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0B662A" w14:textId="1F625CAA" w:rsidR="00AE25CF" w:rsidRPr="00AC5F7B" w:rsidRDefault="00AE4CFE" w:rsidP="00582AB0">
      <w:pPr>
        <w:spacing w:after="0" w:line="240" w:lineRule="auto"/>
        <w:jc w:val="both"/>
        <w:rPr>
          <w:rFonts w:ascii="Times New Roman" w:eastAsiaTheme="minorEastAsia" w:hAnsi="Times New Roman" w:cs="Times New Roman"/>
          <w:b/>
          <w:bCs/>
          <w:sz w:val="32"/>
          <w:szCs w:val="24"/>
          <w:lang w:val="en-GB"/>
        </w:rPr>
      </w:pPr>
      <w:r w:rsidRPr="00AC5F7B">
        <w:rPr>
          <w:rFonts w:ascii="Times New Roman" w:eastAsiaTheme="minorEastAsia" w:hAnsi="Times New Roman" w:cs="Times New Roman"/>
          <w:b/>
          <w:bCs/>
          <w:sz w:val="32"/>
          <w:szCs w:val="24"/>
          <w:lang w:val="en-GB"/>
        </w:rPr>
        <w:t xml:space="preserve">Mental </w:t>
      </w:r>
      <w:r w:rsidRPr="001152A3">
        <w:rPr>
          <w:rFonts w:ascii="Times New Roman" w:eastAsiaTheme="minorEastAsia" w:hAnsi="Times New Roman" w:cs="Times New Roman"/>
          <w:b/>
          <w:bCs/>
          <w:sz w:val="32"/>
          <w:szCs w:val="24"/>
          <w:lang w:val="en-GB"/>
        </w:rPr>
        <w:t xml:space="preserve">health, </w:t>
      </w:r>
      <w:del w:id="0" w:author="Egger, Matthias (ISPM)" w:date="2022-05-16T15:11:00Z">
        <w:r w:rsidR="00E70E48" w:rsidRPr="001152A3" w:rsidDel="00F10E2A">
          <w:rPr>
            <w:rFonts w:ascii="Times New Roman" w:eastAsiaTheme="minorEastAsia" w:hAnsi="Times New Roman" w:cs="Times New Roman"/>
            <w:b/>
            <w:bCs/>
            <w:sz w:val="32"/>
            <w:szCs w:val="24"/>
            <w:lang w:val="en-GB"/>
          </w:rPr>
          <w:delText xml:space="preserve">longitudinal ART </w:delText>
        </w:r>
      </w:del>
      <w:r w:rsidR="00E70E48" w:rsidRPr="001152A3">
        <w:rPr>
          <w:rFonts w:ascii="Times New Roman" w:eastAsiaTheme="minorEastAsia" w:hAnsi="Times New Roman" w:cs="Times New Roman"/>
          <w:b/>
          <w:bCs/>
          <w:sz w:val="32"/>
          <w:szCs w:val="24"/>
          <w:lang w:val="en-GB"/>
        </w:rPr>
        <w:t>adherence</w:t>
      </w:r>
      <w:r w:rsidR="00032F91" w:rsidRPr="001152A3">
        <w:rPr>
          <w:rFonts w:ascii="Times New Roman" w:eastAsiaTheme="minorEastAsia" w:hAnsi="Times New Roman" w:cs="Times New Roman"/>
          <w:b/>
          <w:bCs/>
          <w:sz w:val="32"/>
          <w:szCs w:val="24"/>
          <w:lang w:val="en-GB"/>
        </w:rPr>
        <w:t>,</w:t>
      </w:r>
      <w:r w:rsidRPr="001152A3">
        <w:rPr>
          <w:rFonts w:ascii="Times New Roman" w:eastAsiaTheme="minorEastAsia" w:hAnsi="Times New Roman" w:cs="Times New Roman"/>
          <w:b/>
          <w:bCs/>
          <w:sz w:val="32"/>
          <w:szCs w:val="24"/>
          <w:lang w:val="en-GB"/>
        </w:rPr>
        <w:t xml:space="preserve"> and viral suppression among </w:t>
      </w:r>
      <w:r w:rsidR="009073B5" w:rsidRPr="001152A3">
        <w:rPr>
          <w:rFonts w:ascii="Times New Roman" w:eastAsiaTheme="minorEastAsia" w:hAnsi="Times New Roman" w:cs="Times New Roman"/>
          <w:b/>
          <w:bCs/>
          <w:sz w:val="32"/>
          <w:szCs w:val="24"/>
          <w:lang w:val="en-GB"/>
        </w:rPr>
        <w:t>adolescents and</w:t>
      </w:r>
      <w:r w:rsidRPr="001152A3">
        <w:rPr>
          <w:rFonts w:ascii="Times New Roman" w:eastAsiaTheme="minorEastAsia" w:hAnsi="Times New Roman" w:cs="Times New Roman"/>
          <w:b/>
          <w:bCs/>
          <w:sz w:val="32"/>
          <w:szCs w:val="24"/>
          <w:lang w:val="en-GB"/>
        </w:rPr>
        <w:t xml:space="preserve"> </w:t>
      </w:r>
      <w:commentRangeStart w:id="1"/>
      <w:r w:rsidRPr="001152A3">
        <w:rPr>
          <w:rFonts w:ascii="Times New Roman" w:eastAsiaTheme="minorEastAsia" w:hAnsi="Times New Roman" w:cs="Times New Roman"/>
          <w:b/>
          <w:bCs/>
          <w:sz w:val="32"/>
          <w:szCs w:val="24"/>
          <w:lang w:val="en-GB"/>
        </w:rPr>
        <w:t>adults</w:t>
      </w:r>
      <w:commentRangeEnd w:id="1"/>
      <w:r w:rsidR="00F10E2A">
        <w:rPr>
          <w:rStyle w:val="CommentReference"/>
        </w:rPr>
        <w:commentReference w:id="1"/>
      </w:r>
      <w:r w:rsidRPr="001152A3">
        <w:rPr>
          <w:rFonts w:ascii="Times New Roman" w:eastAsiaTheme="minorEastAsia" w:hAnsi="Times New Roman" w:cs="Times New Roman"/>
          <w:b/>
          <w:bCs/>
          <w:sz w:val="32"/>
          <w:szCs w:val="24"/>
          <w:lang w:val="en-GB"/>
        </w:rPr>
        <w:t xml:space="preserve"> living with HIV</w:t>
      </w:r>
      <w:r w:rsidR="009073B5" w:rsidRPr="001152A3">
        <w:rPr>
          <w:rFonts w:ascii="Times New Roman" w:eastAsiaTheme="minorEastAsia" w:hAnsi="Times New Roman" w:cs="Times New Roman"/>
          <w:b/>
          <w:bCs/>
          <w:sz w:val="32"/>
          <w:szCs w:val="24"/>
          <w:lang w:val="en-GB"/>
        </w:rPr>
        <w:t xml:space="preserve"> in South Africa</w:t>
      </w:r>
      <w:r w:rsidRPr="001152A3">
        <w:rPr>
          <w:rFonts w:ascii="Times New Roman" w:eastAsiaTheme="minorEastAsia" w:hAnsi="Times New Roman" w:cs="Times New Roman"/>
          <w:b/>
          <w:bCs/>
          <w:sz w:val="32"/>
          <w:szCs w:val="24"/>
          <w:lang w:val="en-GB"/>
        </w:rPr>
        <w:t>: a cohort study</w:t>
      </w:r>
    </w:p>
    <w:p w14:paraId="28D8F81E" w14:textId="77777777" w:rsidR="00582AB0" w:rsidRPr="00AC5F7B" w:rsidRDefault="00582AB0" w:rsidP="00582AB0">
      <w:pPr>
        <w:spacing w:after="0" w:line="240" w:lineRule="auto"/>
        <w:jc w:val="both"/>
        <w:rPr>
          <w:rFonts w:ascii="Times New Roman" w:eastAsiaTheme="minorEastAsia" w:hAnsi="Times New Roman" w:cs="Times New Roman"/>
          <w:b/>
          <w:bCs/>
          <w:sz w:val="32"/>
          <w:szCs w:val="24"/>
          <w:lang w:val="en-GB"/>
        </w:rPr>
      </w:pPr>
    </w:p>
    <w:p w14:paraId="2682B809" w14:textId="494A6C63" w:rsidR="00A415B6" w:rsidRPr="00AC5F7B" w:rsidRDefault="00A415B6" w:rsidP="00A415B6">
      <w:pPr>
        <w:spacing w:after="0" w:line="240" w:lineRule="auto"/>
        <w:jc w:val="both"/>
        <w:rPr>
          <w:rFonts w:ascii="Times New Roman" w:hAnsi="Times New Roman" w:cs="Times New Roman"/>
          <w:bCs/>
          <w:sz w:val="24"/>
          <w:szCs w:val="24"/>
          <w:lang w:val="en-GB"/>
        </w:rPr>
      </w:pPr>
      <w:r w:rsidRPr="00AC5F7B">
        <w:rPr>
          <w:rFonts w:ascii="Times New Roman" w:hAnsi="Times New Roman" w:cs="Times New Roman"/>
          <w:bCs/>
          <w:sz w:val="24"/>
          <w:szCs w:val="24"/>
          <w:lang w:val="en-GB"/>
        </w:rPr>
        <w:t>Andreas D. Haas</w:t>
      </w:r>
      <w:r w:rsidRPr="00AC5F7B">
        <w:rPr>
          <w:rFonts w:ascii="Times New Roman" w:hAnsi="Times New Roman" w:cs="Times New Roman"/>
          <w:bCs/>
          <w:sz w:val="24"/>
          <w:szCs w:val="24"/>
          <w:vertAlign w:val="superscript"/>
          <w:lang w:val="en-GB"/>
        </w:rPr>
        <w:t>1</w:t>
      </w:r>
      <w:r w:rsidRPr="00164522">
        <w:rPr>
          <w:rFonts w:ascii="Times New Roman" w:hAnsi="Times New Roman" w:cs="Times New Roman"/>
          <w:bCs/>
          <w:sz w:val="24"/>
          <w:szCs w:val="24"/>
          <w:vertAlign w:val="superscript"/>
          <w:lang w:val="en-GB"/>
        </w:rPr>
        <w:t>§</w:t>
      </w:r>
      <w:r w:rsidRPr="00164522">
        <w:rPr>
          <w:rFonts w:ascii="Times New Roman" w:hAnsi="Times New Roman" w:cs="Times New Roman"/>
          <w:bCs/>
          <w:sz w:val="24"/>
          <w:szCs w:val="24"/>
          <w:lang w:val="en-GB"/>
        </w:rPr>
        <w:t>, Raphael Lienhard</w:t>
      </w:r>
      <w:r w:rsidRPr="00164522">
        <w:rPr>
          <w:rFonts w:ascii="Times New Roman" w:hAnsi="Times New Roman" w:cs="Times New Roman"/>
          <w:bCs/>
          <w:sz w:val="24"/>
          <w:szCs w:val="24"/>
          <w:vertAlign w:val="superscript"/>
          <w:lang w:val="en-GB"/>
        </w:rPr>
        <w:t>1</w:t>
      </w:r>
      <w:r w:rsidRPr="00164522">
        <w:rPr>
          <w:rFonts w:ascii="Times New Roman" w:hAnsi="Times New Roman" w:cs="Times New Roman"/>
          <w:bCs/>
          <w:sz w:val="24"/>
          <w:szCs w:val="24"/>
          <w:lang w:val="en-GB"/>
        </w:rPr>
        <w:t>, Christiane Didden</w:t>
      </w:r>
      <w:r w:rsidRPr="00164522">
        <w:rPr>
          <w:rFonts w:ascii="Times New Roman" w:hAnsi="Times New Roman" w:cs="Times New Roman"/>
          <w:bCs/>
          <w:sz w:val="24"/>
          <w:szCs w:val="24"/>
          <w:vertAlign w:val="superscript"/>
          <w:lang w:val="en-GB"/>
        </w:rPr>
        <w:t>1,2</w:t>
      </w:r>
      <w:r w:rsidRPr="00164522">
        <w:rPr>
          <w:rFonts w:ascii="Times New Roman" w:hAnsi="Times New Roman" w:cs="Times New Roman"/>
          <w:bCs/>
          <w:sz w:val="24"/>
          <w:szCs w:val="24"/>
          <w:lang w:val="en-GB"/>
        </w:rPr>
        <w:t xml:space="preserve">, </w:t>
      </w:r>
      <w:proofErr w:type="spellStart"/>
      <w:r w:rsidRPr="00164522">
        <w:rPr>
          <w:rFonts w:ascii="Times New Roman" w:hAnsi="Times New Roman" w:cs="Times New Roman"/>
          <w:bCs/>
          <w:sz w:val="24"/>
          <w:szCs w:val="24"/>
          <w:lang w:val="en-GB"/>
        </w:rPr>
        <w:t>Morna</w:t>
      </w:r>
      <w:proofErr w:type="spellEnd"/>
      <w:r w:rsidRPr="00164522">
        <w:rPr>
          <w:rFonts w:ascii="Times New Roman" w:hAnsi="Times New Roman" w:cs="Times New Roman"/>
          <w:bCs/>
          <w:sz w:val="24"/>
          <w:szCs w:val="24"/>
          <w:lang w:val="en-GB"/>
        </w:rPr>
        <w:t xml:space="preserve"> Cornell</w:t>
      </w:r>
      <w:r w:rsidRPr="00164522">
        <w:rPr>
          <w:rFonts w:ascii="Times New Roman" w:hAnsi="Times New Roman" w:cs="Times New Roman"/>
          <w:bCs/>
          <w:sz w:val="24"/>
          <w:szCs w:val="24"/>
          <w:vertAlign w:val="superscript"/>
          <w:lang w:val="en-GB"/>
        </w:rPr>
        <w:t>3</w:t>
      </w:r>
      <w:r w:rsidRPr="00164522">
        <w:rPr>
          <w:rFonts w:ascii="Times New Roman" w:hAnsi="Times New Roman" w:cs="Times New Roman"/>
          <w:bCs/>
          <w:sz w:val="24"/>
          <w:szCs w:val="24"/>
          <w:lang w:val="en-GB"/>
        </w:rPr>
        <w:t xml:space="preserve">, </w:t>
      </w:r>
      <w:proofErr w:type="spellStart"/>
      <w:r w:rsidRPr="00164522">
        <w:rPr>
          <w:rFonts w:ascii="Times New Roman" w:hAnsi="Times New Roman" w:cs="Times New Roman"/>
          <w:bCs/>
          <w:sz w:val="24"/>
          <w:szCs w:val="24"/>
          <w:lang w:val="en-GB"/>
        </w:rPr>
        <w:t>Tebatso</w:t>
      </w:r>
      <w:proofErr w:type="spellEnd"/>
      <w:r w:rsidRPr="00164522">
        <w:rPr>
          <w:rFonts w:ascii="Times New Roman" w:hAnsi="Times New Roman" w:cs="Times New Roman"/>
          <w:bCs/>
          <w:sz w:val="24"/>
          <w:szCs w:val="24"/>
          <w:lang w:val="en-GB"/>
        </w:rPr>
        <w:t xml:space="preserve"> M. G. Boshomane</w:t>
      </w:r>
      <w:r w:rsidRPr="00164522">
        <w:rPr>
          <w:rFonts w:ascii="Times New Roman" w:hAnsi="Times New Roman" w:cs="Times New Roman"/>
          <w:bCs/>
          <w:sz w:val="24"/>
          <w:szCs w:val="24"/>
          <w:vertAlign w:val="superscript"/>
          <w:lang w:val="en-GB"/>
        </w:rPr>
        <w:t>4</w:t>
      </w:r>
      <w:r w:rsidRPr="00164522">
        <w:rPr>
          <w:rFonts w:ascii="Times New Roman" w:hAnsi="Times New Roman" w:cs="Times New Roman"/>
          <w:bCs/>
          <w:sz w:val="24"/>
          <w:szCs w:val="24"/>
          <w:lang w:val="en-GB"/>
        </w:rPr>
        <w:t>, Luisa Salazar-Vizcaya</w:t>
      </w:r>
      <w:r w:rsidRPr="00164522">
        <w:rPr>
          <w:rFonts w:ascii="Times New Roman" w:hAnsi="Times New Roman" w:cs="Times New Roman"/>
          <w:bCs/>
          <w:sz w:val="24"/>
          <w:szCs w:val="24"/>
          <w:vertAlign w:val="superscript"/>
          <w:lang w:val="en-GB"/>
        </w:rPr>
        <w:t>5</w:t>
      </w:r>
      <w:r w:rsidRPr="00164522">
        <w:rPr>
          <w:rFonts w:ascii="Times New Roman" w:hAnsi="Times New Roman" w:cs="Times New Roman"/>
          <w:bCs/>
          <w:sz w:val="24"/>
          <w:szCs w:val="24"/>
          <w:lang w:val="en-GB"/>
        </w:rPr>
        <w:t>, Yann Ruffieux</w:t>
      </w:r>
      <w:r w:rsidRPr="00164522">
        <w:rPr>
          <w:rFonts w:ascii="Times New Roman" w:hAnsi="Times New Roman" w:cs="Times New Roman"/>
          <w:bCs/>
          <w:sz w:val="24"/>
          <w:szCs w:val="24"/>
          <w:vertAlign w:val="superscript"/>
          <w:lang w:val="en-GB"/>
        </w:rPr>
        <w:t>1</w:t>
      </w:r>
      <w:r w:rsidRPr="00164522">
        <w:rPr>
          <w:rFonts w:ascii="Times New Roman" w:hAnsi="Times New Roman" w:cs="Times New Roman"/>
          <w:bCs/>
          <w:sz w:val="24"/>
          <w:szCs w:val="24"/>
          <w:lang w:val="en-GB"/>
        </w:rPr>
        <w:t>, Patience Nyakato</w:t>
      </w:r>
      <w:r w:rsidRPr="00164522">
        <w:rPr>
          <w:rFonts w:ascii="Times New Roman" w:hAnsi="Times New Roman" w:cs="Times New Roman"/>
          <w:bCs/>
          <w:sz w:val="24"/>
          <w:szCs w:val="24"/>
          <w:vertAlign w:val="superscript"/>
          <w:lang w:val="en-GB"/>
        </w:rPr>
        <w:t>5</w:t>
      </w:r>
      <w:r w:rsidRPr="00164522">
        <w:rPr>
          <w:rFonts w:ascii="Times New Roman" w:hAnsi="Times New Roman" w:cs="Times New Roman"/>
          <w:bCs/>
          <w:sz w:val="24"/>
          <w:szCs w:val="24"/>
          <w:lang w:val="en-GB"/>
        </w:rPr>
        <w:t>,</w:t>
      </w:r>
      <w:r>
        <w:rPr>
          <w:rFonts w:ascii="Times New Roman" w:hAnsi="Times New Roman" w:cs="Times New Roman"/>
          <w:bCs/>
          <w:sz w:val="24"/>
          <w:szCs w:val="24"/>
          <w:lang w:val="en-GB"/>
        </w:rPr>
        <w:t xml:space="preserve"> </w:t>
      </w:r>
      <w:proofErr w:type="spellStart"/>
      <w:r w:rsidRPr="00164522">
        <w:rPr>
          <w:rFonts w:ascii="Times New Roman" w:hAnsi="Times New Roman" w:cs="Times New Roman"/>
          <w:bCs/>
          <w:sz w:val="24"/>
          <w:szCs w:val="24"/>
          <w:lang w:val="en-GB"/>
        </w:rPr>
        <w:t>Anja</w:t>
      </w:r>
      <w:proofErr w:type="spellEnd"/>
      <w:r w:rsidRPr="00164522">
        <w:rPr>
          <w:rFonts w:ascii="Times New Roman" w:hAnsi="Times New Roman" w:cs="Times New Roman"/>
          <w:bCs/>
          <w:sz w:val="24"/>
          <w:szCs w:val="24"/>
          <w:lang w:val="en-GB"/>
        </w:rPr>
        <w:t xml:space="preserve"> E. Wettstein</w:t>
      </w:r>
      <w:r w:rsidRPr="00164522">
        <w:rPr>
          <w:rFonts w:ascii="Times New Roman" w:hAnsi="Times New Roman" w:cs="Times New Roman"/>
          <w:bCs/>
          <w:sz w:val="24"/>
          <w:szCs w:val="24"/>
          <w:vertAlign w:val="superscript"/>
          <w:lang w:val="en-GB"/>
        </w:rPr>
        <w:t>1,6</w:t>
      </w:r>
      <w:r w:rsidRPr="00164522">
        <w:rPr>
          <w:rFonts w:ascii="Times New Roman" w:hAnsi="Times New Roman" w:cs="Times New Roman"/>
          <w:bCs/>
          <w:sz w:val="24"/>
          <w:szCs w:val="24"/>
          <w:lang w:val="en-GB"/>
        </w:rPr>
        <w:t xml:space="preserve">, </w:t>
      </w:r>
      <w:proofErr w:type="spellStart"/>
      <w:r w:rsidRPr="00164522">
        <w:rPr>
          <w:rFonts w:ascii="Times New Roman" w:hAnsi="Times New Roman" w:cs="Times New Roman"/>
          <w:bCs/>
          <w:sz w:val="24"/>
          <w:szCs w:val="24"/>
          <w:lang w:val="en-GB"/>
        </w:rPr>
        <w:t>Mpho</w:t>
      </w:r>
      <w:proofErr w:type="spellEnd"/>
      <w:r w:rsidRPr="00164522">
        <w:rPr>
          <w:rFonts w:ascii="Times New Roman" w:hAnsi="Times New Roman" w:cs="Times New Roman"/>
          <w:bCs/>
          <w:sz w:val="24"/>
          <w:szCs w:val="24"/>
          <w:lang w:val="en-GB"/>
        </w:rPr>
        <w:t xml:space="preserve"> Tlali</w:t>
      </w:r>
      <w:r w:rsidRPr="00164522">
        <w:rPr>
          <w:rFonts w:ascii="Times New Roman" w:hAnsi="Times New Roman" w:cs="Times New Roman"/>
          <w:bCs/>
          <w:sz w:val="24"/>
          <w:szCs w:val="24"/>
          <w:vertAlign w:val="superscript"/>
          <w:lang w:val="en-GB"/>
        </w:rPr>
        <w:t>3</w:t>
      </w:r>
      <w:r w:rsidRPr="00164522">
        <w:rPr>
          <w:rFonts w:ascii="Times New Roman" w:hAnsi="Times New Roman" w:cs="Times New Roman"/>
          <w:bCs/>
          <w:sz w:val="24"/>
          <w:szCs w:val="24"/>
          <w:lang w:val="en-GB"/>
        </w:rPr>
        <w:t>,</w:t>
      </w:r>
      <w:r w:rsidRPr="00164522">
        <w:rPr>
          <w:rFonts w:ascii="Times New Roman" w:hAnsi="Times New Roman" w:cs="Times New Roman"/>
          <w:bCs/>
          <w:sz w:val="24"/>
          <w:szCs w:val="24"/>
          <w:vertAlign w:val="superscript"/>
          <w:lang w:val="en-GB"/>
        </w:rPr>
        <w:t xml:space="preserve"> </w:t>
      </w:r>
      <w:r w:rsidRPr="00164522">
        <w:rPr>
          <w:rFonts w:ascii="Times New Roman" w:hAnsi="Times New Roman" w:cs="Times New Roman"/>
          <w:bCs/>
          <w:sz w:val="24"/>
          <w:szCs w:val="24"/>
          <w:lang w:val="en-GB"/>
        </w:rPr>
        <w:t>Mary-Ann Davies</w:t>
      </w:r>
      <w:r w:rsidRPr="00164522">
        <w:rPr>
          <w:rFonts w:ascii="Times New Roman" w:hAnsi="Times New Roman" w:cs="Times New Roman"/>
          <w:bCs/>
          <w:sz w:val="24"/>
          <w:szCs w:val="24"/>
          <w:vertAlign w:val="superscript"/>
          <w:lang w:val="en-GB"/>
        </w:rPr>
        <w:t>3</w:t>
      </w:r>
      <w:r w:rsidRPr="00164522">
        <w:rPr>
          <w:rFonts w:ascii="Times New Roman" w:hAnsi="Times New Roman" w:cs="Times New Roman"/>
          <w:bCs/>
          <w:sz w:val="24"/>
          <w:szCs w:val="24"/>
          <w:lang w:val="en-GB"/>
        </w:rPr>
        <w:t xml:space="preserve">, </w:t>
      </w:r>
      <w:r w:rsidRPr="004F28FB">
        <w:rPr>
          <w:rFonts w:ascii="Times New Roman" w:hAnsi="Times New Roman" w:cs="Times New Roman"/>
          <w:bCs/>
          <w:sz w:val="24"/>
          <w:szCs w:val="24"/>
          <w:lang w:val="en-GB"/>
        </w:rPr>
        <w:t>Per von Groote</w:t>
      </w:r>
      <w:r w:rsidRPr="004F28FB">
        <w:rPr>
          <w:rFonts w:ascii="Times New Roman" w:hAnsi="Times New Roman" w:cs="Times New Roman"/>
          <w:bCs/>
          <w:sz w:val="24"/>
          <w:szCs w:val="24"/>
          <w:vertAlign w:val="superscript"/>
          <w:lang w:val="en-GB"/>
        </w:rPr>
        <w:t>1</w:t>
      </w:r>
      <w:r w:rsidRPr="004F28FB">
        <w:rPr>
          <w:rFonts w:ascii="Times New Roman" w:hAnsi="Times New Roman" w:cs="Times New Roman"/>
          <w:bCs/>
          <w:sz w:val="24"/>
          <w:szCs w:val="24"/>
          <w:lang w:val="en-GB"/>
        </w:rPr>
        <w:t xml:space="preserve">, </w:t>
      </w:r>
      <w:r w:rsidRPr="00164522">
        <w:rPr>
          <w:rFonts w:ascii="Times New Roman" w:hAnsi="Times New Roman" w:cs="Times New Roman"/>
          <w:bCs/>
          <w:sz w:val="24"/>
          <w:szCs w:val="24"/>
          <w:lang w:val="en-GB"/>
        </w:rPr>
        <w:t>Milton Wainberg</w:t>
      </w:r>
      <w:r>
        <w:rPr>
          <w:rFonts w:ascii="Times New Roman" w:hAnsi="Times New Roman" w:cs="Times New Roman"/>
          <w:bCs/>
          <w:sz w:val="24"/>
          <w:szCs w:val="24"/>
          <w:vertAlign w:val="superscript"/>
          <w:lang w:val="en-GB"/>
        </w:rPr>
        <w:t>7</w:t>
      </w:r>
      <w:r w:rsidRPr="00164522">
        <w:rPr>
          <w:rFonts w:ascii="Times New Roman" w:hAnsi="Times New Roman" w:cs="Times New Roman"/>
          <w:bCs/>
          <w:sz w:val="24"/>
          <w:szCs w:val="24"/>
          <w:lang w:val="en-GB"/>
        </w:rPr>
        <w:t>, Matthias Egger</w:t>
      </w:r>
      <w:r w:rsidRPr="00164522">
        <w:rPr>
          <w:rFonts w:ascii="Times New Roman" w:hAnsi="Times New Roman" w:cs="Times New Roman"/>
          <w:bCs/>
          <w:sz w:val="24"/>
          <w:szCs w:val="24"/>
          <w:vertAlign w:val="superscript"/>
          <w:lang w:val="en-GB"/>
        </w:rPr>
        <w:t>1,</w:t>
      </w:r>
      <w:r>
        <w:rPr>
          <w:rFonts w:ascii="Times New Roman" w:hAnsi="Times New Roman" w:cs="Times New Roman"/>
          <w:bCs/>
          <w:sz w:val="24"/>
          <w:szCs w:val="24"/>
          <w:vertAlign w:val="superscript"/>
          <w:lang w:val="en-GB"/>
        </w:rPr>
        <w:t>3,8</w:t>
      </w:r>
      <w:r w:rsidRPr="00164522">
        <w:rPr>
          <w:rFonts w:ascii="Times New Roman" w:hAnsi="Times New Roman" w:cs="Times New Roman"/>
          <w:bCs/>
          <w:sz w:val="24"/>
          <w:szCs w:val="24"/>
          <w:lang w:val="en-GB"/>
        </w:rPr>
        <w:t>, Gary Maartens</w:t>
      </w:r>
      <w:r w:rsidRPr="00164522">
        <w:rPr>
          <w:rFonts w:ascii="Times New Roman" w:hAnsi="Times New Roman" w:cs="Times New Roman"/>
          <w:bCs/>
          <w:sz w:val="24"/>
          <w:szCs w:val="24"/>
          <w:vertAlign w:val="superscript"/>
          <w:lang w:val="en-GB"/>
        </w:rPr>
        <w:t>9</w:t>
      </w:r>
      <w:r w:rsidRPr="00164522">
        <w:rPr>
          <w:rFonts w:ascii="Times New Roman" w:hAnsi="Times New Roman" w:cs="Times New Roman"/>
          <w:bCs/>
          <w:sz w:val="24"/>
          <w:szCs w:val="24"/>
          <w:lang w:val="en-GB"/>
        </w:rPr>
        <w:t>, John A. Joska</w:t>
      </w:r>
      <w:r w:rsidRPr="00164522">
        <w:rPr>
          <w:rFonts w:ascii="Times New Roman" w:hAnsi="Times New Roman" w:cs="Times New Roman"/>
          <w:bCs/>
          <w:sz w:val="24"/>
          <w:szCs w:val="24"/>
          <w:vertAlign w:val="superscript"/>
          <w:lang w:val="en-GB"/>
        </w:rPr>
        <w:t>10,11</w:t>
      </w:r>
    </w:p>
    <w:p w14:paraId="7FDB03FD" w14:textId="77777777" w:rsidR="00A415B6" w:rsidRPr="00AC5F7B" w:rsidRDefault="00A415B6" w:rsidP="00A415B6">
      <w:pPr>
        <w:spacing w:after="0" w:line="240" w:lineRule="auto"/>
        <w:jc w:val="both"/>
        <w:rPr>
          <w:rFonts w:ascii="Times New Roman" w:hAnsi="Times New Roman" w:cs="Times New Roman"/>
          <w:bCs/>
          <w:sz w:val="24"/>
          <w:szCs w:val="24"/>
          <w:vertAlign w:val="superscript"/>
          <w:lang w:val="en-GB"/>
        </w:rPr>
      </w:pPr>
    </w:p>
    <w:p w14:paraId="1034EF22" w14:textId="77777777" w:rsidR="00A415B6" w:rsidRPr="00AC5F7B" w:rsidRDefault="00A415B6" w:rsidP="00A415B6">
      <w:pPr>
        <w:spacing w:after="0"/>
        <w:rPr>
          <w:rFonts w:ascii="Times New Roman" w:hAnsi="Times New Roman" w:cs="Times New Roman"/>
          <w:bCs/>
          <w:sz w:val="24"/>
          <w:szCs w:val="24"/>
          <w:lang w:val="en-GB"/>
        </w:rPr>
      </w:pPr>
      <w:r w:rsidRPr="00AC5F7B">
        <w:rPr>
          <w:rFonts w:ascii="Times New Roman" w:hAnsi="Times New Roman" w:cs="Times New Roman"/>
          <w:bCs/>
          <w:sz w:val="24"/>
          <w:szCs w:val="24"/>
          <w:lang w:val="en-GB"/>
        </w:rPr>
        <w:t>1   Institute of Social and Preventive Medicine, University of Bern, Bern, Switzerland</w:t>
      </w:r>
    </w:p>
    <w:p w14:paraId="59C6A652" w14:textId="77777777" w:rsidR="00A415B6" w:rsidRPr="00AC5F7B" w:rsidRDefault="00A415B6" w:rsidP="00A415B6">
      <w:pPr>
        <w:spacing w:after="0" w:line="24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2   Institute of Sociology, Ludwig-</w:t>
      </w:r>
      <w:proofErr w:type="spellStart"/>
      <w:r w:rsidRPr="00AC5F7B">
        <w:rPr>
          <w:rFonts w:ascii="Times New Roman" w:hAnsi="Times New Roman" w:cs="Times New Roman"/>
          <w:bCs/>
          <w:sz w:val="24"/>
          <w:szCs w:val="24"/>
          <w:lang w:val="en-GB"/>
        </w:rPr>
        <w:t>Maximilians</w:t>
      </w:r>
      <w:proofErr w:type="spellEnd"/>
      <w:r w:rsidRPr="00AC5F7B">
        <w:rPr>
          <w:rFonts w:ascii="Times New Roman" w:hAnsi="Times New Roman" w:cs="Times New Roman"/>
          <w:bCs/>
          <w:sz w:val="24"/>
          <w:szCs w:val="24"/>
          <w:lang w:val="en-GB"/>
        </w:rPr>
        <w:t>-University, Munich, Germany</w:t>
      </w:r>
    </w:p>
    <w:p w14:paraId="34E76FC2" w14:textId="77777777" w:rsidR="00A415B6" w:rsidRPr="00AC5F7B" w:rsidRDefault="00A415B6" w:rsidP="00A415B6">
      <w:pPr>
        <w:spacing w:after="0" w:line="24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5   Centre for Infectious Disease Epidemiology &amp; Research, School of Public Health and Family Medicine, University of Cape Town, Cape Town, South Africa.</w:t>
      </w:r>
    </w:p>
    <w:p w14:paraId="2DB72265" w14:textId="77777777" w:rsidR="00A415B6" w:rsidRPr="00AC5F7B" w:rsidRDefault="00A415B6" w:rsidP="00A415B6">
      <w:pPr>
        <w:spacing w:after="0" w:line="24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 xml:space="preserve">4   Department of Nuclear Medicine, University of Pretoria, Pretoria, South Africa and Steve </w:t>
      </w:r>
      <w:proofErr w:type="spellStart"/>
      <w:r w:rsidRPr="00AC5F7B">
        <w:rPr>
          <w:rFonts w:ascii="Times New Roman" w:hAnsi="Times New Roman" w:cs="Times New Roman"/>
          <w:bCs/>
          <w:sz w:val="24"/>
          <w:szCs w:val="24"/>
          <w:lang w:val="en-GB"/>
        </w:rPr>
        <w:t>Biko</w:t>
      </w:r>
      <w:proofErr w:type="spellEnd"/>
      <w:r w:rsidRPr="00AC5F7B">
        <w:rPr>
          <w:rFonts w:ascii="Times New Roman" w:hAnsi="Times New Roman" w:cs="Times New Roman"/>
          <w:bCs/>
          <w:sz w:val="24"/>
          <w:szCs w:val="24"/>
          <w:lang w:val="en-GB"/>
        </w:rPr>
        <w:t xml:space="preserve"> Academic Hospital, Pretoria, South Africa</w:t>
      </w:r>
    </w:p>
    <w:p w14:paraId="65AF4A04" w14:textId="77777777" w:rsidR="00A415B6" w:rsidRPr="00AC5F7B" w:rsidRDefault="00A415B6" w:rsidP="00A415B6">
      <w:pPr>
        <w:spacing w:after="0" w:line="24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5    Department of Infectious Diseases, Bern University Hospital, University of Bern, Bern, Switzerland</w:t>
      </w:r>
    </w:p>
    <w:p w14:paraId="10B766AE" w14:textId="7E6E7DBE" w:rsidR="00A415B6" w:rsidRDefault="00A415B6" w:rsidP="00A415B6">
      <w:pPr>
        <w:spacing w:after="0" w:line="24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6    Graduate School of Health Sciences, University of Bern, Bern, Switzerland</w:t>
      </w:r>
    </w:p>
    <w:p w14:paraId="6FDAE479" w14:textId="3FEF93BD" w:rsidR="00A415B6" w:rsidRPr="00AC5F7B" w:rsidRDefault="00A415B6" w:rsidP="00A415B6">
      <w:pPr>
        <w:spacing w:after="0" w:line="240" w:lineRule="auto"/>
        <w:rPr>
          <w:rFonts w:ascii="Times New Roman" w:hAnsi="Times New Roman" w:cs="Times New Roman"/>
          <w:bCs/>
          <w:sz w:val="24"/>
          <w:szCs w:val="24"/>
          <w:lang w:val="en-GB"/>
        </w:rPr>
      </w:pPr>
      <w:r>
        <w:rPr>
          <w:rFonts w:ascii="Times New Roman" w:hAnsi="Times New Roman" w:cs="Times New Roman"/>
          <w:bCs/>
          <w:sz w:val="24"/>
          <w:szCs w:val="24"/>
          <w:lang w:val="en-GB"/>
        </w:rPr>
        <w:t>7</w:t>
      </w:r>
      <w:r w:rsidRPr="00AC5F7B">
        <w:rPr>
          <w:rFonts w:ascii="Times New Roman" w:hAnsi="Times New Roman" w:cs="Times New Roman"/>
          <w:bCs/>
          <w:sz w:val="24"/>
          <w:szCs w:val="24"/>
          <w:lang w:val="en-GB"/>
        </w:rPr>
        <w:t xml:space="preserve">   Department of Psychiatry and New York State Psychiatric Institute, Columbia University, New York, NY, USA</w:t>
      </w:r>
    </w:p>
    <w:p w14:paraId="66EAD1EA" w14:textId="31BD0ACD" w:rsidR="00A415B6" w:rsidRPr="00AC5F7B" w:rsidRDefault="00A415B6" w:rsidP="00A415B6">
      <w:pPr>
        <w:spacing w:after="0" w:line="240" w:lineRule="auto"/>
        <w:rPr>
          <w:rFonts w:ascii="Times New Roman" w:hAnsi="Times New Roman" w:cs="Times New Roman"/>
          <w:bCs/>
          <w:sz w:val="24"/>
          <w:szCs w:val="24"/>
          <w:lang w:val="en-GB"/>
        </w:rPr>
      </w:pPr>
      <w:r>
        <w:rPr>
          <w:rFonts w:ascii="Times New Roman" w:hAnsi="Times New Roman" w:cs="Times New Roman"/>
          <w:bCs/>
          <w:sz w:val="24"/>
          <w:szCs w:val="24"/>
          <w:lang w:val="en-GB"/>
        </w:rPr>
        <w:t>8</w:t>
      </w:r>
      <w:r w:rsidRPr="00AC5F7B">
        <w:rPr>
          <w:rFonts w:ascii="Times New Roman" w:hAnsi="Times New Roman" w:cs="Times New Roman"/>
          <w:bCs/>
          <w:sz w:val="24"/>
          <w:szCs w:val="24"/>
          <w:lang w:val="en-GB"/>
        </w:rPr>
        <w:t xml:space="preserve">   Population Health Sciences, Bristol Medical School, University of Bristol, Bristol, UK</w:t>
      </w:r>
    </w:p>
    <w:p w14:paraId="325E2D1C" w14:textId="77777777" w:rsidR="00A415B6" w:rsidRPr="00AC5F7B" w:rsidRDefault="00A415B6" w:rsidP="00A415B6">
      <w:pPr>
        <w:spacing w:after="0" w:line="24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9   Division of Clinical Pharmacology, Department of Medicine, University of Cape Town, Cape Town, South Africa</w:t>
      </w:r>
    </w:p>
    <w:p w14:paraId="61F54B89" w14:textId="77777777" w:rsidR="00A415B6" w:rsidRPr="00AC5F7B" w:rsidRDefault="00A415B6" w:rsidP="00A415B6">
      <w:pPr>
        <w:spacing w:after="0" w:line="24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10   Neuroscience Institute, University of Cape Town, Cape Town, South Africa</w:t>
      </w:r>
    </w:p>
    <w:p w14:paraId="1A5FA1BC" w14:textId="77777777" w:rsidR="00A415B6" w:rsidRPr="00AC5F7B" w:rsidRDefault="00A415B6" w:rsidP="00A415B6">
      <w:pPr>
        <w:spacing w:after="0" w:line="24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11   Division of Neuropsychiatry, Department of Psychiatry and Mental Health, Faculty of  Health Sciences, University of Cape Town, Cape Town, South Africa</w:t>
      </w:r>
    </w:p>
    <w:p w14:paraId="132C25C2" w14:textId="71218175" w:rsidR="00A415B6" w:rsidRDefault="00A415B6" w:rsidP="004E3A71">
      <w:pPr>
        <w:rPr>
          <w:rFonts w:ascii="Times New Roman" w:hAnsi="Times New Roman" w:cs="Times New Roman"/>
          <w:bCs/>
          <w:sz w:val="24"/>
          <w:szCs w:val="24"/>
          <w:lang w:val="en-GB"/>
        </w:rPr>
      </w:pPr>
    </w:p>
    <w:p w14:paraId="50B92D30" w14:textId="2CE61E7B" w:rsidR="004E3A71" w:rsidRPr="00AC5F7B" w:rsidRDefault="004E3A71" w:rsidP="004E3A71">
      <w:pPr>
        <w:rPr>
          <w:rFonts w:ascii="Times New Roman" w:hAnsi="Times New Roman" w:cs="Times New Roman"/>
          <w:bCs/>
          <w:sz w:val="24"/>
          <w:szCs w:val="24"/>
          <w:lang w:val="en-GB"/>
        </w:rPr>
      </w:pPr>
      <w:r w:rsidRPr="00AC5F7B">
        <w:rPr>
          <w:rFonts w:ascii="Times New Roman" w:hAnsi="Times New Roman" w:cs="Times New Roman"/>
          <w:bCs/>
          <w:sz w:val="24"/>
          <w:szCs w:val="24"/>
          <w:lang w:val="en-GB"/>
        </w:rPr>
        <w:t>§ Corresponding author: Andreas D. Haas</w:t>
      </w:r>
    </w:p>
    <w:p w14:paraId="6B077462" w14:textId="7C3C2833" w:rsidR="004E3A71" w:rsidRPr="00AC5F7B" w:rsidRDefault="00281EEB" w:rsidP="004E3A71">
      <w:pPr>
        <w:spacing w:after="0"/>
        <w:rPr>
          <w:rFonts w:ascii="Times New Roman" w:hAnsi="Times New Roman" w:cs="Times New Roman"/>
          <w:bCs/>
          <w:sz w:val="24"/>
          <w:szCs w:val="24"/>
          <w:lang w:val="en-GB"/>
        </w:rPr>
      </w:pPr>
      <w:proofErr w:type="spellStart"/>
      <w:r w:rsidRPr="00AC5F7B">
        <w:rPr>
          <w:rFonts w:ascii="Times New Roman" w:hAnsi="Times New Roman" w:cs="Times New Roman"/>
          <w:bCs/>
          <w:sz w:val="24"/>
          <w:szCs w:val="24"/>
          <w:lang w:val="en-GB"/>
        </w:rPr>
        <w:t>Mittelstrasse</w:t>
      </w:r>
      <w:proofErr w:type="spellEnd"/>
      <w:r w:rsidRPr="00AC5F7B">
        <w:rPr>
          <w:rFonts w:ascii="Times New Roman" w:hAnsi="Times New Roman" w:cs="Times New Roman"/>
          <w:bCs/>
          <w:sz w:val="24"/>
          <w:szCs w:val="24"/>
          <w:lang w:val="en-GB"/>
        </w:rPr>
        <w:t xml:space="preserve"> 43</w:t>
      </w:r>
    </w:p>
    <w:p w14:paraId="1808CDAA" w14:textId="78A67CA2" w:rsidR="004E3A71" w:rsidRPr="00AC5F7B" w:rsidRDefault="00281EEB" w:rsidP="004E3A71">
      <w:pPr>
        <w:spacing w:after="0"/>
        <w:rPr>
          <w:rFonts w:ascii="Times New Roman" w:hAnsi="Times New Roman" w:cs="Times New Roman"/>
          <w:bCs/>
          <w:sz w:val="24"/>
          <w:szCs w:val="24"/>
          <w:lang w:val="en-GB"/>
        </w:rPr>
      </w:pPr>
      <w:r w:rsidRPr="00AC5F7B">
        <w:rPr>
          <w:rFonts w:ascii="Times New Roman" w:hAnsi="Times New Roman" w:cs="Times New Roman"/>
          <w:bCs/>
          <w:sz w:val="24"/>
          <w:szCs w:val="24"/>
          <w:lang w:val="en-GB"/>
        </w:rPr>
        <w:t>3012 Bern, Switzerland</w:t>
      </w:r>
    </w:p>
    <w:p w14:paraId="24C6A230" w14:textId="23A99138" w:rsidR="004E3A71" w:rsidRPr="00AC5F7B" w:rsidRDefault="004E3A71" w:rsidP="004E3A71">
      <w:pPr>
        <w:spacing w:after="0"/>
        <w:rPr>
          <w:rFonts w:ascii="Times New Roman" w:hAnsi="Times New Roman" w:cs="Times New Roman"/>
          <w:bCs/>
          <w:sz w:val="24"/>
          <w:szCs w:val="24"/>
          <w:lang w:val="en-GB"/>
        </w:rPr>
      </w:pPr>
      <w:r w:rsidRPr="00AC5F7B">
        <w:rPr>
          <w:rFonts w:ascii="Times New Roman" w:hAnsi="Times New Roman" w:cs="Times New Roman"/>
          <w:bCs/>
          <w:sz w:val="24"/>
          <w:szCs w:val="24"/>
          <w:lang w:val="en-GB"/>
        </w:rPr>
        <w:t>Phone</w:t>
      </w:r>
      <w:r w:rsidR="00281EEB" w:rsidRPr="00AC5F7B">
        <w:rPr>
          <w:rFonts w:ascii="Times New Roman" w:hAnsi="Times New Roman" w:cs="Times New Roman"/>
          <w:bCs/>
          <w:sz w:val="24"/>
          <w:szCs w:val="24"/>
          <w:lang w:val="en-GB"/>
        </w:rPr>
        <w:t>: +41 31 684 35 23</w:t>
      </w:r>
    </w:p>
    <w:p w14:paraId="296D3ED2" w14:textId="6AEB6271" w:rsidR="004E3A71" w:rsidRPr="00AC5F7B" w:rsidRDefault="004E3A71" w:rsidP="004E3A71">
      <w:pPr>
        <w:spacing w:after="0"/>
        <w:rPr>
          <w:rFonts w:ascii="Times New Roman" w:hAnsi="Times New Roman" w:cs="Times New Roman"/>
          <w:bCs/>
          <w:sz w:val="24"/>
          <w:szCs w:val="24"/>
          <w:lang w:val="en-GB"/>
        </w:rPr>
      </w:pPr>
      <w:r w:rsidRPr="00AC5F7B">
        <w:rPr>
          <w:rFonts w:ascii="Times New Roman" w:hAnsi="Times New Roman" w:cs="Times New Roman"/>
          <w:bCs/>
          <w:sz w:val="24"/>
          <w:szCs w:val="24"/>
          <w:lang w:val="en-GB"/>
        </w:rPr>
        <w:t>Email</w:t>
      </w:r>
      <w:r w:rsidR="00281EEB" w:rsidRPr="00AC5F7B">
        <w:rPr>
          <w:rFonts w:ascii="Times New Roman" w:hAnsi="Times New Roman" w:cs="Times New Roman"/>
          <w:bCs/>
          <w:sz w:val="24"/>
          <w:szCs w:val="24"/>
          <w:lang w:val="en-GB"/>
        </w:rPr>
        <w:t xml:space="preserve">: </w:t>
      </w:r>
      <w:r w:rsidR="00E53E0B" w:rsidRPr="00AC5F7B">
        <w:rPr>
          <w:rFonts w:ascii="Times New Roman" w:hAnsi="Times New Roman" w:cs="Times New Roman"/>
          <w:bCs/>
          <w:sz w:val="24"/>
          <w:szCs w:val="24"/>
          <w:lang w:val="en-GB"/>
        </w:rPr>
        <w:t>andeas.haas@ispm.unibe.ch</w:t>
      </w:r>
    </w:p>
    <w:p w14:paraId="3E2394FE" w14:textId="412749D7" w:rsidR="00E53E0B" w:rsidRPr="00AC5F7B" w:rsidRDefault="00E53E0B" w:rsidP="004E3A71">
      <w:pPr>
        <w:spacing w:after="0"/>
        <w:rPr>
          <w:rFonts w:ascii="Times New Roman" w:hAnsi="Times New Roman" w:cs="Times New Roman"/>
          <w:bCs/>
          <w:sz w:val="24"/>
          <w:szCs w:val="24"/>
          <w:lang w:val="en-GB"/>
        </w:rPr>
      </w:pPr>
    </w:p>
    <w:p w14:paraId="60F05E52" w14:textId="77777777" w:rsidR="00AA32FE" w:rsidRPr="00AC5F7B" w:rsidRDefault="00AA32FE" w:rsidP="00AA32FE">
      <w:pPr>
        <w:spacing w:line="360" w:lineRule="auto"/>
        <w:jc w:val="both"/>
        <w:rPr>
          <w:rFonts w:ascii="Times New Roman" w:hAnsi="Times New Roman" w:cs="Times New Roman"/>
          <w:bCs/>
          <w:sz w:val="24"/>
          <w:szCs w:val="24"/>
          <w:lang w:val="en-GB"/>
        </w:rPr>
      </w:pPr>
      <w:r w:rsidRPr="00AC5F7B">
        <w:rPr>
          <w:rFonts w:ascii="Times New Roman" w:hAnsi="Times New Roman" w:cs="Times New Roman"/>
          <w:bCs/>
          <w:sz w:val="24"/>
          <w:szCs w:val="24"/>
          <w:lang w:val="en-GB"/>
        </w:rPr>
        <w:t>Keywords: Mental health, HIV, antiretroviral therapy, adherence, viral suppression, South Africa</w:t>
      </w:r>
    </w:p>
    <w:p w14:paraId="005F4895" w14:textId="77777777" w:rsidR="00AA32FE" w:rsidRPr="00AC5F7B" w:rsidRDefault="00AA32FE" w:rsidP="00AA32FE">
      <w:pPr>
        <w:spacing w:after="0" w:line="360" w:lineRule="auto"/>
        <w:jc w:val="both"/>
        <w:rPr>
          <w:rFonts w:ascii="Times New Roman" w:hAnsi="Times New Roman" w:cs="Times New Roman"/>
          <w:sz w:val="24"/>
          <w:szCs w:val="24"/>
          <w:lang w:val="en-GB"/>
        </w:rPr>
      </w:pPr>
      <w:r w:rsidRPr="00AC5F7B">
        <w:rPr>
          <w:rFonts w:ascii="Times New Roman" w:hAnsi="Times New Roman" w:cs="Times New Roman"/>
          <w:sz w:val="24"/>
          <w:szCs w:val="24"/>
          <w:u w:val="single"/>
          <w:lang w:val="en-GB"/>
        </w:rPr>
        <w:t>Word count</w:t>
      </w:r>
      <w:r w:rsidRPr="00AC5F7B">
        <w:rPr>
          <w:rFonts w:ascii="Times New Roman" w:hAnsi="Times New Roman" w:cs="Times New Roman"/>
          <w:sz w:val="24"/>
          <w:szCs w:val="24"/>
          <w:lang w:val="en-GB"/>
        </w:rPr>
        <w:t>:</w:t>
      </w:r>
    </w:p>
    <w:p w14:paraId="627038F8" w14:textId="142F371D" w:rsidR="00AA32FE" w:rsidRPr="00AC5F7B" w:rsidRDefault="00AA32FE" w:rsidP="00AA32FE">
      <w:pPr>
        <w:spacing w:after="0" w:line="360" w:lineRule="auto"/>
        <w:jc w:val="both"/>
        <w:rPr>
          <w:rFonts w:ascii="Times New Roman" w:hAnsi="Times New Roman" w:cs="Times New Roman"/>
          <w:sz w:val="24"/>
          <w:szCs w:val="24"/>
          <w:lang w:val="en-GB"/>
        </w:rPr>
      </w:pPr>
      <w:r w:rsidRPr="00AC5F7B">
        <w:rPr>
          <w:rFonts w:ascii="Times New Roman" w:hAnsi="Times New Roman" w:cs="Times New Roman"/>
          <w:sz w:val="24"/>
          <w:szCs w:val="24"/>
          <w:lang w:val="en-GB"/>
        </w:rPr>
        <w:t>Abstract: 34</w:t>
      </w:r>
      <w:r w:rsidR="009740C3">
        <w:rPr>
          <w:rFonts w:ascii="Times New Roman" w:hAnsi="Times New Roman" w:cs="Times New Roman"/>
          <w:sz w:val="24"/>
          <w:szCs w:val="24"/>
          <w:lang w:val="en-GB"/>
        </w:rPr>
        <w:t>8</w:t>
      </w:r>
      <w:r w:rsidRPr="00AC5F7B">
        <w:rPr>
          <w:rFonts w:ascii="Times New Roman" w:hAnsi="Times New Roman" w:cs="Times New Roman"/>
          <w:sz w:val="24"/>
          <w:szCs w:val="24"/>
          <w:lang w:val="en-GB"/>
        </w:rPr>
        <w:t>/350</w:t>
      </w:r>
    </w:p>
    <w:p w14:paraId="45BD9E29" w14:textId="498AA7D8" w:rsidR="00A415B6" w:rsidRDefault="00AA32FE" w:rsidP="0062512B">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Main text: </w:t>
      </w:r>
      <w:r w:rsidRPr="00AC5F7B">
        <w:rPr>
          <w:rFonts w:ascii="Times New Roman" w:hAnsi="Times New Roman" w:cs="Times New Roman"/>
          <w:sz w:val="24"/>
          <w:szCs w:val="24"/>
          <w:lang w:val="en-GB"/>
        </w:rPr>
        <w:t>34</w:t>
      </w:r>
      <w:r w:rsidR="001534BC">
        <w:rPr>
          <w:rFonts w:ascii="Times New Roman" w:hAnsi="Times New Roman" w:cs="Times New Roman"/>
          <w:sz w:val="24"/>
          <w:szCs w:val="24"/>
          <w:lang w:val="en-GB"/>
        </w:rPr>
        <w:t>92</w:t>
      </w:r>
      <w:r w:rsidR="00E73A65">
        <w:rPr>
          <w:rFonts w:ascii="Times New Roman" w:hAnsi="Times New Roman" w:cs="Times New Roman"/>
          <w:sz w:val="24"/>
          <w:szCs w:val="24"/>
          <w:lang w:val="en-GB"/>
        </w:rPr>
        <w:t>/3500</w:t>
      </w:r>
      <w:r w:rsidR="00A415B6">
        <w:rPr>
          <w:rFonts w:ascii="Times New Roman" w:hAnsi="Times New Roman" w:cs="Times New Roman"/>
          <w:sz w:val="24"/>
          <w:szCs w:val="24"/>
          <w:lang w:val="en-GB"/>
        </w:rPr>
        <w:br w:type="page"/>
      </w:r>
    </w:p>
    <w:p w14:paraId="2DB54FE5" w14:textId="544725D5" w:rsidR="00A415B6" w:rsidRDefault="00A415B6" w:rsidP="00A415B6">
      <w:pPr>
        <w:spacing w:after="0" w:line="36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lastRenderedPageBreak/>
        <w:t>E-mail addresses of authors:</w:t>
      </w:r>
    </w:p>
    <w:p w14:paraId="4EE5785B" w14:textId="77777777" w:rsidR="00A415B6" w:rsidRPr="00AC5F7B" w:rsidRDefault="00A415B6" w:rsidP="00A415B6">
      <w:pPr>
        <w:spacing w:after="0" w:line="360" w:lineRule="auto"/>
        <w:rPr>
          <w:rFonts w:ascii="Times New Roman" w:hAnsi="Times New Roman" w:cs="Times New Roman"/>
          <w:bCs/>
          <w:sz w:val="24"/>
          <w:szCs w:val="24"/>
          <w:lang w:val="en-GB"/>
        </w:rPr>
      </w:pPr>
    </w:p>
    <w:p w14:paraId="1FC6DCCC" w14:textId="77777777" w:rsidR="00A415B6" w:rsidRPr="00AC5F7B" w:rsidRDefault="00A415B6" w:rsidP="00A415B6">
      <w:pPr>
        <w:pStyle w:val="NoSpacing"/>
        <w:spacing w:line="36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 xml:space="preserve">        AH: andreas.haas@ispm.unibe.ch</w:t>
      </w:r>
    </w:p>
    <w:p w14:paraId="2B113CB7" w14:textId="77777777" w:rsidR="00A415B6" w:rsidRPr="00AC5F7B" w:rsidRDefault="00A415B6" w:rsidP="00A415B6">
      <w:pPr>
        <w:pStyle w:val="NoSpacing"/>
        <w:spacing w:line="36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 xml:space="preserve">        RL: raphael.lienhard@ispm.unibe.ch</w:t>
      </w:r>
    </w:p>
    <w:p w14:paraId="4F52F5F5" w14:textId="77777777" w:rsidR="00A415B6" w:rsidRPr="00AC5F7B" w:rsidRDefault="00A415B6" w:rsidP="00A415B6">
      <w:pPr>
        <w:pStyle w:val="NoSpacing"/>
        <w:spacing w:line="36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 xml:space="preserve">        CD: christiane.didden@ispm.unibe.ch</w:t>
      </w:r>
    </w:p>
    <w:p w14:paraId="3CB2A669" w14:textId="77777777" w:rsidR="00A415B6" w:rsidRPr="00AC5F7B" w:rsidRDefault="00A415B6" w:rsidP="00A415B6">
      <w:pPr>
        <w:pStyle w:val="NoSpacing"/>
        <w:spacing w:line="36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 xml:space="preserve">        MC: morna.cornell@uct.ac.za</w:t>
      </w:r>
    </w:p>
    <w:p w14:paraId="2CA6E99B" w14:textId="77777777" w:rsidR="00A415B6" w:rsidRPr="0011665B" w:rsidRDefault="00A415B6" w:rsidP="00A415B6">
      <w:pPr>
        <w:pStyle w:val="NoSpacing"/>
        <w:spacing w:line="360" w:lineRule="auto"/>
        <w:rPr>
          <w:rFonts w:ascii="Times New Roman" w:hAnsi="Times New Roman" w:cs="Times New Roman"/>
          <w:bCs/>
          <w:sz w:val="24"/>
          <w:szCs w:val="24"/>
          <w:lang w:val="de-CH"/>
        </w:rPr>
      </w:pPr>
      <w:r w:rsidRPr="00AC5F7B">
        <w:rPr>
          <w:rFonts w:ascii="Times New Roman" w:hAnsi="Times New Roman" w:cs="Times New Roman"/>
          <w:bCs/>
          <w:sz w:val="24"/>
          <w:szCs w:val="24"/>
          <w:lang w:val="en-GB"/>
        </w:rPr>
        <w:t xml:space="preserve">        </w:t>
      </w:r>
      <w:r w:rsidRPr="0011665B">
        <w:rPr>
          <w:rFonts w:ascii="Times New Roman" w:hAnsi="Times New Roman" w:cs="Times New Roman"/>
          <w:bCs/>
          <w:sz w:val="24"/>
          <w:szCs w:val="24"/>
          <w:lang w:val="de-CH"/>
        </w:rPr>
        <w:t>TB: tebatso.boshomane@medscheme.co.za</w:t>
      </w:r>
    </w:p>
    <w:p w14:paraId="1A5CA286" w14:textId="77777777" w:rsidR="00A415B6" w:rsidRPr="0011665B" w:rsidRDefault="00A415B6" w:rsidP="00A415B6">
      <w:pPr>
        <w:pStyle w:val="NoSpacing"/>
        <w:spacing w:line="360" w:lineRule="auto"/>
        <w:rPr>
          <w:rFonts w:ascii="Times New Roman" w:hAnsi="Times New Roman" w:cs="Times New Roman"/>
          <w:bCs/>
          <w:sz w:val="24"/>
          <w:szCs w:val="24"/>
          <w:lang w:val="de-CH"/>
        </w:rPr>
      </w:pPr>
      <w:r w:rsidRPr="0011665B">
        <w:rPr>
          <w:rFonts w:ascii="Times New Roman" w:hAnsi="Times New Roman" w:cs="Times New Roman"/>
          <w:bCs/>
          <w:sz w:val="24"/>
          <w:szCs w:val="24"/>
          <w:lang w:val="de-CH"/>
        </w:rPr>
        <w:t xml:space="preserve">        LSV: luisapaola.salazarvizcaya@insel.ch</w:t>
      </w:r>
    </w:p>
    <w:p w14:paraId="6ED39F88" w14:textId="77777777" w:rsidR="00A415B6" w:rsidRDefault="00A415B6" w:rsidP="00A415B6">
      <w:pPr>
        <w:pStyle w:val="NoSpacing"/>
        <w:spacing w:line="360" w:lineRule="auto"/>
        <w:rPr>
          <w:rFonts w:ascii="Times New Roman" w:hAnsi="Times New Roman" w:cs="Times New Roman"/>
          <w:bCs/>
          <w:sz w:val="24"/>
          <w:szCs w:val="24"/>
          <w:lang w:val="en-GB"/>
        </w:rPr>
      </w:pPr>
      <w:r w:rsidRPr="0011665B">
        <w:rPr>
          <w:rFonts w:ascii="Times New Roman" w:hAnsi="Times New Roman" w:cs="Times New Roman"/>
          <w:bCs/>
          <w:sz w:val="24"/>
          <w:szCs w:val="24"/>
          <w:lang w:val="de-CH"/>
        </w:rPr>
        <w:t xml:space="preserve">        </w:t>
      </w:r>
      <w:r w:rsidRPr="00AC5F7B">
        <w:rPr>
          <w:rFonts w:ascii="Times New Roman" w:hAnsi="Times New Roman" w:cs="Times New Roman"/>
          <w:bCs/>
          <w:sz w:val="24"/>
          <w:szCs w:val="24"/>
          <w:lang w:val="en-GB"/>
        </w:rPr>
        <w:t xml:space="preserve">YR: </w:t>
      </w:r>
      <w:r w:rsidRPr="00C22D06">
        <w:rPr>
          <w:rFonts w:ascii="Times New Roman" w:hAnsi="Times New Roman" w:cs="Times New Roman"/>
          <w:bCs/>
          <w:sz w:val="24"/>
          <w:szCs w:val="24"/>
          <w:lang w:val="en-GB"/>
        </w:rPr>
        <w:t>yann.ruffieux@ispm.unibe.ch</w:t>
      </w:r>
    </w:p>
    <w:p w14:paraId="479C0EBB" w14:textId="77777777" w:rsidR="00A415B6" w:rsidRPr="00AC5F7B" w:rsidRDefault="00A415B6" w:rsidP="00A415B6">
      <w:pPr>
        <w:pStyle w:val="NoSpacing"/>
        <w:spacing w:line="360" w:lineRule="auto"/>
        <w:rPr>
          <w:rFonts w:ascii="Times New Roman" w:hAnsi="Times New Roman" w:cs="Times New Roman"/>
          <w:bCs/>
          <w:sz w:val="24"/>
          <w:szCs w:val="24"/>
          <w:lang w:val="en-GB"/>
        </w:rPr>
      </w:pPr>
      <w:r>
        <w:rPr>
          <w:rFonts w:ascii="Times New Roman" w:hAnsi="Times New Roman" w:cs="Times New Roman"/>
          <w:bCs/>
          <w:sz w:val="24"/>
          <w:szCs w:val="24"/>
          <w:lang w:val="en-GB"/>
        </w:rPr>
        <w:t xml:space="preserve">        </w:t>
      </w:r>
      <w:r w:rsidRPr="00AC5F7B">
        <w:rPr>
          <w:rFonts w:ascii="Times New Roman" w:hAnsi="Times New Roman" w:cs="Times New Roman"/>
          <w:bCs/>
          <w:sz w:val="24"/>
          <w:szCs w:val="24"/>
          <w:lang w:val="en-GB"/>
        </w:rPr>
        <w:t>PN: patience.nyakato@uct.ac.za</w:t>
      </w:r>
    </w:p>
    <w:p w14:paraId="48EDEC2E" w14:textId="77777777" w:rsidR="00A415B6" w:rsidRPr="00AC5F7B" w:rsidRDefault="00A415B6" w:rsidP="00A415B6">
      <w:pPr>
        <w:pStyle w:val="NoSpacing"/>
        <w:spacing w:line="36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 xml:space="preserve">        AW: anja.wettstein@ispm.unibe.ch</w:t>
      </w:r>
    </w:p>
    <w:p w14:paraId="6A8A8F27" w14:textId="77777777" w:rsidR="00A415B6" w:rsidRPr="0011665B" w:rsidRDefault="00A415B6" w:rsidP="00A415B6">
      <w:pPr>
        <w:pStyle w:val="NoSpacing"/>
        <w:spacing w:line="360" w:lineRule="auto"/>
        <w:rPr>
          <w:rFonts w:ascii="Times New Roman" w:hAnsi="Times New Roman" w:cs="Times New Roman"/>
          <w:bCs/>
          <w:sz w:val="24"/>
          <w:szCs w:val="24"/>
          <w:lang w:val="de-CH"/>
        </w:rPr>
      </w:pPr>
      <w:r w:rsidRPr="00AC5F7B">
        <w:rPr>
          <w:rFonts w:ascii="Times New Roman" w:hAnsi="Times New Roman" w:cs="Times New Roman"/>
          <w:bCs/>
          <w:sz w:val="24"/>
          <w:szCs w:val="24"/>
          <w:lang w:val="en-GB"/>
        </w:rPr>
        <w:t xml:space="preserve">        </w:t>
      </w:r>
      <w:r w:rsidRPr="0011665B">
        <w:rPr>
          <w:rFonts w:ascii="Times New Roman" w:hAnsi="Times New Roman" w:cs="Times New Roman"/>
          <w:bCs/>
          <w:sz w:val="24"/>
          <w:szCs w:val="24"/>
          <w:lang w:val="de-CH"/>
        </w:rPr>
        <w:t>MT: mpho.tlali@uct.ac.za</w:t>
      </w:r>
    </w:p>
    <w:p w14:paraId="60A2C154" w14:textId="77777777" w:rsidR="00A415B6" w:rsidRPr="0011665B" w:rsidRDefault="00A415B6" w:rsidP="00A415B6">
      <w:pPr>
        <w:pStyle w:val="NoSpacing"/>
        <w:spacing w:line="360" w:lineRule="auto"/>
        <w:rPr>
          <w:rFonts w:ascii="Times New Roman" w:hAnsi="Times New Roman" w:cs="Times New Roman"/>
          <w:bCs/>
          <w:sz w:val="24"/>
          <w:szCs w:val="24"/>
          <w:lang w:val="de-CH"/>
        </w:rPr>
      </w:pPr>
      <w:r w:rsidRPr="0011665B">
        <w:rPr>
          <w:rFonts w:ascii="Times New Roman" w:hAnsi="Times New Roman" w:cs="Times New Roman"/>
          <w:bCs/>
          <w:sz w:val="24"/>
          <w:szCs w:val="24"/>
          <w:lang w:val="de-CH"/>
        </w:rPr>
        <w:t xml:space="preserve">        MD: mary-ann.davies@uct.ac.za</w:t>
      </w:r>
    </w:p>
    <w:p w14:paraId="43D0F01D" w14:textId="49608CC8" w:rsidR="00A415B6" w:rsidRPr="0011665B" w:rsidRDefault="00A415B6" w:rsidP="00A415B6">
      <w:pPr>
        <w:pStyle w:val="NoSpacing"/>
        <w:spacing w:line="360" w:lineRule="auto"/>
        <w:rPr>
          <w:rFonts w:ascii="Times New Roman" w:hAnsi="Times New Roman" w:cs="Times New Roman"/>
          <w:bCs/>
          <w:sz w:val="24"/>
          <w:szCs w:val="24"/>
          <w:lang w:val="fr-FR"/>
        </w:rPr>
      </w:pPr>
      <w:r w:rsidRPr="0011665B">
        <w:rPr>
          <w:rFonts w:ascii="Times New Roman" w:hAnsi="Times New Roman" w:cs="Times New Roman"/>
          <w:bCs/>
          <w:sz w:val="24"/>
          <w:szCs w:val="24"/>
          <w:lang w:val="de-CH"/>
        </w:rPr>
        <w:t xml:space="preserve">        </w:t>
      </w:r>
      <w:r w:rsidRPr="0011665B">
        <w:rPr>
          <w:rFonts w:ascii="Times New Roman" w:hAnsi="Times New Roman" w:cs="Times New Roman"/>
          <w:bCs/>
          <w:sz w:val="24"/>
          <w:szCs w:val="24"/>
          <w:lang w:val="fr-FR"/>
        </w:rPr>
        <w:t>PvG: per.vongroote@ispm.unibe.ch</w:t>
      </w:r>
      <w:r w:rsidRPr="0011665B">
        <w:rPr>
          <w:rFonts w:ascii="Times New Roman" w:hAnsi="Times New Roman" w:cs="Times New Roman"/>
          <w:bCs/>
          <w:sz w:val="24"/>
          <w:szCs w:val="24"/>
          <w:lang w:val="fr-FR"/>
        </w:rPr>
        <w:tab/>
        <w:t xml:space="preserve">       </w:t>
      </w:r>
    </w:p>
    <w:p w14:paraId="41987149" w14:textId="77777777" w:rsidR="00A415B6" w:rsidRPr="0011665B" w:rsidRDefault="00A415B6" w:rsidP="00A415B6">
      <w:pPr>
        <w:pStyle w:val="NoSpacing"/>
        <w:spacing w:line="360" w:lineRule="auto"/>
        <w:rPr>
          <w:rFonts w:ascii="Times New Roman" w:hAnsi="Times New Roman" w:cs="Times New Roman"/>
          <w:bCs/>
          <w:sz w:val="24"/>
          <w:szCs w:val="24"/>
          <w:lang w:val="de-CH"/>
        </w:rPr>
      </w:pPr>
      <w:r w:rsidRPr="0011665B">
        <w:rPr>
          <w:rFonts w:ascii="Times New Roman" w:hAnsi="Times New Roman" w:cs="Times New Roman"/>
          <w:bCs/>
          <w:sz w:val="24"/>
          <w:szCs w:val="24"/>
          <w:lang w:val="fr-FR"/>
        </w:rPr>
        <w:t xml:space="preserve">        </w:t>
      </w:r>
      <w:r w:rsidRPr="0011665B">
        <w:rPr>
          <w:rFonts w:ascii="Times New Roman" w:hAnsi="Times New Roman" w:cs="Times New Roman"/>
          <w:bCs/>
          <w:sz w:val="24"/>
          <w:szCs w:val="24"/>
          <w:lang w:val="de-CH"/>
        </w:rPr>
        <w:t>MW: milton.wainberg@nyspi.columbia.edu</w:t>
      </w:r>
    </w:p>
    <w:p w14:paraId="1BE697FE" w14:textId="38C33515" w:rsidR="00A415B6" w:rsidRDefault="00A415B6" w:rsidP="00A415B6">
      <w:pPr>
        <w:pStyle w:val="NoSpacing"/>
        <w:spacing w:line="360" w:lineRule="auto"/>
        <w:rPr>
          <w:rFonts w:ascii="Times New Roman" w:hAnsi="Times New Roman" w:cs="Times New Roman"/>
          <w:bCs/>
          <w:sz w:val="24"/>
          <w:szCs w:val="24"/>
          <w:lang w:val="en-GB"/>
        </w:rPr>
      </w:pPr>
      <w:r w:rsidRPr="0011665B">
        <w:rPr>
          <w:rFonts w:ascii="Times New Roman" w:hAnsi="Times New Roman" w:cs="Times New Roman"/>
          <w:bCs/>
          <w:sz w:val="24"/>
          <w:szCs w:val="24"/>
          <w:lang w:val="de-CH"/>
        </w:rPr>
        <w:t xml:space="preserve">        </w:t>
      </w:r>
      <w:r w:rsidRPr="00AC5F7B">
        <w:rPr>
          <w:rFonts w:ascii="Times New Roman" w:hAnsi="Times New Roman" w:cs="Times New Roman"/>
          <w:bCs/>
          <w:sz w:val="24"/>
          <w:szCs w:val="24"/>
          <w:lang w:val="en-GB"/>
        </w:rPr>
        <w:t>ME: matthias.egger@ispm.unibe.ch</w:t>
      </w:r>
    </w:p>
    <w:p w14:paraId="103ED4D0" w14:textId="16AFA952" w:rsidR="00A415B6" w:rsidRPr="00AC5F7B" w:rsidRDefault="00A415B6" w:rsidP="00A415B6">
      <w:pPr>
        <w:pStyle w:val="NoSpacing"/>
        <w:spacing w:line="360" w:lineRule="auto"/>
        <w:rPr>
          <w:rFonts w:ascii="Times New Roman" w:hAnsi="Times New Roman" w:cs="Times New Roman"/>
          <w:bCs/>
          <w:sz w:val="24"/>
          <w:szCs w:val="24"/>
          <w:lang w:val="en-GB"/>
        </w:rPr>
      </w:pPr>
      <w:r>
        <w:rPr>
          <w:rFonts w:ascii="Times New Roman" w:hAnsi="Times New Roman" w:cs="Times New Roman"/>
          <w:bCs/>
          <w:sz w:val="24"/>
          <w:szCs w:val="24"/>
          <w:lang w:val="en-GB"/>
        </w:rPr>
        <w:t xml:space="preserve">        </w:t>
      </w:r>
      <w:r w:rsidRPr="00AC5F7B">
        <w:rPr>
          <w:rFonts w:ascii="Times New Roman" w:hAnsi="Times New Roman" w:cs="Times New Roman"/>
          <w:bCs/>
          <w:sz w:val="24"/>
          <w:szCs w:val="24"/>
          <w:lang w:val="en-GB"/>
        </w:rPr>
        <w:t>GM: gary.maartens@uct.ac.za</w:t>
      </w:r>
    </w:p>
    <w:p w14:paraId="1CE72D9B" w14:textId="2A37ABC5" w:rsidR="00AA32FE" w:rsidRPr="00DB147F" w:rsidRDefault="00A415B6" w:rsidP="00DB147F">
      <w:pPr>
        <w:pStyle w:val="NoSpacing"/>
        <w:spacing w:line="360" w:lineRule="auto"/>
        <w:rPr>
          <w:rFonts w:ascii="Times New Roman" w:hAnsi="Times New Roman" w:cs="Times New Roman"/>
          <w:bCs/>
          <w:sz w:val="24"/>
          <w:szCs w:val="24"/>
          <w:lang w:val="en-GB"/>
        </w:rPr>
      </w:pPr>
      <w:r w:rsidRPr="00AC5F7B">
        <w:rPr>
          <w:rFonts w:ascii="Times New Roman" w:hAnsi="Times New Roman" w:cs="Times New Roman"/>
          <w:bCs/>
          <w:sz w:val="24"/>
          <w:szCs w:val="24"/>
          <w:lang w:val="en-GB"/>
        </w:rPr>
        <w:t xml:space="preserve">        JJ: john.joska@uct.ac.za</w:t>
      </w:r>
      <w:r w:rsidR="00AA32FE">
        <w:rPr>
          <w:rFonts w:ascii="Times New Roman" w:hAnsi="Times New Roman" w:cs="Times New Roman"/>
          <w:bCs/>
          <w:sz w:val="24"/>
          <w:szCs w:val="24"/>
          <w:lang w:val="en-GB"/>
        </w:rPr>
        <w:br w:type="page"/>
      </w:r>
    </w:p>
    <w:p w14:paraId="5B2F27EC" w14:textId="06BA966A" w:rsidR="00D31EDF" w:rsidRPr="00AC5F7B" w:rsidRDefault="00D31EDF" w:rsidP="00364CB7">
      <w:pPr>
        <w:pStyle w:val="Heading1"/>
        <w:spacing w:before="0" w:line="360" w:lineRule="auto"/>
        <w:jc w:val="both"/>
        <w:rPr>
          <w:rFonts w:ascii="Times New Roman" w:hAnsi="Times New Roman" w:cs="Times New Roman"/>
          <w:bCs/>
          <w:sz w:val="28"/>
          <w:szCs w:val="24"/>
          <w:lang w:val="en-GB"/>
        </w:rPr>
      </w:pPr>
      <w:r w:rsidRPr="00AC5F7B">
        <w:rPr>
          <w:rFonts w:ascii="Times New Roman" w:hAnsi="Times New Roman" w:cs="Times New Roman"/>
          <w:bCs/>
          <w:sz w:val="28"/>
          <w:szCs w:val="24"/>
          <w:lang w:val="en-GB"/>
        </w:rPr>
        <w:lastRenderedPageBreak/>
        <w:t xml:space="preserve">Abstract </w:t>
      </w:r>
    </w:p>
    <w:p w14:paraId="3B1B829B" w14:textId="22EDF2D3" w:rsidR="00D31EDF" w:rsidRPr="00170D4B" w:rsidRDefault="00364CB7" w:rsidP="009A5106">
      <w:pPr>
        <w:spacing w:line="360" w:lineRule="auto"/>
        <w:rPr>
          <w:rFonts w:ascii="Times New Roman" w:hAnsi="Times New Roman" w:cs="Times New Roman"/>
          <w:sz w:val="24"/>
          <w:szCs w:val="24"/>
          <w:lang w:val="en-GB"/>
        </w:rPr>
      </w:pPr>
      <w:r w:rsidRPr="00AC5F7B">
        <w:rPr>
          <w:rFonts w:ascii="Times New Roman" w:hAnsi="Times New Roman" w:cs="Times New Roman"/>
          <w:b/>
          <w:sz w:val="24"/>
          <w:szCs w:val="24"/>
          <w:lang w:val="en-GB"/>
        </w:rPr>
        <w:t>Introduction:</w:t>
      </w:r>
      <w:r w:rsidRPr="00AC5F7B">
        <w:rPr>
          <w:rFonts w:ascii="Times New Roman" w:hAnsi="Times New Roman" w:cs="Times New Roman"/>
          <w:sz w:val="24"/>
          <w:szCs w:val="24"/>
          <w:lang w:val="en-GB"/>
        </w:rPr>
        <w:t xml:space="preserve"> </w:t>
      </w:r>
      <w:r w:rsidR="00E06CE5" w:rsidRPr="00AC5F7B">
        <w:rPr>
          <w:rFonts w:ascii="Times New Roman" w:hAnsi="Times New Roman" w:cs="Times New Roman"/>
          <w:sz w:val="24"/>
          <w:szCs w:val="24"/>
          <w:lang w:val="en-GB"/>
        </w:rPr>
        <w:t xml:space="preserve">Mental </w:t>
      </w:r>
      <w:r w:rsidR="009234F6" w:rsidRPr="00AC5F7B">
        <w:rPr>
          <w:rFonts w:ascii="Times New Roman" w:hAnsi="Times New Roman" w:cs="Times New Roman"/>
          <w:sz w:val="24"/>
          <w:szCs w:val="24"/>
          <w:lang w:val="en-GB"/>
        </w:rPr>
        <w:t>disorders</w:t>
      </w:r>
      <w:r w:rsidR="00E06CE5" w:rsidRPr="00AC5F7B">
        <w:rPr>
          <w:rFonts w:ascii="Times New Roman" w:hAnsi="Times New Roman" w:cs="Times New Roman"/>
          <w:sz w:val="24"/>
          <w:szCs w:val="24"/>
          <w:lang w:val="en-GB"/>
        </w:rPr>
        <w:t xml:space="preserve"> are highly prevalent among people living with HIV and associated </w:t>
      </w:r>
      <w:r w:rsidR="00E06CE5" w:rsidRPr="00170D4B">
        <w:rPr>
          <w:rFonts w:ascii="Times New Roman" w:hAnsi="Times New Roman" w:cs="Times New Roman"/>
          <w:sz w:val="24"/>
          <w:szCs w:val="24"/>
          <w:lang w:val="en-GB"/>
        </w:rPr>
        <w:t>with adverse HIV treatment outcomes</w:t>
      </w:r>
      <w:r w:rsidR="00422ECB" w:rsidRPr="00170D4B">
        <w:rPr>
          <w:rFonts w:ascii="Times New Roman" w:hAnsi="Times New Roman" w:cs="Times New Roman"/>
          <w:sz w:val="24"/>
          <w:szCs w:val="24"/>
          <w:lang w:val="en-GB"/>
        </w:rPr>
        <w:t>. We aimed to assess</w:t>
      </w:r>
      <w:r w:rsidR="00C362BF" w:rsidRPr="00170D4B">
        <w:rPr>
          <w:rFonts w:ascii="Times New Roman" w:hAnsi="Times New Roman" w:cs="Times New Roman"/>
          <w:sz w:val="24"/>
          <w:szCs w:val="24"/>
          <w:lang w:val="en-GB"/>
        </w:rPr>
        <w:t xml:space="preserve"> HIV treatment outcomes in patients</w:t>
      </w:r>
      <w:r w:rsidR="00422ECB" w:rsidRPr="00170D4B">
        <w:rPr>
          <w:rFonts w:ascii="Times New Roman" w:hAnsi="Times New Roman" w:cs="Times New Roman"/>
          <w:sz w:val="24"/>
          <w:szCs w:val="24"/>
          <w:lang w:val="en-GB"/>
        </w:rPr>
        <w:t xml:space="preserve"> with and without mental health </w:t>
      </w:r>
      <w:r w:rsidR="00C362BF" w:rsidRPr="00170D4B">
        <w:rPr>
          <w:rFonts w:ascii="Times New Roman" w:hAnsi="Times New Roman" w:cs="Times New Roman"/>
          <w:sz w:val="24"/>
          <w:szCs w:val="24"/>
          <w:lang w:val="en-GB"/>
        </w:rPr>
        <w:t>diagnoses</w:t>
      </w:r>
      <w:del w:id="2" w:author="Egger, Matthias (ISPM)" w:date="2022-05-16T15:13:00Z">
        <w:r w:rsidR="00C362BF" w:rsidRPr="00170D4B" w:rsidDel="00F10E2A">
          <w:rPr>
            <w:rFonts w:ascii="Times New Roman" w:hAnsi="Times New Roman" w:cs="Times New Roman"/>
            <w:sz w:val="24"/>
            <w:szCs w:val="24"/>
            <w:lang w:val="en-GB"/>
          </w:rPr>
          <w:delText xml:space="preserve"> </w:delText>
        </w:r>
        <w:r w:rsidR="00422ECB" w:rsidRPr="00170D4B" w:rsidDel="00F10E2A">
          <w:rPr>
            <w:rFonts w:ascii="Times New Roman" w:hAnsi="Times New Roman" w:cs="Times New Roman"/>
            <w:sz w:val="24"/>
            <w:szCs w:val="24"/>
            <w:lang w:val="en-GB"/>
          </w:rPr>
          <w:delText>by sex and age</w:delText>
        </w:r>
      </w:del>
      <w:r w:rsidR="00422ECB" w:rsidRPr="00170D4B">
        <w:rPr>
          <w:rFonts w:ascii="Times New Roman" w:hAnsi="Times New Roman" w:cs="Times New Roman"/>
          <w:sz w:val="24"/>
          <w:szCs w:val="24"/>
          <w:lang w:val="en-GB"/>
        </w:rPr>
        <w:t xml:space="preserve">. </w:t>
      </w:r>
      <w:r w:rsidR="00C362BF" w:rsidRPr="00170D4B">
        <w:rPr>
          <w:rFonts w:ascii="Times New Roman" w:hAnsi="Times New Roman" w:cs="Times New Roman"/>
          <w:sz w:val="24"/>
          <w:szCs w:val="24"/>
          <w:lang w:val="en-GB"/>
        </w:rPr>
        <w:t xml:space="preserve"> </w:t>
      </w:r>
    </w:p>
    <w:p w14:paraId="106887B6" w14:textId="0FAF85D8" w:rsidR="00AD1596" w:rsidRPr="00AC5F7B" w:rsidRDefault="00AD1596" w:rsidP="009A5106">
      <w:pPr>
        <w:spacing w:line="360" w:lineRule="auto"/>
        <w:rPr>
          <w:rFonts w:ascii="Times New Roman" w:hAnsi="Times New Roman" w:cs="Times New Roman"/>
          <w:sz w:val="24"/>
          <w:szCs w:val="24"/>
          <w:lang w:val="en-GB"/>
        </w:rPr>
      </w:pPr>
      <w:r w:rsidRPr="00170D4B">
        <w:rPr>
          <w:rFonts w:ascii="Times New Roman" w:hAnsi="Times New Roman" w:cs="Times New Roman"/>
          <w:b/>
          <w:sz w:val="24"/>
          <w:szCs w:val="24"/>
          <w:lang w:val="en-GB"/>
        </w:rPr>
        <w:t>Methods:</w:t>
      </w:r>
      <w:r w:rsidRPr="00170D4B">
        <w:rPr>
          <w:rFonts w:ascii="Times New Roman" w:hAnsi="Times New Roman" w:cs="Times New Roman"/>
          <w:sz w:val="24"/>
          <w:szCs w:val="24"/>
          <w:lang w:val="en-GB"/>
        </w:rPr>
        <w:t xml:space="preserve"> </w:t>
      </w:r>
      <w:r w:rsidR="00141AE6" w:rsidRPr="00170D4B">
        <w:rPr>
          <w:rFonts w:ascii="Times New Roman" w:hAnsi="Times New Roman" w:cs="Times New Roman"/>
          <w:sz w:val="24"/>
          <w:szCs w:val="24"/>
          <w:lang w:val="en-GB"/>
        </w:rPr>
        <w:t xml:space="preserve">Using </w:t>
      </w:r>
      <w:r w:rsidR="00E12C23" w:rsidRPr="00170D4B">
        <w:rPr>
          <w:rFonts w:ascii="Times New Roman" w:hAnsi="Times New Roman" w:cs="Times New Roman"/>
          <w:sz w:val="24"/>
          <w:szCs w:val="24"/>
          <w:lang w:val="en-GB"/>
        </w:rPr>
        <w:t>hospital, outpatient</w:t>
      </w:r>
      <w:r w:rsidR="00767221" w:rsidRPr="00170D4B">
        <w:rPr>
          <w:rFonts w:ascii="Times New Roman" w:hAnsi="Times New Roman" w:cs="Times New Roman"/>
          <w:sz w:val="24"/>
          <w:szCs w:val="24"/>
          <w:lang w:val="en-GB"/>
        </w:rPr>
        <w:t xml:space="preserve"> and pharmacy</w:t>
      </w:r>
      <w:r w:rsidR="00E12C23" w:rsidRPr="00170D4B">
        <w:rPr>
          <w:rFonts w:ascii="Times New Roman" w:hAnsi="Times New Roman" w:cs="Times New Roman"/>
          <w:sz w:val="24"/>
          <w:szCs w:val="24"/>
          <w:lang w:val="en-GB"/>
        </w:rPr>
        <w:t xml:space="preserve"> </w:t>
      </w:r>
      <w:r w:rsidR="00141AE6" w:rsidRPr="00170D4B">
        <w:rPr>
          <w:rFonts w:ascii="Times New Roman" w:hAnsi="Times New Roman" w:cs="Times New Roman"/>
          <w:sz w:val="24"/>
          <w:szCs w:val="24"/>
          <w:lang w:val="en-GB"/>
        </w:rPr>
        <w:t xml:space="preserve">claims </w:t>
      </w:r>
      <w:r w:rsidR="006B4F46" w:rsidRPr="00170D4B">
        <w:rPr>
          <w:rFonts w:ascii="Times New Roman" w:hAnsi="Times New Roman" w:cs="Times New Roman"/>
          <w:sz w:val="24"/>
          <w:szCs w:val="24"/>
          <w:lang w:val="en-GB"/>
        </w:rPr>
        <w:t xml:space="preserve">and laboratory </w:t>
      </w:r>
      <w:r w:rsidR="00141AE6" w:rsidRPr="00170D4B">
        <w:rPr>
          <w:rFonts w:ascii="Times New Roman" w:hAnsi="Times New Roman" w:cs="Times New Roman"/>
          <w:sz w:val="24"/>
          <w:szCs w:val="24"/>
          <w:lang w:val="en-GB"/>
        </w:rPr>
        <w:t>data from 2011 to 2020, w</w:t>
      </w:r>
      <w:r w:rsidRPr="00170D4B">
        <w:rPr>
          <w:rFonts w:ascii="Times New Roman" w:hAnsi="Times New Roman" w:cs="Times New Roman"/>
          <w:sz w:val="24"/>
          <w:szCs w:val="24"/>
          <w:lang w:val="en-GB"/>
        </w:rPr>
        <w:t xml:space="preserve">e </w:t>
      </w:r>
      <w:r w:rsidR="009234F6" w:rsidRPr="00170D4B">
        <w:rPr>
          <w:rFonts w:ascii="Times New Roman" w:hAnsi="Times New Roman" w:cs="Times New Roman"/>
          <w:sz w:val="24"/>
          <w:szCs w:val="24"/>
          <w:lang w:val="en-GB"/>
        </w:rPr>
        <w:t>followed</w:t>
      </w:r>
      <w:r w:rsidR="007B16AF" w:rsidRPr="00170D4B">
        <w:rPr>
          <w:rFonts w:ascii="Times New Roman" w:hAnsi="Times New Roman" w:cs="Times New Roman"/>
          <w:sz w:val="24"/>
          <w:szCs w:val="24"/>
          <w:lang w:val="en-GB"/>
        </w:rPr>
        <w:t xml:space="preserve"> </w:t>
      </w:r>
      <w:r w:rsidRPr="00170D4B">
        <w:rPr>
          <w:rFonts w:ascii="Times New Roman" w:hAnsi="Times New Roman" w:cs="Times New Roman"/>
          <w:sz w:val="24"/>
          <w:szCs w:val="24"/>
          <w:lang w:val="en-GB"/>
        </w:rPr>
        <w:t>HIV-</w:t>
      </w:r>
      <w:r w:rsidR="00C852E7" w:rsidRPr="00170D4B">
        <w:rPr>
          <w:rFonts w:ascii="Times New Roman" w:hAnsi="Times New Roman" w:cs="Times New Roman"/>
          <w:sz w:val="24"/>
          <w:szCs w:val="24"/>
          <w:lang w:val="en-GB"/>
        </w:rPr>
        <w:t xml:space="preserve">positive adolescents and adults aged </w:t>
      </w:r>
      <w:del w:id="3" w:author="Egger, Matthias (ISPM)" w:date="2022-05-16T15:15:00Z">
        <w:r w:rsidR="00D20407" w:rsidRPr="00F10E2A" w:rsidDel="00F10E2A">
          <w:rPr>
            <w:rFonts w:ascii="Times New Roman" w:hAnsi="Times New Roman" w:cs="Times New Roman"/>
            <w:sz w:val="24"/>
            <w:szCs w:val="24"/>
            <w:lang w:val="en-GB"/>
            <w:rPrChange w:id="4" w:author="Egger, Matthias (ISPM)" w:date="2022-05-16T15:15:00Z">
              <w:rPr>
                <w:rFonts w:ascii="Times New Roman" w:hAnsi="Times New Roman" w:cs="Times New Roman"/>
                <w:sz w:val="24"/>
                <w:szCs w:val="24"/>
                <w:lang w:val="en-GB"/>
              </w:rPr>
            </w:rPrChange>
          </w:rPr>
          <w:delText>≤</w:delText>
        </w:r>
      </w:del>
      <w:ins w:id="5" w:author="Egger, Matthias (ISPM)" w:date="2022-05-16T15:15:00Z">
        <w:r w:rsidR="00F10E2A">
          <w:rPr>
            <w:rFonts w:ascii="Times New Roman" w:hAnsi="Times New Roman" w:cs="Times New Roman"/>
            <w:sz w:val="24"/>
            <w:szCs w:val="24"/>
            <w:u w:val="single"/>
            <w:lang w:val="en-GB"/>
          </w:rPr>
          <w:t>&gt;</w:t>
        </w:r>
      </w:ins>
      <w:ins w:id="6" w:author="Egger, Matthias (ISPM)" w:date="2022-05-16T15:13:00Z">
        <w:r w:rsidR="00F10E2A">
          <w:rPr>
            <w:rFonts w:ascii="Times New Roman" w:hAnsi="Times New Roman" w:cs="Times New Roman"/>
            <w:sz w:val="24"/>
            <w:szCs w:val="24"/>
            <w:lang w:val="en-GB"/>
          </w:rPr>
          <w:t xml:space="preserve"> </w:t>
        </w:r>
      </w:ins>
      <w:r w:rsidR="00C852E7" w:rsidRPr="00170D4B">
        <w:rPr>
          <w:rFonts w:ascii="Times New Roman" w:hAnsi="Times New Roman" w:cs="Times New Roman"/>
          <w:sz w:val="24"/>
          <w:szCs w:val="24"/>
          <w:lang w:val="en-GB"/>
        </w:rPr>
        <w:t xml:space="preserve">15 years </w:t>
      </w:r>
      <w:r w:rsidRPr="00170D4B">
        <w:rPr>
          <w:rFonts w:ascii="Times New Roman" w:hAnsi="Times New Roman" w:cs="Times New Roman"/>
          <w:sz w:val="24"/>
          <w:szCs w:val="24"/>
          <w:lang w:val="en-GB"/>
        </w:rPr>
        <w:t xml:space="preserve">who enrolled </w:t>
      </w:r>
      <w:r w:rsidR="00F76A40" w:rsidRPr="00170D4B">
        <w:rPr>
          <w:rFonts w:ascii="Times New Roman" w:hAnsi="Times New Roman" w:cs="Times New Roman"/>
          <w:sz w:val="24"/>
          <w:szCs w:val="24"/>
          <w:lang w:val="en-GB"/>
        </w:rPr>
        <w:t xml:space="preserve">in </w:t>
      </w:r>
      <w:r w:rsidRPr="00170D4B">
        <w:rPr>
          <w:rFonts w:ascii="Times New Roman" w:hAnsi="Times New Roman" w:cs="Times New Roman"/>
          <w:sz w:val="24"/>
          <w:szCs w:val="24"/>
          <w:lang w:val="en-GB"/>
        </w:rPr>
        <w:t xml:space="preserve">a South African private sector HIV treatment programme. </w:t>
      </w:r>
      <w:r w:rsidR="00141AE6" w:rsidRPr="00170D4B">
        <w:rPr>
          <w:rFonts w:ascii="Times New Roman" w:hAnsi="Times New Roman" w:cs="Times New Roman"/>
          <w:sz w:val="24"/>
          <w:szCs w:val="24"/>
          <w:lang w:val="en-GB"/>
        </w:rPr>
        <w:t xml:space="preserve">We performed a </w:t>
      </w:r>
      <w:del w:id="7" w:author="Egger, Matthias (ISPM)" w:date="2022-05-16T15:16:00Z">
        <w:r w:rsidR="00141AE6" w:rsidRPr="00170D4B" w:rsidDel="00F10E2A">
          <w:rPr>
            <w:rFonts w:ascii="Times New Roman" w:hAnsi="Times New Roman" w:cs="Times New Roman"/>
            <w:sz w:val="24"/>
            <w:szCs w:val="24"/>
            <w:lang w:val="en-GB"/>
          </w:rPr>
          <w:delText xml:space="preserve">longitudinal </w:delText>
        </w:r>
      </w:del>
      <w:r w:rsidR="00141AE6" w:rsidRPr="00170D4B">
        <w:rPr>
          <w:rFonts w:ascii="Times New Roman" w:hAnsi="Times New Roman" w:cs="Times New Roman"/>
          <w:sz w:val="24"/>
          <w:szCs w:val="24"/>
          <w:lang w:val="en-GB"/>
        </w:rPr>
        <w:t>trajectory analysis to identify patients with similar adherence patterns and examined associations between mental health diagnoses and adherence patterns using multinomial logistic regression.</w:t>
      </w:r>
      <w:r w:rsidR="00665AB3" w:rsidRPr="00170D4B">
        <w:rPr>
          <w:rFonts w:ascii="Times New Roman" w:hAnsi="Times New Roman" w:cs="Times New Roman"/>
          <w:sz w:val="24"/>
          <w:szCs w:val="24"/>
          <w:lang w:val="en-GB"/>
        </w:rPr>
        <w:t xml:space="preserve"> </w:t>
      </w:r>
      <w:r w:rsidR="006B4F46" w:rsidRPr="00170D4B">
        <w:rPr>
          <w:rFonts w:ascii="Times New Roman" w:hAnsi="Times New Roman" w:cs="Times New Roman"/>
          <w:sz w:val="24"/>
          <w:szCs w:val="24"/>
          <w:lang w:val="en-GB"/>
        </w:rPr>
        <w:t>We examined non-adherence and viral non-suppression (VNS, viral load &gt;</w:t>
      </w:r>
      <w:ins w:id="8" w:author="Egger, Matthias (ISPM)" w:date="2022-05-16T15:15:00Z">
        <w:r w:rsidR="00F10E2A">
          <w:rPr>
            <w:rFonts w:ascii="Times New Roman" w:hAnsi="Times New Roman" w:cs="Times New Roman"/>
            <w:sz w:val="24"/>
            <w:szCs w:val="24"/>
            <w:lang w:val="en-GB"/>
          </w:rPr>
          <w:t xml:space="preserve"> </w:t>
        </w:r>
      </w:ins>
      <w:r w:rsidR="006B4F46" w:rsidRPr="00170D4B">
        <w:rPr>
          <w:rFonts w:ascii="Times New Roman" w:hAnsi="Times New Roman" w:cs="Times New Roman"/>
          <w:sz w:val="24"/>
          <w:szCs w:val="24"/>
          <w:lang w:val="en-GB"/>
        </w:rPr>
        <w:t>400 copies/mL) in patients with and without mental health diagnoses by sex and age using mixed-effects Poisson regression models.</w:t>
      </w:r>
    </w:p>
    <w:p w14:paraId="7E888FAC" w14:textId="59EE999C" w:rsidR="007B14F4" w:rsidRPr="00170D4B" w:rsidRDefault="001B32C7" w:rsidP="009A5106">
      <w:pPr>
        <w:spacing w:line="360" w:lineRule="auto"/>
        <w:rPr>
          <w:rFonts w:ascii="Times New Roman" w:hAnsi="Times New Roman" w:cs="Times New Roman"/>
          <w:sz w:val="24"/>
          <w:szCs w:val="24"/>
          <w:lang w:val="en-GB"/>
        </w:rPr>
      </w:pPr>
      <w:r w:rsidRPr="00170D4B">
        <w:rPr>
          <w:rFonts w:ascii="Times New Roman" w:hAnsi="Times New Roman" w:cs="Times New Roman"/>
          <w:b/>
          <w:sz w:val="24"/>
          <w:szCs w:val="24"/>
          <w:lang w:val="en-GB"/>
        </w:rPr>
        <w:t>Results:</w:t>
      </w:r>
      <w:r w:rsidRPr="00170D4B">
        <w:rPr>
          <w:rFonts w:ascii="Times New Roman" w:hAnsi="Times New Roman" w:cs="Times New Roman"/>
          <w:sz w:val="24"/>
          <w:szCs w:val="24"/>
          <w:lang w:val="en-GB"/>
        </w:rPr>
        <w:t xml:space="preserve"> </w:t>
      </w:r>
      <w:r w:rsidR="00BC5451" w:rsidRPr="00170D4B">
        <w:rPr>
          <w:rFonts w:ascii="Times New Roman" w:hAnsi="Times New Roman" w:cs="Times New Roman"/>
          <w:sz w:val="24"/>
          <w:szCs w:val="24"/>
          <w:lang w:val="en-GB"/>
        </w:rPr>
        <w:t>54,378 patients</w:t>
      </w:r>
      <w:r w:rsidR="00FC08EA" w:rsidRPr="00170D4B">
        <w:rPr>
          <w:rFonts w:ascii="Times New Roman" w:hAnsi="Times New Roman" w:cs="Times New Roman"/>
          <w:sz w:val="24"/>
          <w:szCs w:val="24"/>
          <w:lang w:val="en-GB"/>
        </w:rPr>
        <w:t xml:space="preserve"> were followed for a median of 3.5 years (IQR 1.9-6.4)</w:t>
      </w:r>
      <w:r w:rsidR="00BC5451" w:rsidRPr="00170D4B">
        <w:rPr>
          <w:rFonts w:ascii="Times New Roman" w:hAnsi="Times New Roman" w:cs="Times New Roman"/>
          <w:sz w:val="24"/>
          <w:szCs w:val="24"/>
          <w:lang w:val="en-GB"/>
        </w:rPr>
        <w:t xml:space="preserve">, 20,743 (38%) </w:t>
      </w:r>
      <w:r w:rsidR="00FC08EA" w:rsidRPr="00170D4B">
        <w:rPr>
          <w:rFonts w:ascii="Times New Roman" w:hAnsi="Times New Roman" w:cs="Times New Roman"/>
          <w:sz w:val="24"/>
          <w:szCs w:val="24"/>
          <w:lang w:val="en-GB"/>
        </w:rPr>
        <w:t xml:space="preserve">of whom </w:t>
      </w:r>
      <w:r w:rsidR="00BC5451" w:rsidRPr="00170D4B">
        <w:rPr>
          <w:rFonts w:ascii="Times New Roman" w:hAnsi="Times New Roman" w:cs="Times New Roman"/>
          <w:sz w:val="24"/>
          <w:szCs w:val="24"/>
          <w:lang w:val="en-GB"/>
        </w:rPr>
        <w:t>had rec</w:t>
      </w:r>
      <w:r w:rsidR="00AB4C54" w:rsidRPr="00170D4B">
        <w:rPr>
          <w:rFonts w:ascii="Times New Roman" w:hAnsi="Times New Roman" w:cs="Times New Roman"/>
          <w:sz w:val="24"/>
          <w:szCs w:val="24"/>
          <w:lang w:val="en-GB"/>
        </w:rPr>
        <w:t xml:space="preserve">eived a mental health diagnosis. </w:t>
      </w:r>
      <w:ins w:id="9" w:author="Egger, Matthias (ISPM)" w:date="2022-05-16T15:16:00Z">
        <w:r w:rsidR="00F10E2A">
          <w:rPr>
            <w:rFonts w:ascii="Times New Roman" w:hAnsi="Times New Roman" w:cs="Times New Roman"/>
            <w:sz w:val="24"/>
            <w:szCs w:val="24"/>
            <w:lang w:val="en-GB"/>
          </w:rPr>
          <w:t xml:space="preserve">Ninety percent </w:t>
        </w:r>
      </w:ins>
      <w:del w:id="10" w:author="Egger, Matthias (ISPM)" w:date="2022-05-16T15:16:00Z">
        <w:r w:rsidR="00AB4C54" w:rsidRPr="00170D4B" w:rsidDel="00F10E2A">
          <w:rPr>
            <w:rFonts w:ascii="Times New Roman" w:hAnsi="Times New Roman" w:cs="Times New Roman"/>
            <w:sz w:val="24"/>
            <w:szCs w:val="24"/>
            <w:lang w:val="en-GB"/>
          </w:rPr>
          <w:delText xml:space="preserve">90% </w:delText>
        </w:r>
      </w:del>
      <w:r w:rsidR="00AB4C54" w:rsidRPr="00170D4B">
        <w:rPr>
          <w:rFonts w:ascii="Times New Roman" w:hAnsi="Times New Roman" w:cs="Times New Roman"/>
          <w:sz w:val="24"/>
          <w:szCs w:val="24"/>
          <w:lang w:val="en-GB"/>
        </w:rPr>
        <w:t>of patients had HIV viral load</w:t>
      </w:r>
      <w:ins w:id="11" w:author="Egger, Matthias (ISPM)" w:date="2022-05-16T15:16:00Z">
        <w:r w:rsidR="00F10E2A">
          <w:rPr>
            <w:rFonts w:ascii="Times New Roman" w:hAnsi="Times New Roman" w:cs="Times New Roman"/>
            <w:sz w:val="24"/>
            <w:szCs w:val="24"/>
            <w:lang w:val="en-GB"/>
          </w:rPr>
          <w:t>s</w:t>
        </w:r>
      </w:ins>
      <w:r w:rsidR="00AB4C54" w:rsidRPr="00170D4B">
        <w:rPr>
          <w:rFonts w:ascii="Times New Roman" w:hAnsi="Times New Roman" w:cs="Times New Roman"/>
          <w:sz w:val="24"/>
          <w:szCs w:val="24"/>
          <w:lang w:val="en-GB"/>
        </w:rPr>
        <w:t xml:space="preserve"> &lt;</w:t>
      </w:r>
      <w:ins w:id="12" w:author="Egger, Matthias (ISPM)" w:date="2022-05-16T15:16:00Z">
        <w:r w:rsidR="00F10E2A">
          <w:rPr>
            <w:rFonts w:ascii="Times New Roman" w:hAnsi="Times New Roman" w:cs="Times New Roman"/>
            <w:sz w:val="24"/>
            <w:szCs w:val="24"/>
            <w:lang w:val="en-GB"/>
          </w:rPr>
          <w:t xml:space="preserve"> </w:t>
        </w:r>
      </w:ins>
      <w:r w:rsidR="00AB4C54" w:rsidRPr="00170D4B">
        <w:rPr>
          <w:rFonts w:ascii="Times New Roman" w:hAnsi="Times New Roman" w:cs="Times New Roman"/>
          <w:sz w:val="24"/>
          <w:szCs w:val="24"/>
          <w:lang w:val="en-GB"/>
        </w:rPr>
        <w:t>400 copies/mL</w:t>
      </w:r>
      <w:r w:rsidR="005810B4" w:rsidRPr="00170D4B">
        <w:rPr>
          <w:rFonts w:ascii="Times New Roman" w:hAnsi="Times New Roman" w:cs="Times New Roman"/>
          <w:sz w:val="24"/>
          <w:szCs w:val="24"/>
          <w:lang w:val="en-GB"/>
        </w:rPr>
        <w:t>,</w:t>
      </w:r>
      <w:r w:rsidR="00AB4C54" w:rsidRPr="00170D4B">
        <w:rPr>
          <w:rFonts w:ascii="Times New Roman" w:hAnsi="Times New Roman" w:cs="Times New Roman"/>
          <w:sz w:val="24"/>
          <w:szCs w:val="24"/>
          <w:lang w:val="en-GB"/>
        </w:rPr>
        <w:t xml:space="preserve"> </w:t>
      </w:r>
      <w:r w:rsidR="0097762C" w:rsidRPr="00170D4B">
        <w:rPr>
          <w:rFonts w:ascii="Times New Roman" w:hAnsi="Times New Roman" w:cs="Times New Roman"/>
          <w:sz w:val="24"/>
          <w:szCs w:val="24"/>
          <w:lang w:val="en-GB"/>
        </w:rPr>
        <w:t xml:space="preserve">73% had </w:t>
      </w:r>
      <w:r w:rsidR="00AB4C54" w:rsidRPr="00170D4B">
        <w:rPr>
          <w:rFonts w:ascii="Times New Roman" w:hAnsi="Times New Roman" w:cs="Times New Roman"/>
          <w:sz w:val="24"/>
          <w:szCs w:val="24"/>
          <w:lang w:val="en-GB"/>
        </w:rPr>
        <w:t>continuously</w:t>
      </w:r>
      <w:r w:rsidR="0097762C" w:rsidRPr="00170D4B">
        <w:rPr>
          <w:rFonts w:ascii="Times New Roman" w:hAnsi="Times New Roman" w:cs="Times New Roman"/>
          <w:sz w:val="24"/>
          <w:szCs w:val="24"/>
          <w:lang w:val="en-GB"/>
        </w:rPr>
        <w:t xml:space="preserve"> high adherence</w:t>
      </w:r>
      <w:r w:rsidR="006E7D90" w:rsidRPr="00170D4B">
        <w:rPr>
          <w:rFonts w:ascii="Times New Roman" w:hAnsi="Times New Roman" w:cs="Times New Roman"/>
          <w:sz w:val="24"/>
          <w:szCs w:val="24"/>
          <w:lang w:val="en-GB"/>
        </w:rPr>
        <w:t>, 13% had de</w:t>
      </w:r>
      <w:r w:rsidR="004F5008" w:rsidRPr="00170D4B">
        <w:rPr>
          <w:rFonts w:ascii="Times New Roman" w:hAnsi="Times New Roman" w:cs="Times New Roman"/>
          <w:sz w:val="24"/>
          <w:szCs w:val="24"/>
          <w:lang w:val="en-GB"/>
        </w:rPr>
        <w:t xml:space="preserve">creasing </w:t>
      </w:r>
      <w:r w:rsidR="006E7D90" w:rsidRPr="00170D4B">
        <w:rPr>
          <w:rFonts w:ascii="Times New Roman" w:hAnsi="Times New Roman" w:cs="Times New Roman"/>
          <w:sz w:val="24"/>
          <w:szCs w:val="24"/>
          <w:lang w:val="en-GB"/>
        </w:rPr>
        <w:t xml:space="preserve">adherence, 6% had increasing adherence, and 7% </w:t>
      </w:r>
      <w:r w:rsidR="0097762C" w:rsidRPr="00170D4B">
        <w:rPr>
          <w:rFonts w:ascii="Times New Roman" w:hAnsi="Times New Roman" w:cs="Times New Roman"/>
          <w:sz w:val="24"/>
          <w:szCs w:val="24"/>
          <w:lang w:val="en-GB"/>
        </w:rPr>
        <w:t>were</w:t>
      </w:r>
      <w:r w:rsidR="006E7D90" w:rsidRPr="00170D4B">
        <w:rPr>
          <w:rFonts w:ascii="Times New Roman" w:hAnsi="Times New Roman" w:cs="Times New Roman"/>
          <w:sz w:val="24"/>
          <w:szCs w:val="24"/>
          <w:lang w:val="en-GB"/>
        </w:rPr>
        <w:t xml:space="preserve"> </w:t>
      </w:r>
      <w:r w:rsidR="004F5008" w:rsidRPr="00170D4B">
        <w:rPr>
          <w:rFonts w:ascii="Times New Roman" w:hAnsi="Times New Roman" w:cs="Times New Roman"/>
          <w:sz w:val="24"/>
          <w:szCs w:val="24"/>
          <w:lang w:val="en-GB"/>
        </w:rPr>
        <w:t>continuous</w:t>
      </w:r>
      <w:r w:rsidR="005B6F64" w:rsidRPr="00170D4B">
        <w:rPr>
          <w:rFonts w:ascii="Times New Roman" w:hAnsi="Times New Roman" w:cs="Times New Roman"/>
          <w:sz w:val="24"/>
          <w:szCs w:val="24"/>
          <w:lang w:val="en-GB"/>
        </w:rPr>
        <w:t>ly</w:t>
      </w:r>
      <w:r w:rsidR="004F5008" w:rsidRPr="00170D4B">
        <w:rPr>
          <w:rFonts w:ascii="Times New Roman" w:hAnsi="Times New Roman" w:cs="Times New Roman"/>
          <w:sz w:val="24"/>
          <w:szCs w:val="24"/>
          <w:lang w:val="en-GB"/>
        </w:rPr>
        <w:t xml:space="preserve"> </w:t>
      </w:r>
      <w:r w:rsidR="00FE0F9B" w:rsidRPr="00170D4B">
        <w:rPr>
          <w:rFonts w:ascii="Times New Roman" w:hAnsi="Times New Roman" w:cs="Times New Roman"/>
          <w:sz w:val="24"/>
          <w:szCs w:val="24"/>
          <w:lang w:val="en-GB"/>
        </w:rPr>
        <w:t>non-adherent</w:t>
      </w:r>
      <w:r w:rsidR="006E7D90" w:rsidRPr="00170D4B">
        <w:rPr>
          <w:rFonts w:ascii="Times New Roman" w:hAnsi="Times New Roman" w:cs="Times New Roman"/>
          <w:sz w:val="24"/>
          <w:szCs w:val="24"/>
          <w:lang w:val="en-GB"/>
        </w:rPr>
        <w:t xml:space="preserve">. </w:t>
      </w:r>
      <w:r w:rsidR="00D20407" w:rsidRPr="00170D4B">
        <w:rPr>
          <w:rFonts w:ascii="Times New Roman" w:hAnsi="Times New Roman" w:cs="Times New Roman"/>
          <w:sz w:val="24"/>
          <w:szCs w:val="24"/>
          <w:lang w:val="en-GB"/>
        </w:rPr>
        <w:t>M</w:t>
      </w:r>
      <w:r w:rsidR="00F94B29" w:rsidRPr="00170D4B">
        <w:rPr>
          <w:rFonts w:ascii="Times New Roman" w:hAnsi="Times New Roman" w:cs="Times New Roman"/>
          <w:sz w:val="24"/>
          <w:szCs w:val="24"/>
          <w:lang w:val="en-GB"/>
        </w:rPr>
        <w:t>ental health diagnos</w:t>
      </w:r>
      <w:r w:rsidR="004F5008" w:rsidRPr="00170D4B">
        <w:rPr>
          <w:rFonts w:ascii="Times New Roman" w:hAnsi="Times New Roman" w:cs="Times New Roman"/>
          <w:sz w:val="24"/>
          <w:szCs w:val="24"/>
          <w:lang w:val="en-GB"/>
        </w:rPr>
        <w:t>e</w:t>
      </w:r>
      <w:r w:rsidR="00F94B29" w:rsidRPr="00170D4B">
        <w:rPr>
          <w:rFonts w:ascii="Times New Roman" w:hAnsi="Times New Roman" w:cs="Times New Roman"/>
          <w:sz w:val="24"/>
          <w:szCs w:val="24"/>
          <w:lang w:val="en-GB"/>
        </w:rPr>
        <w:t xml:space="preserve">s were </w:t>
      </w:r>
      <w:r w:rsidR="00D20407" w:rsidRPr="00170D4B">
        <w:rPr>
          <w:rFonts w:ascii="Times New Roman" w:hAnsi="Times New Roman" w:cs="Times New Roman"/>
          <w:sz w:val="24"/>
          <w:szCs w:val="24"/>
          <w:lang w:val="en-GB"/>
        </w:rPr>
        <w:t>associated with</w:t>
      </w:r>
      <w:r w:rsidR="00F94B29" w:rsidRPr="00170D4B">
        <w:rPr>
          <w:rFonts w:ascii="Times New Roman" w:hAnsi="Times New Roman" w:cs="Times New Roman"/>
          <w:sz w:val="24"/>
          <w:szCs w:val="24"/>
          <w:lang w:val="en-GB"/>
        </w:rPr>
        <w:t xml:space="preserve"> d</w:t>
      </w:r>
      <w:r w:rsidR="004F5008" w:rsidRPr="00170D4B">
        <w:rPr>
          <w:rFonts w:ascii="Times New Roman" w:hAnsi="Times New Roman" w:cs="Times New Roman"/>
          <w:sz w:val="24"/>
          <w:szCs w:val="24"/>
          <w:lang w:val="en-GB"/>
        </w:rPr>
        <w:t>ecreasing</w:t>
      </w:r>
      <w:r w:rsidR="00F94B29" w:rsidRPr="00170D4B">
        <w:rPr>
          <w:rFonts w:ascii="Times New Roman" w:hAnsi="Times New Roman" w:cs="Times New Roman"/>
          <w:sz w:val="24"/>
          <w:szCs w:val="24"/>
          <w:lang w:val="en-GB"/>
        </w:rPr>
        <w:t xml:space="preserve"> adherence (</w:t>
      </w:r>
      <w:proofErr w:type="spellStart"/>
      <w:r w:rsidR="00F94B29" w:rsidRPr="00170D4B">
        <w:rPr>
          <w:rFonts w:ascii="Times New Roman" w:hAnsi="Times New Roman" w:cs="Times New Roman"/>
          <w:sz w:val="24"/>
          <w:szCs w:val="24"/>
          <w:lang w:val="en-GB"/>
        </w:rPr>
        <w:t>aRR</w:t>
      </w:r>
      <w:proofErr w:type="spellEnd"/>
      <w:r w:rsidR="00F94B29" w:rsidRPr="00170D4B">
        <w:rPr>
          <w:rFonts w:ascii="Times New Roman" w:hAnsi="Times New Roman" w:cs="Times New Roman"/>
          <w:sz w:val="24"/>
          <w:szCs w:val="24"/>
          <w:lang w:val="en-GB"/>
        </w:rPr>
        <w:t xml:space="preserve"> 1.41, 95% CI 1.28-1.55), increasing adherence (</w:t>
      </w:r>
      <w:proofErr w:type="spellStart"/>
      <w:r w:rsidR="00F94B29" w:rsidRPr="00170D4B">
        <w:rPr>
          <w:rFonts w:ascii="Times New Roman" w:hAnsi="Times New Roman" w:cs="Times New Roman"/>
          <w:sz w:val="24"/>
          <w:szCs w:val="24"/>
          <w:lang w:val="en-GB"/>
        </w:rPr>
        <w:t>aRR</w:t>
      </w:r>
      <w:proofErr w:type="spellEnd"/>
      <w:r w:rsidR="00F94B29" w:rsidRPr="00170D4B">
        <w:rPr>
          <w:rFonts w:ascii="Times New Roman" w:hAnsi="Times New Roman" w:cs="Times New Roman"/>
          <w:sz w:val="24"/>
          <w:szCs w:val="24"/>
          <w:lang w:val="en-GB"/>
        </w:rPr>
        <w:t xml:space="preserve"> 1.59, 95% 1.41-1.79), </w:t>
      </w:r>
      <w:r w:rsidR="00D20407" w:rsidRPr="00170D4B">
        <w:rPr>
          <w:rFonts w:ascii="Times New Roman" w:hAnsi="Times New Roman" w:cs="Times New Roman"/>
          <w:sz w:val="24"/>
          <w:szCs w:val="24"/>
          <w:lang w:val="en-GB"/>
        </w:rPr>
        <w:t>and</w:t>
      </w:r>
      <w:r w:rsidR="00F94B29" w:rsidRPr="00170D4B">
        <w:rPr>
          <w:rFonts w:ascii="Times New Roman" w:hAnsi="Times New Roman" w:cs="Times New Roman"/>
          <w:sz w:val="24"/>
          <w:szCs w:val="24"/>
          <w:lang w:val="en-GB"/>
        </w:rPr>
        <w:t xml:space="preserve"> continuous non-adhe</w:t>
      </w:r>
      <w:r w:rsidR="00D20407" w:rsidRPr="00170D4B">
        <w:rPr>
          <w:rFonts w:ascii="Times New Roman" w:hAnsi="Times New Roman" w:cs="Times New Roman"/>
          <w:sz w:val="24"/>
          <w:szCs w:val="24"/>
          <w:lang w:val="en-GB"/>
        </w:rPr>
        <w:t>rence (</w:t>
      </w:r>
      <w:proofErr w:type="spellStart"/>
      <w:r w:rsidR="00D20407" w:rsidRPr="00170D4B">
        <w:rPr>
          <w:rFonts w:ascii="Times New Roman" w:hAnsi="Times New Roman" w:cs="Times New Roman"/>
          <w:sz w:val="24"/>
          <w:szCs w:val="24"/>
          <w:lang w:val="en-GB"/>
        </w:rPr>
        <w:t>aRR</w:t>
      </w:r>
      <w:proofErr w:type="spellEnd"/>
      <w:r w:rsidR="00D20407" w:rsidRPr="00170D4B">
        <w:rPr>
          <w:rFonts w:ascii="Times New Roman" w:hAnsi="Times New Roman" w:cs="Times New Roman"/>
          <w:sz w:val="24"/>
          <w:szCs w:val="24"/>
          <w:lang w:val="en-GB"/>
        </w:rPr>
        <w:t xml:space="preserve"> 2.02, 95% 1.81-2.25). </w:t>
      </w:r>
      <w:r w:rsidR="003C7390" w:rsidRPr="00170D4B">
        <w:rPr>
          <w:rFonts w:ascii="Times New Roman" w:hAnsi="Times New Roman" w:cs="Times New Roman"/>
          <w:sz w:val="24"/>
          <w:szCs w:val="24"/>
          <w:lang w:val="en-GB"/>
        </w:rPr>
        <w:t xml:space="preserve">The risk of VNS was </w:t>
      </w:r>
      <w:ins w:id="13" w:author="Egger, Matthias (ISPM)" w:date="2022-05-16T15:18:00Z">
        <w:r w:rsidR="00F10E2A">
          <w:rPr>
            <w:rFonts w:ascii="Times New Roman" w:hAnsi="Times New Roman" w:cs="Times New Roman"/>
            <w:sz w:val="24"/>
            <w:szCs w:val="24"/>
            <w:lang w:val="en-GB"/>
          </w:rPr>
          <w:t>higher</w:t>
        </w:r>
      </w:ins>
      <w:del w:id="14" w:author="Egger, Matthias (ISPM)" w:date="2022-05-16T15:18:00Z">
        <w:r w:rsidR="003C7390" w:rsidRPr="00170D4B" w:rsidDel="00F10E2A">
          <w:rPr>
            <w:rFonts w:ascii="Times New Roman" w:hAnsi="Times New Roman" w:cs="Times New Roman"/>
            <w:sz w:val="24"/>
            <w:szCs w:val="24"/>
            <w:lang w:val="en-GB"/>
          </w:rPr>
          <w:delText>increased</w:delText>
        </w:r>
      </w:del>
      <w:r w:rsidR="003C7390" w:rsidRPr="00170D4B">
        <w:rPr>
          <w:rFonts w:ascii="Times New Roman" w:hAnsi="Times New Roman" w:cs="Times New Roman"/>
          <w:sz w:val="24"/>
          <w:szCs w:val="24"/>
          <w:lang w:val="en-GB"/>
        </w:rPr>
        <w:t xml:space="preserve"> among</w:t>
      </w:r>
      <w:r w:rsidR="00970F4D" w:rsidRPr="00170D4B">
        <w:rPr>
          <w:rFonts w:ascii="Times New Roman" w:hAnsi="Times New Roman" w:cs="Times New Roman"/>
          <w:sz w:val="24"/>
          <w:szCs w:val="24"/>
          <w:lang w:val="en-GB"/>
        </w:rPr>
        <w:t xml:space="preserve"> patients </w:t>
      </w:r>
      <w:r w:rsidR="007B14F4" w:rsidRPr="00170D4B">
        <w:rPr>
          <w:rFonts w:ascii="Times New Roman" w:hAnsi="Times New Roman" w:cs="Times New Roman"/>
          <w:sz w:val="24"/>
          <w:szCs w:val="24"/>
          <w:lang w:val="en-GB"/>
        </w:rPr>
        <w:t xml:space="preserve">with </w:t>
      </w:r>
      <w:r w:rsidR="00970F4D" w:rsidRPr="00170D4B">
        <w:rPr>
          <w:rFonts w:ascii="Times New Roman" w:hAnsi="Times New Roman" w:cs="Times New Roman"/>
          <w:sz w:val="24"/>
          <w:szCs w:val="24"/>
          <w:lang w:val="en-GB"/>
        </w:rPr>
        <w:t>organic mental disorders (</w:t>
      </w:r>
      <w:proofErr w:type="spellStart"/>
      <w:r w:rsidR="00970F4D" w:rsidRPr="00170D4B">
        <w:rPr>
          <w:rFonts w:ascii="Times New Roman" w:hAnsi="Times New Roman" w:cs="Times New Roman"/>
          <w:sz w:val="24"/>
          <w:szCs w:val="24"/>
          <w:lang w:val="en-GB"/>
        </w:rPr>
        <w:t>aRR</w:t>
      </w:r>
      <w:proofErr w:type="spellEnd"/>
      <w:r w:rsidR="00970F4D" w:rsidRPr="00170D4B">
        <w:rPr>
          <w:rFonts w:ascii="Times New Roman" w:hAnsi="Times New Roman" w:cs="Times New Roman"/>
          <w:sz w:val="24"/>
          <w:szCs w:val="24"/>
          <w:lang w:val="en-GB"/>
        </w:rPr>
        <w:t xml:space="preserve"> </w:t>
      </w:r>
      <w:r w:rsidR="00B20C91" w:rsidRPr="00170D4B">
        <w:rPr>
          <w:rFonts w:ascii="Times New Roman" w:hAnsi="Times New Roman" w:cs="Times New Roman"/>
          <w:sz w:val="24"/>
          <w:szCs w:val="24"/>
          <w:lang w:val="en-GB"/>
        </w:rPr>
        <w:t>1.55,</w:t>
      </w:r>
      <w:r w:rsidR="00970F4D" w:rsidRPr="00170D4B">
        <w:rPr>
          <w:rFonts w:ascii="Times New Roman" w:hAnsi="Times New Roman" w:cs="Times New Roman"/>
          <w:sz w:val="24"/>
          <w:szCs w:val="24"/>
          <w:lang w:val="en-GB"/>
        </w:rPr>
        <w:t xml:space="preserve"> 95% CI </w:t>
      </w:r>
      <w:r w:rsidR="00B20C91" w:rsidRPr="00170D4B">
        <w:rPr>
          <w:rFonts w:ascii="Times New Roman" w:hAnsi="Times New Roman" w:cs="Times New Roman"/>
          <w:sz w:val="24"/>
          <w:szCs w:val="24"/>
          <w:lang w:val="en-GB"/>
        </w:rPr>
        <w:t>1.2</w:t>
      </w:r>
      <w:r w:rsidR="00970F4D" w:rsidRPr="00170D4B">
        <w:rPr>
          <w:rFonts w:ascii="Times New Roman" w:hAnsi="Times New Roman" w:cs="Times New Roman"/>
          <w:sz w:val="24"/>
          <w:szCs w:val="24"/>
          <w:lang w:val="en-GB"/>
        </w:rPr>
        <w:t>2-1.</w:t>
      </w:r>
      <w:r w:rsidR="00B20C91" w:rsidRPr="00170D4B">
        <w:rPr>
          <w:rFonts w:ascii="Times New Roman" w:hAnsi="Times New Roman" w:cs="Times New Roman"/>
          <w:sz w:val="24"/>
          <w:szCs w:val="24"/>
          <w:lang w:val="en-GB"/>
        </w:rPr>
        <w:t>96</w:t>
      </w:r>
      <w:r w:rsidR="00970F4D" w:rsidRPr="00170D4B">
        <w:rPr>
          <w:rFonts w:ascii="Times New Roman" w:hAnsi="Times New Roman" w:cs="Times New Roman"/>
          <w:sz w:val="24"/>
          <w:szCs w:val="24"/>
          <w:lang w:val="en-GB"/>
        </w:rPr>
        <w:t>)</w:t>
      </w:r>
      <w:r w:rsidR="007B14F4" w:rsidRPr="00170D4B">
        <w:rPr>
          <w:rFonts w:ascii="Times New Roman" w:hAnsi="Times New Roman" w:cs="Times New Roman"/>
          <w:sz w:val="24"/>
          <w:szCs w:val="24"/>
          <w:lang w:val="en-GB"/>
        </w:rPr>
        <w:t xml:space="preserve">, </w:t>
      </w:r>
      <w:r w:rsidR="00970F4D" w:rsidRPr="00170D4B">
        <w:rPr>
          <w:rFonts w:ascii="Times New Roman" w:hAnsi="Times New Roman" w:cs="Times New Roman"/>
          <w:sz w:val="24"/>
          <w:szCs w:val="24"/>
          <w:lang w:val="en-GB"/>
        </w:rPr>
        <w:t>substance use disorders (</w:t>
      </w:r>
      <w:proofErr w:type="spellStart"/>
      <w:r w:rsidR="00970F4D" w:rsidRPr="00170D4B">
        <w:rPr>
          <w:rFonts w:ascii="Times New Roman" w:hAnsi="Times New Roman" w:cs="Times New Roman"/>
          <w:sz w:val="24"/>
          <w:szCs w:val="24"/>
          <w:lang w:val="en-GB"/>
        </w:rPr>
        <w:t>aRR</w:t>
      </w:r>
      <w:proofErr w:type="spellEnd"/>
      <w:r w:rsidR="00970F4D" w:rsidRPr="00170D4B">
        <w:rPr>
          <w:rFonts w:ascii="Times New Roman" w:hAnsi="Times New Roman" w:cs="Times New Roman"/>
          <w:sz w:val="24"/>
          <w:szCs w:val="24"/>
          <w:lang w:val="en-GB"/>
        </w:rPr>
        <w:t xml:space="preserve"> </w:t>
      </w:r>
      <w:r w:rsidR="00B20C91" w:rsidRPr="00170D4B">
        <w:rPr>
          <w:rFonts w:ascii="Times New Roman" w:hAnsi="Times New Roman" w:cs="Times New Roman"/>
          <w:sz w:val="24"/>
          <w:szCs w:val="24"/>
          <w:lang w:val="en-GB"/>
        </w:rPr>
        <w:t>1.5</w:t>
      </w:r>
      <w:r w:rsidR="00970F4D" w:rsidRPr="00170D4B">
        <w:rPr>
          <w:rFonts w:ascii="Times New Roman" w:hAnsi="Times New Roman" w:cs="Times New Roman"/>
          <w:sz w:val="24"/>
          <w:szCs w:val="24"/>
          <w:lang w:val="en-GB"/>
        </w:rPr>
        <w:t>3 95% CI 1.</w:t>
      </w:r>
      <w:r w:rsidR="00B20C91" w:rsidRPr="00170D4B">
        <w:rPr>
          <w:rFonts w:ascii="Times New Roman" w:hAnsi="Times New Roman" w:cs="Times New Roman"/>
          <w:sz w:val="24"/>
          <w:szCs w:val="24"/>
          <w:lang w:val="en-GB"/>
        </w:rPr>
        <w:t>19-1.97</w:t>
      </w:r>
      <w:r w:rsidR="00970F4D" w:rsidRPr="00170D4B">
        <w:rPr>
          <w:rFonts w:ascii="Times New Roman" w:hAnsi="Times New Roman" w:cs="Times New Roman"/>
          <w:sz w:val="24"/>
          <w:szCs w:val="24"/>
          <w:lang w:val="en-GB"/>
        </w:rPr>
        <w:t xml:space="preserve">), serious mental </w:t>
      </w:r>
      <w:commentRangeStart w:id="15"/>
      <w:r w:rsidR="00970F4D" w:rsidRPr="00170D4B">
        <w:rPr>
          <w:rFonts w:ascii="Times New Roman" w:hAnsi="Times New Roman" w:cs="Times New Roman"/>
          <w:sz w:val="24"/>
          <w:szCs w:val="24"/>
          <w:lang w:val="en-GB"/>
        </w:rPr>
        <w:t>disorders</w:t>
      </w:r>
      <w:commentRangeEnd w:id="15"/>
      <w:r w:rsidR="00005D02">
        <w:rPr>
          <w:rStyle w:val="CommentReference"/>
        </w:rPr>
        <w:commentReference w:id="15"/>
      </w:r>
      <w:r w:rsidR="00970F4D" w:rsidRPr="00170D4B">
        <w:rPr>
          <w:rFonts w:ascii="Times New Roman" w:hAnsi="Times New Roman" w:cs="Times New Roman"/>
          <w:sz w:val="24"/>
          <w:szCs w:val="24"/>
          <w:lang w:val="en-GB"/>
        </w:rPr>
        <w:t xml:space="preserve"> (</w:t>
      </w:r>
      <w:proofErr w:type="spellStart"/>
      <w:r w:rsidR="00970F4D" w:rsidRPr="00170D4B">
        <w:rPr>
          <w:rFonts w:ascii="Times New Roman" w:hAnsi="Times New Roman" w:cs="Times New Roman"/>
          <w:sz w:val="24"/>
          <w:szCs w:val="24"/>
          <w:lang w:val="en-GB"/>
        </w:rPr>
        <w:t>aRR</w:t>
      </w:r>
      <w:proofErr w:type="spellEnd"/>
      <w:r w:rsidR="00970F4D" w:rsidRPr="00170D4B">
        <w:rPr>
          <w:rFonts w:ascii="Times New Roman" w:hAnsi="Times New Roman" w:cs="Times New Roman"/>
          <w:sz w:val="24"/>
          <w:szCs w:val="24"/>
          <w:lang w:val="en-GB"/>
        </w:rPr>
        <w:t xml:space="preserve"> </w:t>
      </w:r>
      <w:r w:rsidR="00B20C91" w:rsidRPr="00170D4B">
        <w:rPr>
          <w:rFonts w:ascii="Times New Roman" w:hAnsi="Times New Roman" w:cs="Times New Roman"/>
          <w:sz w:val="24"/>
          <w:szCs w:val="24"/>
          <w:lang w:val="en-GB"/>
        </w:rPr>
        <w:t>1.30,</w:t>
      </w:r>
      <w:r w:rsidR="00970F4D" w:rsidRPr="00170D4B">
        <w:rPr>
          <w:rFonts w:ascii="Times New Roman" w:hAnsi="Times New Roman" w:cs="Times New Roman"/>
          <w:sz w:val="24"/>
          <w:szCs w:val="24"/>
          <w:lang w:val="en-GB"/>
        </w:rPr>
        <w:t xml:space="preserve"> 95% CI 1.0</w:t>
      </w:r>
      <w:r w:rsidR="00B20C91" w:rsidRPr="00170D4B">
        <w:rPr>
          <w:rFonts w:ascii="Times New Roman" w:hAnsi="Times New Roman" w:cs="Times New Roman"/>
          <w:sz w:val="24"/>
          <w:szCs w:val="24"/>
          <w:lang w:val="en-GB"/>
        </w:rPr>
        <w:t>9</w:t>
      </w:r>
      <w:r w:rsidR="00970F4D" w:rsidRPr="00170D4B">
        <w:rPr>
          <w:rFonts w:ascii="Times New Roman" w:hAnsi="Times New Roman" w:cs="Times New Roman"/>
          <w:sz w:val="24"/>
          <w:szCs w:val="24"/>
          <w:lang w:val="en-GB"/>
        </w:rPr>
        <w:t>-1.5</w:t>
      </w:r>
      <w:r w:rsidR="00B20C91" w:rsidRPr="00170D4B">
        <w:rPr>
          <w:rFonts w:ascii="Times New Roman" w:hAnsi="Times New Roman" w:cs="Times New Roman"/>
          <w:sz w:val="24"/>
          <w:szCs w:val="24"/>
          <w:lang w:val="en-GB"/>
        </w:rPr>
        <w:t>4</w:t>
      </w:r>
      <w:r w:rsidR="00970F4D" w:rsidRPr="00170D4B">
        <w:rPr>
          <w:rFonts w:ascii="Times New Roman" w:hAnsi="Times New Roman" w:cs="Times New Roman"/>
          <w:sz w:val="24"/>
          <w:szCs w:val="24"/>
          <w:lang w:val="en-GB"/>
        </w:rPr>
        <w:t>)</w:t>
      </w:r>
      <w:r w:rsidR="00EB46D5" w:rsidRPr="00170D4B">
        <w:rPr>
          <w:rFonts w:ascii="Times New Roman" w:hAnsi="Times New Roman" w:cs="Times New Roman"/>
          <w:sz w:val="24"/>
          <w:szCs w:val="24"/>
          <w:lang w:val="en-GB"/>
        </w:rPr>
        <w:t>,</w:t>
      </w:r>
      <w:r w:rsidR="00970F4D" w:rsidRPr="00170D4B">
        <w:rPr>
          <w:rFonts w:ascii="Times New Roman" w:hAnsi="Times New Roman" w:cs="Times New Roman"/>
          <w:sz w:val="24"/>
          <w:szCs w:val="24"/>
          <w:lang w:val="en-GB"/>
        </w:rPr>
        <w:t xml:space="preserve"> </w:t>
      </w:r>
      <w:r w:rsidR="008F2DE7" w:rsidRPr="00170D4B">
        <w:rPr>
          <w:rFonts w:ascii="Times New Roman" w:hAnsi="Times New Roman" w:cs="Times New Roman"/>
          <w:sz w:val="24"/>
          <w:szCs w:val="24"/>
          <w:lang w:val="en-GB"/>
        </w:rPr>
        <w:t>and</w:t>
      </w:r>
      <w:r w:rsidR="00EB46D5" w:rsidRPr="00170D4B">
        <w:rPr>
          <w:rFonts w:ascii="Times New Roman" w:hAnsi="Times New Roman" w:cs="Times New Roman"/>
          <w:sz w:val="24"/>
          <w:szCs w:val="24"/>
          <w:lang w:val="en-GB"/>
        </w:rPr>
        <w:t xml:space="preserve"> </w:t>
      </w:r>
      <w:r w:rsidR="00970F4D" w:rsidRPr="00170D4B">
        <w:rPr>
          <w:rFonts w:ascii="Times New Roman" w:hAnsi="Times New Roman" w:cs="Times New Roman"/>
          <w:sz w:val="24"/>
          <w:szCs w:val="24"/>
          <w:lang w:val="en-GB"/>
        </w:rPr>
        <w:t>depression</w:t>
      </w:r>
      <w:r w:rsidR="00EB46D5" w:rsidRPr="00170D4B">
        <w:rPr>
          <w:rFonts w:ascii="Times New Roman" w:hAnsi="Times New Roman" w:cs="Times New Roman"/>
          <w:sz w:val="24"/>
          <w:szCs w:val="24"/>
          <w:lang w:val="en-GB"/>
        </w:rPr>
        <w:t xml:space="preserve"> (</w:t>
      </w:r>
      <w:proofErr w:type="spellStart"/>
      <w:r w:rsidR="00EB46D5" w:rsidRPr="00170D4B">
        <w:rPr>
          <w:rFonts w:ascii="Times New Roman" w:hAnsi="Times New Roman" w:cs="Times New Roman"/>
          <w:sz w:val="24"/>
          <w:szCs w:val="24"/>
          <w:lang w:val="en-GB"/>
        </w:rPr>
        <w:t>aRR</w:t>
      </w:r>
      <w:proofErr w:type="spellEnd"/>
      <w:r w:rsidR="00EB46D5" w:rsidRPr="00170D4B">
        <w:rPr>
          <w:rFonts w:ascii="Times New Roman" w:hAnsi="Times New Roman" w:cs="Times New Roman"/>
          <w:sz w:val="24"/>
          <w:szCs w:val="24"/>
          <w:lang w:val="en-GB"/>
        </w:rPr>
        <w:t xml:space="preserve"> 1.19</w:t>
      </w:r>
      <w:r w:rsidR="00B20C91" w:rsidRPr="00170D4B">
        <w:rPr>
          <w:rFonts w:ascii="Times New Roman" w:hAnsi="Times New Roman" w:cs="Times New Roman"/>
          <w:sz w:val="24"/>
          <w:szCs w:val="24"/>
          <w:lang w:val="en-GB"/>
        </w:rPr>
        <w:t>,</w:t>
      </w:r>
      <w:r w:rsidR="00EB46D5" w:rsidRPr="00170D4B">
        <w:rPr>
          <w:rFonts w:ascii="Times New Roman" w:hAnsi="Times New Roman" w:cs="Times New Roman"/>
          <w:sz w:val="24"/>
          <w:szCs w:val="24"/>
          <w:lang w:val="en-GB"/>
        </w:rPr>
        <w:t xml:space="preserve"> 95% CI </w:t>
      </w:r>
      <w:r w:rsidR="00B20C91" w:rsidRPr="00170D4B">
        <w:rPr>
          <w:rFonts w:ascii="Times New Roman" w:hAnsi="Times New Roman" w:cs="Times New Roman"/>
          <w:sz w:val="24"/>
          <w:szCs w:val="24"/>
          <w:lang w:val="en-GB"/>
        </w:rPr>
        <w:t>1.10-1.28</w:t>
      </w:r>
      <w:r w:rsidR="00EB46D5" w:rsidRPr="00170D4B">
        <w:rPr>
          <w:rFonts w:ascii="Times New Roman" w:hAnsi="Times New Roman" w:cs="Times New Roman"/>
          <w:sz w:val="24"/>
          <w:szCs w:val="24"/>
          <w:lang w:val="en-GB"/>
        </w:rPr>
        <w:t>)</w:t>
      </w:r>
      <w:r w:rsidR="009234F6" w:rsidRPr="00170D4B">
        <w:rPr>
          <w:rFonts w:ascii="Times New Roman" w:hAnsi="Times New Roman" w:cs="Times New Roman"/>
          <w:sz w:val="24"/>
          <w:szCs w:val="24"/>
          <w:lang w:val="en-GB"/>
        </w:rPr>
        <w:t xml:space="preserve"> compared to patients without mental health diagnosis</w:t>
      </w:r>
      <w:r w:rsidR="00970F4D" w:rsidRPr="00170D4B">
        <w:rPr>
          <w:rFonts w:ascii="Times New Roman" w:hAnsi="Times New Roman" w:cs="Times New Roman"/>
          <w:sz w:val="24"/>
          <w:szCs w:val="24"/>
          <w:lang w:val="en-GB"/>
        </w:rPr>
        <w:t xml:space="preserve">. </w:t>
      </w:r>
      <w:r w:rsidR="003C7390" w:rsidRPr="00170D4B">
        <w:rPr>
          <w:rFonts w:ascii="Times New Roman" w:hAnsi="Times New Roman" w:cs="Times New Roman"/>
          <w:sz w:val="24"/>
          <w:szCs w:val="24"/>
          <w:lang w:val="en-GB"/>
        </w:rPr>
        <w:t xml:space="preserve">The risk of VNS was also </w:t>
      </w:r>
      <w:ins w:id="16" w:author="Egger, Matthias (ISPM)" w:date="2022-05-16T15:18:00Z">
        <w:r w:rsidR="00F10E2A">
          <w:rPr>
            <w:rFonts w:ascii="Times New Roman" w:hAnsi="Times New Roman" w:cs="Times New Roman"/>
            <w:sz w:val="24"/>
            <w:szCs w:val="24"/>
            <w:lang w:val="en-GB"/>
          </w:rPr>
          <w:t xml:space="preserve">higher </w:t>
        </w:r>
      </w:ins>
      <w:del w:id="17" w:author="Egger, Matthias (ISPM)" w:date="2022-05-16T15:18:00Z">
        <w:r w:rsidR="003C7390" w:rsidRPr="00170D4B" w:rsidDel="00F10E2A">
          <w:rPr>
            <w:rFonts w:ascii="Times New Roman" w:hAnsi="Times New Roman" w:cs="Times New Roman"/>
            <w:sz w:val="24"/>
            <w:szCs w:val="24"/>
            <w:lang w:val="en-GB"/>
          </w:rPr>
          <w:delText xml:space="preserve">increased </w:delText>
        </w:r>
      </w:del>
      <w:r w:rsidR="003C7390" w:rsidRPr="00170D4B">
        <w:rPr>
          <w:rFonts w:ascii="Times New Roman" w:hAnsi="Times New Roman" w:cs="Times New Roman"/>
          <w:sz w:val="24"/>
          <w:szCs w:val="24"/>
          <w:lang w:val="en-GB"/>
        </w:rPr>
        <w:t>among men (</w:t>
      </w:r>
      <w:proofErr w:type="spellStart"/>
      <w:r w:rsidR="003C7390" w:rsidRPr="00170D4B">
        <w:rPr>
          <w:rFonts w:ascii="Times New Roman" w:hAnsi="Times New Roman" w:cs="Times New Roman"/>
          <w:sz w:val="24"/>
          <w:szCs w:val="24"/>
          <w:lang w:val="en-GB"/>
        </w:rPr>
        <w:t>aRR</w:t>
      </w:r>
      <w:proofErr w:type="spellEnd"/>
      <w:r w:rsidR="003C7390" w:rsidRPr="00170D4B">
        <w:rPr>
          <w:rFonts w:ascii="Times New Roman" w:hAnsi="Times New Roman" w:cs="Times New Roman"/>
          <w:sz w:val="24"/>
          <w:szCs w:val="24"/>
          <w:lang w:val="en-GB"/>
        </w:rPr>
        <w:t xml:space="preserve"> 1.48, 95% CI: 1.31-1.67), adolescents (15-19 years, </w:t>
      </w:r>
      <w:proofErr w:type="spellStart"/>
      <w:r w:rsidR="003C7390" w:rsidRPr="00170D4B">
        <w:rPr>
          <w:rFonts w:ascii="Times New Roman" w:hAnsi="Times New Roman" w:cs="Times New Roman"/>
          <w:sz w:val="24"/>
          <w:szCs w:val="24"/>
          <w:lang w:val="en-GB"/>
        </w:rPr>
        <w:t>aRR</w:t>
      </w:r>
      <w:proofErr w:type="spellEnd"/>
      <w:r w:rsidR="003C7390" w:rsidRPr="00170D4B">
        <w:rPr>
          <w:rFonts w:ascii="Times New Roman" w:hAnsi="Times New Roman" w:cs="Times New Roman"/>
          <w:sz w:val="24"/>
          <w:szCs w:val="24"/>
          <w:lang w:val="en-GB"/>
        </w:rPr>
        <w:t xml:space="preserve"> 2.72, 95% CI 2.29-3.24) and young adults (20-24 years, </w:t>
      </w:r>
      <w:proofErr w:type="spellStart"/>
      <w:r w:rsidR="003C7390" w:rsidRPr="00170D4B">
        <w:rPr>
          <w:rFonts w:ascii="Times New Roman" w:hAnsi="Times New Roman" w:cs="Times New Roman"/>
          <w:sz w:val="24"/>
          <w:szCs w:val="24"/>
          <w:lang w:val="en-GB"/>
        </w:rPr>
        <w:t>aRR</w:t>
      </w:r>
      <w:proofErr w:type="spellEnd"/>
      <w:r w:rsidR="003C7390" w:rsidRPr="00170D4B">
        <w:rPr>
          <w:rFonts w:ascii="Times New Roman" w:hAnsi="Times New Roman" w:cs="Times New Roman"/>
          <w:sz w:val="24"/>
          <w:szCs w:val="24"/>
          <w:lang w:val="en-GB"/>
        </w:rPr>
        <w:t xml:space="preserve"> 2.29, 95% CI 1.83-2.85) compared to age 25-34. </w:t>
      </w:r>
      <w:r w:rsidR="007B14F4" w:rsidRPr="00170D4B">
        <w:rPr>
          <w:rFonts w:ascii="Times New Roman" w:hAnsi="Times New Roman" w:cs="Times New Roman"/>
          <w:sz w:val="24"/>
          <w:szCs w:val="24"/>
          <w:lang w:val="en-GB"/>
        </w:rPr>
        <w:t xml:space="preserve">Adolescents and young adults </w:t>
      </w:r>
      <w:r w:rsidR="008F2DE7" w:rsidRPr="00170D4B">
        <w:rPr>
          <w:rFonts w:ascii="Times New Roman" w:hAnsi="Times New Roman" w:cs="Times New Roman"/>
          <w:sz w:val="24"/>
          <w:szCs w:val="24"/>
          <w:lang w:val="en-GB"/>
        </w:rPr>
        <w:t xml:space="preserve">with and without mental health diagnoses </w:t>
      </w:r>
      <w:r w:rsidR="007E1F2D" w:rsidRPr="00170D4B">
        <w:rPr>
          <w:rFonts w:ascii="Times New Roman" w:hAnsi="Times New Roman" w:cs="Times New Roman"/>
          <w:sz w:val="24"/>
          <w:szCs w:val="24"/>
          <w:lang w:val="en-GB"/>
        </w:rPr>
        <w:t>had low</w:t>
      </w:r>
      <w:ins w:id="18" w:author="Egger, Matthias (ISPM)" w:date="2022-05-16T15:19:00Z">
        <w:r w:rsidR="00F10E2A">
          <w:rPr>
            <w:rFonts w:ascii="Times New Roman" w:hAnsi="Times New Roman" w:cs="Times New Roman"/>
            <w:sz w:val="24"/>
            <w:szCs w:val="24"/>
            <w:lang w:val="en-GB"/>
          </w:rPr>
          <w:t>er</w:t>
        </w:r>
      </w:ins>
      <w:r w:rsidR="007E1F2D" w:rsidRPr="00170D4B">
        <w:rPr>
          <w:rFonts w:ascii="Times New Roman" w:hAnsi="Times New Roman" w:cs="Times New Roman"/>
          <w:sz w:val="24"/>
          <w:szCs w:val="24"/>
          <w:lang w:val="en-GB"/>
        </w:rPr>
        <w:t xml:space="preserve"> </w:t>
      </w:r>
      <w:ins w:id="19" w:author="Egger, Matthias (ISPM)" w:date="2022-05-16T15:19:00Z">
        <w:r w:rsidR="00F10E2A">
          <w:rPr>
            <w:rFonts w:ascii="Times New Roman" w:hAnsi="Times New Roman" w:cs="Times New Roman"/>
            <w:sz w:val="24"/>
            <w:szCs w:val="24"/>
            <w:lang w:val="en-GB"/>
          </w:rPr>
          <w:t xml:space="preserve">than average </w:t>
        </w:r>
      </w:ins>
      <w:r w:rsidR="007E1F2D" w:rsidRPr="00170D4B">
        <w:rPr>
          <w:rFonts w:ascii="Times New Roman" w:hAnsi="Times New Roman" w:cs="Times New Roman"/>
          <w:sz w:val="24"/>
          <w:szCs w:val="24"/>
          <w:lang w:val="en-GB"/>
        </w:rPr>
        <w:t xml:space="preserve">viral suppression rates </w:t>
      </w:r>
      <w:r w:rsidR="00F76A40" w:rsidRPr="00170D4B">
        <w:rPr>
          <w:rFonts w:ascii="Times New Roman" w:hAnsi="Times New Roman" w:cs="Times New Roman"/>
          <w:sz w:val="24"/>
          <w:szCs w:val="24"/>
          <w:lang w:val="en-GB"/>
        </w:rPr>
        <w:t>(≤</w:t>
      </w:r>
      <w:ins w:id="20" w:author="Egger, Matthias (ISPM)" w:date="2022-05-16T15:19:00Z">
        <w:r w:rsidR="00F10E2A">
          <w:rPr>
            <w:rFonts w:ascii="Times New Roman" w:hAnsi="Times New Roman" w:cs="Times New Roman"/>
            <w:sz w:val="24"/>
            <w:szCs w:val="24"/>
            <w:lang w:val="en-GB"/>
          </w:rPr>
          <w:t xml:space="preserve"> </w:t>
        </w:r>
      </w:ins>
      <w:r w:rsidR="007B14F4" w:rsidRPr="00170D4B">
        <w:rPr>
          <w:rFonts w:ascii="Times New Roman" w:hAnsi="Times New Roman" w:cs="Times New Roman"/>
          <w:sz w:val="24"/>
          <w:szCs w:val="24"/>
          <w:lang w:val="en-GB"/>
        </w:rPr>
        <w:t>66</w:t>
      </w:r>
      <w:r w:rsidR="007E1F2D" w:rsidRPr="00170D4B">
        <w:rPr>
          <w:rFonts w:ascii="Times New Roman" w:hAnsi="Times New Roman" w:cs="Times New Roman"/>
          <w:sz w:val="24"/>
          <w:szCs w:val="24"/>
          <w:lang w:val="en-GB"/>
        </w:rPr>
        <w:t>%</w:t>
      </w:r>
      <w:r w:rsidR="00F76A40" w:rsidRPr="00170D4B">
        <w:rPr>
          <w:rFonts w:ascii="Times New Roman" w:hAnsi="Times New Roman" w:cs="Times New Roman"/>
          <w:sz w:val="24"/>
          <w:szCs w:val="24"/>
          <w:lang w:val="en-GB"/>
        </w:rPr>
        <w:t>);</w:t>
      </w:r>
      <w:r w:rsidR="005810B4" w:rsidRPr="00170D4B">
        <w:rPr>
          <w:rFonts w:ascii="Times New Roman" w:hAnsi="Times New Roman" w:cs="Times New Roman"/>
          <w:sz w:val="24"/>
          <w:szCs w:val="24"/>
          <w:lang w:val="en-GB"/>
        </w:rPr>
        <w:t xml:space="preserve"> </w:t>
      </w:r>
      <w:r w:rsidR="00F76A40" w:rsidRPr="00170D4B">
        <w:rPr>
          <w:rFonts w:ascii="Times New Roman" w:hAnsi="Times New Roman" w:cs="Times New Roman"/>
          <w:sz w:val="24"/>
          <w:szCs w:val="24"/>
          <w:lang w:val="en-GB"/>
        </w:rPr>
        <w:t>w</w:t>
      </w:r>
      <w:r w:rsidR="007B14F4" w:rsidRPr="00170D4B">
        <w:rPr>
          <w:rFonts w:ascii="Times New Roman" w:hAnsi="Times New Roman" w:cs="Times New Roman"/>
          <w:sz w:val="24"/>
          <w:szCs w:val="24"/>
          <w:lang w:val="en-GB"/>
        </w:rPr>
        <w:t>omen aged 45 or older with mental health diagn</w:t>
      </w:r>
      <w:r w:rsidR="00B20C91" w:rsidRPr="00170D4B">
        <w:rPr>
          <w:rFonts w:ascii="Times New Roman" w:hAnsi="Times New Roman" w:cs="Times New Roman"/>
          <w:sz w:val="24"/>
          <w:szCs w:val="24"/>
          <w:lang w:val="en-GB"/>
        </w:rPr>
        <w:t xml:space="preserve">oses had </w:t>
      </w:r>
      <w:ins w:id="21" w:author="Egger, Matthias (ISPM)" w:date="2022-05-16T15:19:00Z">
        <w:r w:rsidR="00F10E2A">
          <w:rPr>
            <w:rFonts w:ascii="Times New Roman" w:hAnsi="Times New Roman" w:cs="Times New Roman"/>
            <w:sz w:val="24"/>
            <w:szCs w:val="24"/>
            <w:lang w:val="en-GB"/>
          </w:rPr>
          <w:t xml:space="preserve">higher </w:t>
        </w:r>
      </w:ins>
      <w:r w:rsidR="00B20C91" w:rsidRPr="00170D4B">
        <w:rPr>
          <w:rFonts w:ascii="Times New Roman" w:hAnsi="Times New Roman" w:cs="Times New Roman"/>
          <w:sz w:val="24"/>
          <w:szCs w:val="24"/>
          <w:lang w:val="en-GB"/>
        </w:rPr>
        <w:t xml:space="preserve">suppression rates </w:t>
      </w:r>
      <w:ins w:id="22" w:author="Egger, Matthias (ISPM)" w:date="2022-05-16T15:20:00Z">
        <w:r w:rsidR="00F10E2A">
          <w:rPr>
            <w:rFonts w:ascii="Times New Roman" w:hAnsi="Times New Roman" w:cs="Times New Roman"/>
            <w:sz w:val="24"/>
            <w:szCs w:val="24"/>
            <w:lang w:val="en-GB"/>
          </w:rPr>
          <w:t>(</w:t>
        </w:r>
      </w:ins>
      <w:del w:id="23" w:author="Egger, Matthias (ISPM)" w:date="2022-05-16T15:20:00Z">
        <w:r w:rsidR="00B20C91" w:rsidRPr="00170D4B" w:rsidDel="00F10E2A">
          <w:rPr>
            <w:rFonts w:ascii="Times New Roman" w:hAnsi="Times New Roman" w:cs="Times New Roman"/>
            <w:sz w:val="24"/>
            <w:szCs w:val="24"/>
            <w:lang w:val="en-GB"/>
          </w:rPr>
          <w:delText xml:space="preserve">of </w:delText>
        </w:r>
      </w:del>
      <w:r w:rsidR="00B20C91" w:rsidRPr="00170D4B">
        <w:rPr>
          <w:rFonts w:ascii="Times New Roman" w:hAnsi="Times New Roman" w:cs="Times New Roman"/>
          <w:sz w:val="24"/>
          <w:szCs w:val="24"/>
          <w:lang w:val="en-GB"/>
        </w:rPr>
        <w:t>92</w:t>
      </w:r>
      <w:r w:rsidR="007B14F4" w:rsidRPr="00170D4B">
        <w:rPr>
          <w:rFonts w:ascii="Times New Roman" w:hAnsi="Times New Roman" w:cs="Times New Roman"/>
          <w:sz w:val="24"/>
          <w:szCs w:val="24"/>
          <w:lang w:val="en-GB"/>
        </w:rPr>
        <w:t>-95%</w:t>
      </w:r>
      <w:ins w:id="24" w:author="Egger, Matthias (ISPM)" w:date="2022-05-16T15:20:00Z">
        <w:r w:rsidR="00F10E2A">
          <w:rPr>
            <w:rFonts w:ascii="Times New Roman" w:hAnsi="Times New Roman" w:cs="Times New Roman"/>
            <w:sz w:val="24"/>
            <w:szCs w:val="24"/>
            <w:lang w:val="en-GB"/>
          </w:rPr>
          <w:t>)</w:t>
        </w:r>
      </w:ins>
      <w:r w:rsidR="007B14F4" w:rsidRPr="00170D4B">
        <w:rPr>
          <w:rFonts w:ascii="Times New Roman" w:hAnsi="Times New Roman" w:cs="Times New Roman"/>
          <w:sz w:val="24"/>
          <w:szCs w:val="24"/>
          <w:lang w:val="en-GB"/>
        </w:rPr>
        <w:t xml:space="preserve">. </w:t>
      </w:r>
    </w:p>
    <w:p w14:paraId="7777F9F2" w14:textId="0549868A" w:rsidR="007963D4" w:rsidRPr="00AC5F7B" w:rsidRDefault="007B14F4" w:rsidP="00D31C08">
      <w:pPr>
        <w:spacing w:line="360" w:lineRule="auto"/>
        <w:rPr>
          <w:rFonts w:eastAsiaTheme="majorEastAsia" w:cstheme="majorBidi"/>
          <w:b/>
          <w:sz w:val="24"/>
          <w:szCs w:val="32"/>
          <w:lang w:val="en-GB"/>
        </w:rPr>
      </w:pPr>
      <w:r w:rsidRPr="00170D4B">
        <w:rPr>
          <w:rFonts w:ascii="Times New Roman" w:hAnsi="Times New Roman" w:cs="Times New Roman"/>
          <w:b/>
          <w:sz w:val="24"/>
          <w:szCs w:val="24"/>
          <w:lang w:val="en-GB"/>
        </w:rPr>
        <w:t>Conclusion:</w:t>
      </w:r>
      <w:r w:rsidRPr="00170D4B">
        <w:rPr>
          <w:rFonts w:ascii="Times New Roman" w:hAnsi="Times New Roman" w:cs="Times New Roman"/>
          <w:sz w:val="24"/>
          <w:szCs w:val="24"/>
          <w:lang w:val="en-GB"/>
        </w:rPr>
        <w:t xml:space="preserve"> </w:t>
      </w:r>
      <w:r w:rsidR="00E54964" w:rsidRPr="00170D4B">
        <w:rPr>
          <w:rFonts w:ascii="Times New Roman" w:hAnsi="Times New Roman" w:cs="Times New Roman"/>
          <w:sz w:val="24"/>
          <w:szCs w:val="24"/>
          <w:lang w:val="en-GB"/>
        </w:rPr>
        <w:t xml:space="preserve">Our study </w:t>
      </w:r>
      <w:r w:rsidR="008C5063" w:rsidRPr="00170D4B">
        <w:rPr>
          <w:rFonts w:ascii="Times New Roman" w:hAnsi="Times New Roman" w:cs="Times New Roman"/>
          <w:sz w:val="24"/>
          <w:szCs w:val="24"/>
          <w:lang w:val="en-GB"/>
        </w:rPr>
        <w:t xml:space="preserve">highlights the need </w:t>
      </w:r>
      <w:r w:rsidR="00567804" w:rsidRPr="00170D4B">
        <w:rPr>
          <w:rFonts w:ascii="Times New Roman" w:hAnsi="Times New Roman" w:cs="Times New Roman"/>
          <w:sz w:val="24"/>
          <w:szCs w:val="24"/>
          <w:lang w:val="en-GB"/>
        </w:rPr>
        <w:t>for</w:t>
      </w:r>
      <w:r w:rsidR="00B20C91" w:rsidRPr="00170D4B">
        <w:rPr>
          <w:rFonts w:ascii="Times New Roman" w:hAnsi="Times New Roman" w:cs="Times New Roman"/>
          <w:sz w:val="24"/>
          <w:szCs w:val="24"/>
          <w:lang w:val="en-GB"/>
        </w:rPr>
        <w:t xml:space="preserve"> </w:t>
      </w:r>
      <w:r w:rsidR="00312B85" w:rsidRPr="00170D4B">
        <w:rPr>
          <w:rFonts w:ascii="Times New Roman" w:hAnsi="Times New Roman" w:cs="Times New Roman"/>
          <w:sz w:val="24"/>
          <w:szCs w:val="24"/>
          <w:lang w:val="en-GB"/>
        </w:rPr>
        <w:t xml:space="preserve">psychosocial </w:t>
      </w:r>
      <w:r w:rsidR="00B20C91" w:rsidRPr="00170D4B">
        <w:rPr>
          <w:rFonts w:ascii="Times New Roman" w:hAnsi="Times New Roman" w:cs="Times New Roman"/>
          <w:sz w:val="24"/>
          <w:szCs w:val="24"/>
          <w:lang w:val="en-GB"/>
        </w:rPr>
        <w:t>interventions to improve</w:t>
      </w:r>
      <w:r w:rsidR="00E54964" w:rsidRPr="00170D4B">
        <w:rPr>
          <w:rFonts w:ascii="Times New Roman" w:hAnsi="Times New Roman" w:cs="Times New Roman"/>
          <w:sz w:val="24"/>
          <w:szCs w:val="24"/>
          <w:lang w:val="en-GB"/>
        </w:rPr>
        <w:t xml:space="preserve"> HIV treatment outcomes </w:t>
      </w:r>
      <w:del w:id="25" w:author="Egger, Matthias (ISPM)" w:date="2022-05-16T15:20:00Z">
        <w:r w:rsidR="00312B85" w:rsidRPr="00170D4B" w:rsidDel="00F10E2A">
          <w:rPr>
            <w:rFonts w:ascii="Times New Roman" w:hAnsi="Times New Roman" w:cs="Times New Roman"/>
            <w:sz w:val="24"/>
            <w:szCs w:val="24"/>
            <w:lang w:val="en-GB"/>
          </w:rPr>
          <w:delText>of</w:delText>
        </w:r>
        <w:r w:rsidR="00E54964" w:rsidRPr="00170D4B" w:rsidDel="00F10E2A">
          <w:rPr>
            <w:rFonts w:ascii="Times New Roman" w:hAnsi="Times New Roman" w:cs="Times New Roman"/>
            <w:sz w:val="24"/>
            <w:szCs w:val="24"/>
            <w:lang w:val="en-GB"/>
          </w:rPr>
          <w:delText xml:space="preserve"> </w:delText>
        </w:r>
      </w:del>
      <w:ins w:id="26" w:author="Egger, Matthias (ISPM)" w:date="2022-05-16T15:20:00Z">
        <w:r w:rsidR="00F10E2A">
          <w:rPr>
            <w:rFonts w:ascii="Times New Roman" w:hAnsi="Times New Roman" w:cs="Times New Roman"/>
            <w:sz w:val="24"/>
            <w:szCs w:val="24"/>
            <w:lang w:val="en-GB"/>
          </w:rPr>
          <w:t>for</w:t>
        </w:r>
        <w:r w:rsidR="00F10E2A" w:rsidRPr="00170D4B">
          <w:rPr>
            <w:rFonts w:ascii="Times New Roman" w:hAnsi="Times New Roman" w:cs="Times New Roman"/>
            <w:sz w:val="24"/>
            <w:szCs w:val="24"/>
            <w:lang w:val="en-GB"/>
          </w:rPr>
          <w:t xml:space="preserve"> </w:t>
        </w:r>
      </w:ins>
      <w:r w:rsidR="00E54964" w:rsidRPr="00170D4B">
        <w:rPr>
          <w:rFonts w:ascii="Times New Roman" w:hAnsi="Times New Roman" w:cs="Times New Roman"/>
          <w:sz w:val="24"/>
          <w:szCs w:val="24"/>
          <w:lang w:val="en-GB"/>
        </w:rPr>
        <w:t>adolescents and young adults and</w:t>
      </w:r>
      <w:r w:rsidR="00CE1CBC" w:rsidRPr="00170D4B">
        <w:rPr>
          <w:rFonts w:ascii="Times New Roman" w:hAnsi="Times New Roman" w:cs="Times New Roman"/>
          <w:sz w:val="24"/>
          <w:szCs w:val="24"/>
          <w:lang w:val="en-GB"/>
        </w:rPr>
        <w:t xml:space="preserve"> supports </w:t>
      </w:r>
      <w:r w:rsidR="00AD3287" w:rsidRPr="00170D4B">
        <w:rPr>
          <w:rFonts w:ascii="Times New Roman" w:hAnsi="Times New Roman" w:cs="Times New Roman"/>
          <w:sz w:val="24"/>
          <w:szCs w:val="24"/>
          <w:lang w:val="en-GB"/>
        </w:rPr>
        <w:t>strengthening</w:t>
      </w:r>
      <w:r w:rsidR="00CE1CBC" w:rsidRPr="00170D4B">
        <w:rPr>
          <w:rFonts w:ascii="Times New Roman" w:hAnsi="Times New Roman" w:cs="Times New Roman"/>
          <w:sz w:val="24"/>
          <w:szCs w:val="24"/>
          <w:lang w:val="en-GB"/>
        </w:rPr>
        <w:t xml:space="preserve"> mental health </w:t>
      </w:r>
      <w:r w:rsidR="00813FCF" w:rsidRPr="00170D4B">
        <w:rPr>
          <w:rFonts w:ascii="Times New Roman" w:hAnsi="Times New Roman" w:cs="Times New Roman"/>
          <w:sz w:val="24"/>
          <w:szCs w:val="24"/>
          <w:lang w:val="en-GB"/>
        </w:rPr>
        <w:t>services</w:t>
      </w:r>
      <w:r w:rsidR="00CE1CBC" w:rsidRPr="00170D4B">
        <w:rPr>
          <w:rFonts w:ascii="Times New Roman" w:hAnsi="Times New Roman" w:cs="Times New Roman"/>
          <w:sz w:val="24"/>
          <w:szCs w:val="24"/>
          <w:lang w:val="en-GB"/>
        </w:rPr>
        <w:t xml:space="preserve"> in </w:t>
      </w:r>
      <w:r w:rsidR="000B685D" w:rsidRPr="00170D4B">
        <w:rPr>
          <w:rFonts w:ascii="Times New Roman" w:hAnsi="Times New Roman" w:cs="Times New Roman"/>
          <w:sz w:val="24"/>
          <w:szCs w:val="24"/>
          <w:lang w:val="en-GB"/>
        </w:rPr>
        <w:t xml:space="preserve">paediatric and general </w:t>
      </w:r>
      <w:r w:rsidR="006B4F46" w:rsidRPr="00170D4B">
        <w:rPr>
          <w:rFonts w:ascii="Times New Roman" w:hAnsi="Times New Roman" w:cs="Times New Roman"/>
          <w:sz w:val="24"/>
          <w:szCs w:val="24"/>
          <w:lang w:val="en-GB"/>
        </w:rPr>
        <w:t>HIV treatment programs.</w:t>
      </w:r>
      <w:r w:rsidR="007963D4" w:rsidRPr="00AC5F7B">
        <w:rPr>
          <w:lang w:val="en-GB"/>
        </w:rPr>
        <w:br w:type="page"/>
      </w:r>
    </w:p>
    <w:p w14:paraId="2AFDB7EA" w14:textId="4BC0F35E" w:rsidR="00AE4CFE" w:rsidRPr="00AC5F7B" w:rsidRDefault="00F66266" w:rsidP="008578C5">
      <w:pPr>
        <w:spacing w:line="360" w:lineRule="auto"/>
        <w:rPr>
          <w:rFonts w:ascii="Times New Roman" w:hAnsi="Times New Roman" w:cs="Times New Roman"/>
          <w:b/>
          <w:bCs/>
          <w:sz w:val="24"/>
          <w:szCs w:val="24"/>
          <w:lang w:val="en-GB"/>
        </w:rPr>
      </w:pPr>
      <w:r w:rsidRPr="00AC5F7B">
        <w:rPr>
          <w:rFonts w:ascii="Times New Roman" w:hAnsi="Times New Roman" w:cs="Times New Roman"/>
          <w:b/>
          <w:bCs/>
          <w:sz w:val="24"/>
          <w:szCs w:val="24"/>
          <w:lang w:val="en-GB"/>
        </w:rPr>
        <w:lastRenderedPageBreak/>
        <w:t>I</w:t>
      </w:r>
      <w:ins w:id="27" w:author="Egger, Matthias (ISPM)" w:date="2022-05-16T15:43:00Z">
        <w:r w:rsidR="00310FC1">
          <w:rPr>
            <w:rFonts w:ascii="Times New Roman" w:hAnsi="Times New Roman" w:cs="Times New Roman"/>
            <w:b/>
            <w:bCs/>
            <w:sz w:val="24"/>
            <w:szCs w:val="24"/>
            <w:lang w:val="en-GB"/>
          </w:rPr>
          <w:t>NTRODUCTION</w:t>
        </w:r>
      </w:ins>
      <w:del w:id="28" w:author="Egger, Matthias (ISPM)" w:date="2022-05-16T15:43:00Z">
        <w:r w:rsidRPr="00AC5F7B" w:rsidDel="00310FC1">
          <w:rPr>
            <w:rFonts w:ascii="Times New Roman" w:hAnsi="Times New Roman" w:cs="Times New Roman"/>
            <w:b/>
            <w:bCs/>
            <w:sz w:val="24"/>
            <w:szCs w:val="24"/>
            <w:lang w:val="en-GB"/>
          </w:rPr>
          <w:delText>n</w:delText>
        </w:r>
        <w:r w:rsidR="00AE4CFE" w:rsidRPr="00AC5F7B" w:rsidDel="00310FC1">
          <w:rPr>
            <w:rFonts w:ascii="Times New Roman" w:hAnsi="Times New Roman" w:cs="Times New Roman"/>
            <w:b/>
            <w:bCs/>
            <w:sz w:val="24"/>
            <w:szCs w:val="24"/>
            <w:lang w:val="en-GB"/>
          </w:rPr>
          <w:delText>troduction</w:delText>
        </w:r>
      </w:del>
      <w:r w:rsidR="00AE4CFE" w:rsidRPr="00AC5F7B">
        <w:rPr>
          <w:rFonts w:ascii="Times New Roman" w:hAnsi="Times New Roman" w:cs="Times New Roman"/>
          <w:b/>
          <w:bCs/>
          <w:sz w:val="24"/>
          <w:szCs w:val="24"/>
          <w:lang w:val="en-GB"/>
        </w:rPr>
        <w:t xml:space="preserve"> </w:t>
      </w:r>
    </w:p>
    <w:p w14:paraId="255996D7" w14:textId="3FC05B2C" w:rsidR="00EA11B3" w:rsidRPr="00AC5F7B" w:rsidRDefault="00EA11B3" w:rsidP="009A5106">
      <w:pPr>
        <w:spacing w:line="360" w:lineRule="auto"/>
        <w:rPr>
          <w:rFonts w:ascii="Times New Roman" w:eastAsia="MS Mincho" w:hAnsi="Times New Roman" w:cs="Times New Roman"/>
          <w:sz w:val="24"/>
          <w:szCs w:val="24"/>
          <w:lang w:val="en-GB" w:eastAsia="de-DE"/>
        </w:rPr>
      </w:pPr>
      <w:r w:rsidRPr="00AC5F7B">
        <w:rPr>
          <w:rFonts w:ascii="Times New Roman" w:eastAsia="MS Mincho" w:hAnsi="Times New Roman" w:cs="Times New Roman"/>
          <w:sz w:val="24"/>
          <w:szCs w:val="24"/>
          <w:lang w:val="en-GB" w:eastAsia="de-DE"/>
        </w:rPr>
        <w:t>South Africa has the largest HI</w:t>
      </w:r>
      <w:r w:rsidR="00CE1CBC" w:rsidRPr="00AC5F7B">
        <w:rPr>
          <w:rFonts w:ascii="Times New Roman" w:eastAsia="MS Mincho" w:hAnsi="Times New Roman" w:cs="Times New Roman"/>
          <w:sz w:val="24"/>
          <w:szCs w:val="24"/>
          <w:lang w:val="en-GB" w:eastAsia="de-DE"/>
        </w:rPr>
        <w:t xml:space="preserve">V epidemic </w:t>
      </w:r>
      <w:del w:id="29" w:author="Egger, Matthias (ISPM)" w:date="2022-05-16T15:20:00Z">
        <w:r w:rsidR="00CE1CBC" w:rsidRPr="00AC5F7B" w:rsidDel="00F10E2A">
          <w:rPr>
            <w:rFonts w:ascii="Times New Roman" w:eastAsia="MS Mincho" w:hAnsi="Times New Roman" w:cs="Times New Roman"/>
            <w:sz w:val="24"/>
            <w:szCs w:val="24"/>
            <w:lang w:val="en-GB" w:eastAsia="de-DE"/>
          </w:rPr>
          <w:delText>in the world</w:delText>
        </w:r>
      </w:del>
      <w:ins w:id="30" w:author="Egger, Matthias (ISPM)" w:date="2022-05-16T15:20:00Z">
        <w:r w:rsidR="00F10E2A">
          <w:rPr>
            <w:rFonts w:ascii="Times New Roman" w:eastAsia="MS Mincho" w:hAnsi="Times New Roman" w:cs="Times New Roman"/>
            <w:sz w:val="24"/>
            <w:szCs w:val="24"/>
            <w:lang w:val="en-GB" w:eastAsia="de-DE"/>
          </w:rPr>
          <w:t xml:space="preserve">globally: </w:t>
        </w:r>
      </w:ins>
      <w:del w:id="31" w:author="Egger, Matthias (ISPM)" w:date="2022-05-16T15:20:00Z">
        <w:r w:rsidR="00CE1CBC" w:rsidRPr="00AC5F7B" w:rsidDel="00F10E2A">
          <w:rPr>
            <w:rFonts w:ascii="Times New Roman" w:eastAsia="MS Mincho" w:hAnsi="Times New Roman" w:cs="Times New Roman"/>
            <w:sz w:val="24"/>
            <w:szCs w:val="24"/>
            <w:lang w:val="en-GB" w:eastAsia="de-DE"/>
          </w:rPr>
          <w:delText xml:space="preserve">. </w:delText>
        </w:r>
        <w:r w:rsidR="00D05B1F" w:rsidRPr="00AC5F7B" w:rsidDel="00F10E2A">
          <w:rPr>
            <w:rFonts w:ascii="Times New Roman" w:eastAsia="MS Mincho" w:hAnsi="Times New Roman" w:cs="Times New Roman"/>
            <w:sz w:val="24"/>
            <w:szCs w:val="24"/>
            <w:lang w:val="en-GB" w:eastAsia="de-DE"/>
          </w:rPr>
          <w:delText>In South Africa</w:delText>
        </w:r>
        <w:r w:rsidR="00CE1CBC" w:rsidRPr="00AC5F7B" w:rsidDel="00F10E2A">
          <w:rPr>
            <w:rFonts w:ascii="Times New Roman" w:eastAsia="MS Mincho" w:hAnsi="Times New Roman" w:cs="Times New Roman"/>
            <w:sz w:val="24"/>
            <w:szCs w:val="24"/>
            <w:lang w:val="en-GB" w:eastAsia="de-DE"/>
          </w:rPr>
          <w:delText xml:space="preserve">, </w:delText>
        </w:r>
      </w:del>
      <w:r w:rsidR="00CE1CBC" w:rsidRPr="00AC5F7B">
        <w:rPr>
          <w:rFonts w:ascii="Times New Roman" w:eastAsia="MS Mincho" w:hAnsi="Times New Roman" w:cs="Times New Roman"/>
          <w:sz w:val="24"/>
          <w:szCs w:val="24"/>
          <w:lang w:val="en-GB" w:eastAsia="de-DE"/>
        </w:rPr>
        <w:t>7.8</w:t>
      </w:r>
      <w:r w:rsidRPr="00AC5F7B">
        <w:rPr>
          <w:rFonts w:ascii="Times New Roman" w:eastAsia="MS Mincho" w:hAnsi="Times New Roman" w:cs="Times New Roman"/>
          <w:sz w:val="24"/>
          <w:szCs w:val="24"/>
          <w:lang w:val="en-GB" w:eastAsia="de-DE"/>
        </w:rPr>
        <w:t xml:space="preserve"> million people were living with HIV in </w:t>
      </w:r>
      <w:r w:rsidR="00D05B1F" w:rsidRPr="00AC5F7B">
        <w:rPr>
          <w:rFonts w:ascii="Times New Roman" w:eastAsia="MS Mincho" w:hAnsi="Times New Roman" w:cs="Times New Roman"/>
          <w:sz w:val="24"/>
          <w:szCs w:val="24"/>
          <w:lang w:val="en-GB" w:eastAsia="de-DE"/>
        </w:rPr>
        <w:t>2020</w:t>
      </w:r>
      <w:r w:rsidRPr="00AC5F7B">
        <w:rPr>
          <w:rFonts w:ascii="Times New Roman" w:eastAsia="MS Mincho" w:hAnsi="Times New Roman" w:cs="Times New Roman"/>
          <w:sz w:val="24"/>
          <w:szCs w:val="24"/>
          <w:lang w:val="en-GB" w:eastAsia="de-DE"/>
        </w:rPr>
        <w:t>, and over 5 million people were receiving antiretroviral therapy (ART)</w:t>
      </w:r>
      <w:r w:rsidR="00C61733" w:rsidRPr="00AC5F7B">
        <w:rPr>
          <w:rFonts w:ascii="Times New Roman" w:eastAsia="MS Mincho" w:hAnsi="Times New Roman" w:cs="Times New Roman"/>
          <w:sz w:val="24"/>
          <w:szCs w:val="24"/>
          <w:lang w:val="en-GB" w:eastAsia="de-DE"/>
        </w:rPr>
        <w:t xml:space="preserve"> </w:t>
      </w:r>
      <w:r w:rsidRPr="00AC5F7B">
        <w:rPr>
          <w:rFonts w:ascii="Times New Roman" w:eastAsia="MS Mincho" w:hAnsi="Times New Roman" w:cs="Times New Roman"/>
          <w:sz w:val="24"/>
          <w:szCs w:val="24"/>
          <w:lang w:val="en-GB" w:eastAsia="de-DE"/>
        </w:rPr>
        <w:fldChar w:fldCharType="begin" w:fldLock="1"/>
      </w:r>
      <w:r w:rsidR="00E75E37">
        <w:rPr>
          <w:rFonts w:ascii="Times New Roman" w:eastAsia="MS Mincho" w:hAnsi="Times New Roman" w:cs="Times New Roman"/>
          <w:sz w:val="24"/>
          <w:szCs w:val="24"/>
          <w:lang w:val="en-GB" w:eastAsia="de-DE"/>
        </w:rPr>
        <w:instrText>ADDIN CSL_CITATION {"citationItems":[{"id":"ITEM-1","itemData":{"URL":"https://aidsinfo.unaids.org/","accessed":{"date-parts":[["2022","4","10"]]},"id":"ITEM-1","issued":{"date-parts":[["0"]]},"title":"Joint United Nations Programme on HIV/AIDS (UNAIDS). AIDSInfo online database.","type":"webpage"},"uris":["http://www.mendeley.com/documents/?uuid=dc0a8768-6d4e-427c-9f8e-6e6ff3159783","http://www.mendeley.com/documents/?uuid=1fb535c6-a29f-4c99-a694-27573e2bee41"]}],"mendeley":{"formattedCitation":"[1]","plainTextFormattedCitation":"[1]","previouslyFormattedCitation":"[1]"},"properties":{"noteIndex":0},"schema":"https://github.com/citation-style-language/schema/raw/master/csl-citation.json"}</w:instrText>
      </w:r>
      <w:r w:rsidRPr="00AC5F7B">
        <w:rPr>
          <w:rFonts w:ascii="Times New Roman" w:eastAsia="MS Mincho" w:hAnsi="Times New Roman" w:cs="Times New Roman"/>
          <w:sz w:val="24"/>
          <w:szCs w:val="24"/>
          <w:lang w:val="en-GB" w:eastAsia="de-DE"/>
        </w:rPr>
        <w:fldChar w:fldCharType="separate"/>
      </w:r>
      <w:r w:rsidR="007963D4" w:rsidRPr="00AC5F7B">
        <w:rPr>
          <w:rFonts w:ascii="Times New Roman" w:eastAsia="MS Mincho" w:hAnsi="Times New Roman" w:cs="Times New Roman"/>
          <w:noProof/>
          <w:sz w:val="24"/>
          <w:szCs w:val="24"/>
          <w:lang w:val="en-GB" w:eastAsia="de-DE"/>
        </w:rPr>
        <w:t>[1]</w:t>
      </w:r>
      <w:r w:rsidRPr="00AC5F7B">
        <w:rPr>
          <w:rFonts w:ascii="Times New Roman" w:eastAsia="MS Mincho" w:hAnsi="Times New Roman" w:cs="Times New Roman"/>
          <w:sz w:val="24"/>
          <w:szCs w:val="24"/>
          <w:lang w:val="en-GB" w:eastAsia="de-DE"/>
        </w:rPr>
        <w:fldChar w:fldCharType="end"/>
      </w:r>
      <w:r w:rsidR="00C61733" w:rsidRPr="00AC5F7B">
        <w:rPr>
          <w:rFonts w:ascii="Times New Roman" w:eastAsia="MS Mincho" w:hAnsi="Times New Roman" w:cs="Times New Roman"/>
          <w:sz w:val="24"/>
          <w:szCs w:val="24"/>
          <w:lang w:val="en-GB" w:eastAsia="de-DE"/>
        </w:rPr>
        <w:t>.</w:t>
      </w:r>
      <w:r w:rsidRPr="00AC5F7B">
        <w:rPr>
          <w:rFonts w:ascii="Times New Roman" w:eastAsia="MS Mincho" w:hAnsi="Times New Roman" w:cs="Times New Roman"/>
          <w:sz w:val="24"/>
          <w:szCs w:val="24"/>
          <w:lang w:val="en-GB" w:eastAsia="de-DE"/>
        </w:rPr>
        <w:t xml:space="preserve"> Widespread access to ART has improved the life expectancy of people living with HIV</w:t>
      </w:r>
      <w:r w:rsidR="00C61733" w:rsidRPr="00AC5F7B">
        <w:rPr>
          <w:rFonts w:ascii="Times New Roman" w:eastAsia="MS Mincho" w:hAnsi="Times New Roman" w:cs="Times New Roman"/>
          <w:sz w:val="24"/>
          <w:szCs w:val="24"/>
          <w:lang w:val="en-GB" w:eastAsia="de-DE"/>
        </w:rPr>
        <w:t xml:space="preserve"> </w:t>
      </w:r>
      <w:r w:rsidR="00C61733" w:rsidRPr="00AC5F7B">
        <w:rPr>
          <w:rFonts w:ascii="Times New Roman" w:eastAsia="MS Mincho" w:hAnsi="Times New Roman" w:cs="Times New Roman"/>
          <w:sz w:val="24"/>
          <w:szCs w:val="24"/>
          <w:lang w:val="en-GB" w:eastAsia="de-DE"/>
        </w:rPr>
        <w:fldChar w:fldCharType="begin" w:fldLock="1"/>
      </w:r>
      <w:r w:rsidR="00E75E37">
        <w:rPr>
          <w:rFonts w:ascii="Times New Roman" w:eastAsia="MS Mincho" w:hAnsi="Times New Roman" w:cs="Times New Roman"/>
          <w:sz w:val="24"/>
          <w:szCs w:val="24"/>
          <w:lang w:val="en-GB" w:eastAsia="de-DE"/>
        </w:rPr>
        <w:instrText>ADDIN CSL_CITATION {"citationItems":[{"id":"ITEM-1","itemData":{"DOI":"10.1371/journal.pmed.1001418","ISSN":"1549-1676","PMID":"23585736","abstract":"BACKGROUND: Few estimates exist of the life expectancy of HIV-positive adults receiving antiretroviral treatment (ART) in low- and middle-income countries. We aimed to estimate the life expectancy of patients starting ART in South Africa and compare it with that of HIV-negative adults. METHODS AND FINDINGS: Data were collected from six South African ART cohorts. Analysis was restricted to 37,740 HIV-positive adults starting ART for the first time. Estimates of mortality were obtained by linking patient records to the national population register. Relative survival models were used to estimate the excess mortality attributable to HIV by age, for different baseline CD4 categories and different durations. Non-HIV mortality was estimated using a South African demographic model. The average life expectancy of men starting ART varied between 27.6 y (95% CI: 25.2-30.2) at age 20 y and 10.1 y (95% CI: 9.3-10.8) at age 60 y, while estimates for women at the same ages were substantially higher, at 36.8 y (95% CI: 34.0-39.7) and 14.4 y (95% CI: 13.3-15.3), respectively. The life expectancy of a 20-y-old woman was 43.1 y (95% CI: 40.1-46.0) if her baseline CD4 count was ≥ 200 cells/µl, compared to 29.5 y (95% CI: 26.2-33.0) if her baseline CD4 count was &lt;50 cells/µl. Life expectancies of patients with baseline CD4 counts ≥ 200 cells/µl were between 70% and 86% of those in HIV-negative adults of the same age and sex, and life expectancies were increased by 15%-20% in patients who had survived 2 y after starting ART. However, the analysis was limited by a lack of mortality data at longer durations. CONCLUSIONS: South African HIV-positive adults can have a near-normal life expectancy, provided that they start ART before their CD4 count drops below 200 cells/µl. These findings demonstrate that the near-normal life expectancies of HIV-positive individuals receiving ART in high-income countries can apply to low- and middle-income countries as well. Please see later in the article for the Editors' Summary.","author":[{"dropping-particle":"","family":"Johnson","given":"Leigh F","non-dropping-particle":"","parse-names":false,"suffix":""},{"dropping-particle":"","family":"Mossong","given":"Joel","non-dropping-particle":"","parse-names":false,"suffix":""},{"dropping-particle":"","family":"Dorrington","given":"Rob E","non-dropping-particle":"","parse-names":false,"suffix":""},{"dropping-particle":"","family":"Schomaker","given":"Michael","non-dropping-particle":"","parse-names":false,"suffix":""},{"dropping-particle":"","family":"Hoffmann","given":"Christopher J","non-dropping-particle":"","parse-names":false,"suffix":""},{"dropping-particle":"","family":"Keiser","given":"Olivia","non-dropping-particle":"","parse-names":false,"suffix":""},{"dropping-particle":"","family":"Fox","given":"Matthew P","non-dropping-particle":"","parse-names":false,"suffix":""},{"dropping-particle":"","family":"Wood","given":"Robin","non-dropping-particle":"","parse-names":false,"suffix":""},{"dropping-particle":"","family":"Prozesky","given":"Hans","non-dropping-particle":"","parse-names":false,"suffix":""},{"dropping-particle":"","family":"Giddy","given":"Janet","non-dropping-particle":"","parse-names":false,"suffix":""},{"dropping-particle":"","family":"Garone","given":"Daniela Belen","non-dropping-particle":"","parse-names":false,"suffix":""},{"dropping-particle":"","family":"Cornell","given":"Morna","non-dropping-particle":"","parse-names":false,"suffix":""},{"dropping-particle":"","family":"Egger","given":"Matthias","non-dropping-particle":"","parse-names":false,"suffix":""},{"dropping-particle":"","family":"Boulle","given":"Andrew","non-dropping-particle":"","parse-names":false,"suffix":""}],"container-title":"PLoS medicine","id":"ITEM-1","issue":"4","issued":{"date-parts":[["2013","1"]]},"page":"e1001418","title":"Life expectancies of South African adults starting antiretroviral treatment: collaborative analysis of cohort studies.","type":"article-journal","volume":"10"},"uris":["http://www.mendeley.com/documents/?uuid=5a7358f2-c807-417a-b7fc-6c101b3a7e3a","http://www.mendeley.com/documents/?uuid=cda77479-6fb9-44cb-9be3-e8a0b88e04d6"]}],"mendeley":{"formattedCitation":"[2]","plainTextFormattedCitation":"[2]","previouslyFormattedCitation":"[2]"},"properties":{"noteIndex":0},"schema":"https://github.com/citation-style-language/schema/raw/master/csl-citation.json"}</w:instrText>
      </w:r>
      <w:r w:rsidR="00C61733" w:rsidRPr="00AC5F7B">
        <w:rPr>
          <w:rFonts w:ascii="Times New Roman" w:eastAsia="MS Mincho" w:hAnsi="Times New Roman" w:cs="Times New Roman"/>
          <w:sz w:val="24"/>
          <w:szCs w:val="24"/>
          <w:lang w:val="en-GB" w:eastAsia="de-DE"/>
        </w:rPr>
        <w:fldChar w:fldCharType="separate"/>
      </w:r>
      <w:r w:rsidR="00C61733" w:rsidRPr="00AC5F7B">
        <w:rPr>
          <w:rFonts w:ascii="Times New Roman" w:eastAsia="MS Mincho" w:hAnsi="Times New Roman" w:cs="Times New Roman"/>
          <w:noProof/>
          <w:sz w:val="24"/>
          <w:szCs w:val="24"/>
          <w:lang w:val="en-GB" w:eastAsia="de-DE"/>
        </w:rPr>
        <w:t>[2]</w:t>
      </w:r>
      <w:r w:rsidR="00C61733" w:rsidRPr="00AC5F7B">
        <w:rPr>
          <w:rFonts w:ascii="Times New Roman" w:eastAsia="MS Mincho" w:hAnsi="Times New Roman" w:cs="Times New Roman"/>
          <w:sz w:val="24"/>
          <w:szCs w:val="24"/>
          <w:lang w:val="en-GB" w:eastAsia="de-DE"/>
        </w:rPr>
        <w:fldChar w:fldCharType="end"/>
      </w:r>
      <w:r w:rsidRPr="00AC5F7B">
        <w:rPr>
          <w:rFonts w:ascii="Times New Roman" w:eastAsia="MS Mincho" w:hAnsi="Times New Roman" w:cs="Times New Roman"/>
          <w:sz w:val="24"/>
          <w:szCs w:val="24"/>
          <w:lang w:val="en-GB" w:eastAsia="de-DE"/>
        </w:rPr>
        <w:t>, but the long-term effectiveness of ART depends on li</w:t>
      </w:r>
      <w:r w:rsidR="00EF0FE3" w:rsidRPr="00AC5F7B">
        <w:rPr>
          <w:rFonts w:ascii="Times New Roman" w:eastAsia="MS Mincho" w:hAnsi="Times New Roman" w:cs="Times New Roman"/>
          <w:sz w:val="24"/>
          <w:szCs w:val="24"/>
          <w:lang w:val="en-GB" w:eastAsia="de-DE"/>
        </w:rPr>
        <w:t>felong retention in HIV care,</w:t>
      </w:r>
      <w:r w:rsidRPr="00AC5F7B">
        <w:rPr>
          <w:rFonts w:ascii="Times New Roman" w:eastAsia="MS Mincho" w:hAnsi="Times New Roman" w:cs="Times New Roman"/>
          <w:sz w:val="24"/>
          <w:szCs w:val="24"/>
          <w:lang w:val="en-GB" w:eastAsia="de-DE"/>
        </w:rPr>
        <w:t xml:space="preserve"> adequate </w:t>
      </w:r>
      <w:r w:rsidR="00CA745D" w:rsidRPr="00AC5F7B">
        <w:rPr>
          <w:rFonts w:ascii="Times New Roman" w:eastAsia="MS Mincho" w:hAnsi="Times New Roman" w:cs="Times New Roman"/>
          <w:sz w:val="24"/>
          <w:szCs w:val="24"/>
          <w:lang w:val="en-GB" w:eastAsia="de-DE"/>
        </w:rPr>
        <w:t xml:space="preserve">ART </w:t>
      </w:r>
      <w:r w:rsidRPr="00AC5F7B">
        <w:rPr>
          <w:rFonts w:ascii="Times New Roman" w:eastAsia="MS Mincho" w:hAnsi="Times New Roman" w:cs="Times New Roman"/>
          <w:sz w:val="24"/>
          <w:szCs w:val="24"/>
          <w:lang w:val="en-GB" w:eastAsia="de-DE"/>
        </w:rPr>
        <w:t>adherence</w:t>
      </w:r>
      <w:r w:rsidR="00EF0FE3" w:rsidRPr="00AC5F7B">
        <w:rPr>
          <w:rFonts w:ascii="Times New Roman" w:eastAsia="MS Mincho" w:hAnsi="Times New Roman" w:cs="Times New Roman"/>
          <w:sz w:val="24"/>
          <w:szCs w:val="24"/>
          <w:lang w:val="en-GB" w:eastAsia="de-DE"/>
        </w:rPr>
        <w:t>, and viral suppression</w:t>
      </w:r>
      <w:r w:rsidR="00C61733" w:rsidRPr="00AC5F7B">
        <w:rPr>
          <w:rFonts w:ascii="Times New Roman" w:eastAsia="MS Mincho" w:hAnsi="Times New Roman" w:cs="Times New Roman"/>
          <w:sz w:val="24"/>
          <w:szCs w:val="24"/>
          <w:lang w:val="en-GB" w:eastAsia="de-DE"/>
        </w:rPr>
        <w:t xml:space="preserve"> </w:t>
      </w:r>
      <w:r w:rsidRPr="00AC5F7B">
        <w:rPr>
          <w:rFonts w:ascii="Times New Roman" w:eastAsia="MS Mincho" w:hAnsi="Times New Roman" w:cs="Times New Roman"/>
          <w:sz w:val="24"/>
          <w:szCs w:val="24"/>
          <w:lang w:val="en-GB" w:eastAsia="de-DE"/>
        </w:rPr>
        <w:fldChar w:fldCharType="begin" w:fldLock="1"/>
      </w:r>
      <w:r w:rsidR="00E75E37">
        <w:rPr>
          <w:rFonts w:ascii="Times New Roman" w:eastAsia="MS Mincho" w:hAnsi="Times New Roman" w:cs="Times New Roman"/>
          <w:sz w:val="24"/>
          <w:szCs w:val="24"/>
          <w:lang w:val="en-GB" w:eastAsia="de-DE"/>
        </w:rPr>
        <w:instrText>ADDIN CSL_CITATION {"citationItems":[{"id":"ITEM-1","itemData":{"DOI":"10.1002/jia2.25084","ISSN":"17582652","abstract":"© 2018 The Authors. Journal of the International AIDS Society published by John Wiley &amp; sons Ltd on behalf of the International AIDS Society. Introduction: By 2020, 90% of all people diagnosed with HIV should receive long-term combination antiretroviral therapy (ART). In sub-Saharan Africa, this target is threatened by loss to follow-up in ART programmes. The proportion of people retained on ART long-term cannot be easily determined, because individuals classified as lost to follow-up, may have self-transferred to another HIV treatment programme, or may have died. We describe retention on ART in sub-Saharan Africa, first based on observed data as recorded in the clinic databases, and second adjusted for undocumented deaths and self-transfers. Methods: We analysed data from HIV-infected adults and children initiating ART between 2009 and 2014 at a sub-Saharan African HIV treatment programme participating in the International epidemiology Databases to Evaluate AIDS (IeDEA). We used the Kaplan-Meier method to calculate the cumulative incidence of retention on ART and the Aalen-Johansen method to calculate the cumulative incidences of death, loss to follow-up, and stopping ART. We used inverse probability weighting to adjust clinic data for undocumented mortality and self-transfer, based on estimates from a recent systematic review and meta-analysis. Results: We included 505,634 patients: 12,848 (2.5%) from Central Africa, 109,233 (21.6%) from East Africa, 347,343 (68.7%) from Southern Africa and 36,210 (7.2%) from West Africa. In crude analyses of observed clinic data, 52.1% of patients were retained on ART, 41.8% were lost to follow-up and 6.0% had died 5 years after ART initiation. After accounting for undocumented deaths and self-transfers, we estimated that 66.6% of patients were retained on ART, 18.8% had stopped ART and 14.7% had died at 5 years. Conclusions: Improving long-term retention on ART will be crucial to attaining the 90% on ART target. Naïve analyses of HIV cohort studies, which do not account for undocumented mortality and self-transfer of patients, may severely underestimate both mortality and retention on ART.","author":[{"dropping-particle":"","family":"Haas","given":"Andreas D","non-dropping-particle":"","parse-names":false,"suffix":""},{"dropping-particle":"","family":"Zaniewski","given":"Elizabeth","non-dropping-particle":"","parse-names":false,"suffix":""},{"dropping-particle":"","family":"Anderegg","given":"Nanina","non-dropping-particle":"","parse-names":false,"suffix":""},{"dropping-particle":"","family":"Ford","given":"Nathan","non-dropping-particle":"","parse-names":false,"suffix":""},{"dropping-particle":"","family":"Fox","given":"Matthew P","non-dropping-particle":"","parse-names":false,"suffix":""},{"dropping-particle":"","family":"Vinikoor","given":"Michael","non-dropping-particle":"","parse-names":false,"suffix":""},{"dropping-particle":"","family":"Dabis","given":"François","non-dropping-particle":"","parse-names":false,"suffix":""},{"dropping-particle":"","family":"Nash","given":"Denis","non-dropping-particle":"","parse-names":false,"suffix":""},{"dropping-particle":"","family":"Sinayobye","given":"Jean d'Amour","non-dropping-particle":"","parse-names":false,"suffix":""},{"dropping-particle":"","family":"Niyongabo","given":"Thêodore","non-dropping-particle":"","parse-names":false,"suffix":""},{"dropping-particle":"","family":"Tanon","given":"Aristophane","non-dropping-particle":"","parse-names":false,"suffix":""},{"dropping-particle":"","family":"Poda","given":"Armel","non-dropping-particle":"","parse-names":false,"suffix":""},{"dropping-particle":"","family":"Adedimeji","given":"Adebola A","non-dropping-particle":"","parse-names":false,"suffix":""},{"dropping-particle":"","family":"Edmonds","given":"Andrew","non-dropping-particle":"","parse-names":false,"suffix":""},{"dropping-particle":"","family":"Davies","given":"Mary-Ann","non-dropping-particle":"","parse-names":false,"suffix":""},{"dropping-particle":"","family":"Egger","given":"Matthias","non-dropping-particle":"","parse-names":false,"suffix":""}],"container-title":"Journal of the International AIDS Society","genre":"PMC5897849","id":"ITEM-1","issue":"2","issued":{"date-parts":[["2018","2"]]},"page":"e25084","title":"Retention and mortality on antiretroviral therapy in sub-Saharan Africa: collaborative analyses of HIV treatment programmes","type":"article-journal","volume":"21"},"uris":["http://www.mendeley.com/documents/?uuid=8c5dbe5c-03b1-37df-9d29-4d6f1ea69c0f"]},{"id":"ITEM-2","itemData":{"DOI":"10.1371/journal.pone.0010460","ISSN":"1932-6203","author":[{"dropping-particle":"","family":"Ford","given":"Nathan","non-dropping-particle":"","parse-names":false,"suffix":""},{"dropping-particle":"","family":"Darder","given":"Marta","non-dropping-particle":"","parse-names":false,"suffix":""},{"dropping-particle":"","family":"Spelman","given":"Tim","non-dropping-particle":"","parse-names":false,"suffix":""},{"dropping-particle":"","family":"Maclean","given":"Emi","non-dropping-particle":"","parse-names":false,"suffix":""},{"dropping-particle":"","family":"Mills","given":"Edward","non-dropping-particle":"","parse-names":false,"suffix":""},{"dropping-particle":"","family":"Boulle","given":"Andrew","non-dropping-particle":"","parse-names":false,"suffix":""}],"container-title":"PLoS ONE","editor":[{"dropping-particle":"","family":"Ndhlovu","given":"Lishomwa C.","non-dropping-particle":"","parse-names":false,"suffix":""}],"id":"ITEM-2","issue":"5","issued":{"date-parts":[["2010","5","5"]]},"page":"e10460","title":"Early Adherence to Antiretroviral Medication as a Predictor of Long-Term HIV Virological Suppression: Five-Year Follow Up of an Observational Cohort","type":"article-journal","volume":"5"},"uris":["http://www.mendeley.com/documents/?uuid=1f9d663b-af6b-47c8-9c4c-66fd59a0c184","http://www.mendeley.com/documents/?uuid=348a293d-bf81-4208-947d-d06dd436974d","http://www.mendeley.com/documents/?uuid=1f4bc0c4-e855-4b99-b32f-54c2e2e20a50"]}],"mendeley":{"formattedCitation":"[3,4]","plainTextFormattedCitation":"[3,4]","previouslyFormattedCitation":"[3,4]"},"properties":{"noteIndex":0},"schema":"https://github.com/citation-style-language/schema/raw/master/csl-citation.json"}</w:instrText>
      </w:r>
      <w:r w:rsidRPr="00AC5F7B">
        <w:rPr>
          <w:rFonts w:ascii="Times New Roman" w:eastAsia="MS Mincho" w:hAnsi="Times New Roman" w:cs="Times New Roman"/>
          <w:sz w:val="24"/>
          <w:szCs w:val="24"/>
          <w:lang w:val="en-GB" w:eastAsia="de-DE"/>
        </w:rPr>
        <w:fldChar w:fldCharType="separate"/>
      </w:r>
      <w:r w:rsidR="007963D4" w:rsidRPr="00AC5F7B">
        <w:rPr>
          <w:rFonts w:ascii="Times New Roman" w:eastAsia="MS Mincho" w:hAnsi="Times New Roman" w:cs="Times New Roman"/>
          <w:noProof/>
          <w:sz w:val="24"/>
          <w:szCs w:val="24"/>
          <w:lang w:val="en-GB" w:eastAsia="de-DE"/>
        </w:rPr>
        <w:t>[3,4]</w:t>
      </w:r>
      <w:r w:rsidRPr="00AC5F7B">
        <w:rPr>
          <w:rFonts w:ascii="Times New Roman" w:eastAsia="MS Mincho" w:hAnsi="Times New Roman" w:cs="Times New Roman"/>
          <w:sz w:val="24"/>
          <w:szCs w:val="24"/>
          <w:lang w:val="en-GB" w:eastAsia="de-DE"/>
        </w:rPr>
        <w:fldChar w:fldCharType="end"/>
      </w:r>
      <w:r w:rsidR="00C61733" w:rsidRPr="00AC5F7B">
        <w:rPr>
          <w:rFonts w:ascii="Times New Roman" w:eastAsia="MS Mincho" w:hAnsi="Times New Roman" w:cs="Times New Roman"/>
          <w:sz w:val="24"/>
          <w:szCs w:val="24"/>
          <w:lang w:val="en-GB" w:eastAsia="de-DE"/>
        </w:rPr>
        <w:t>.</w:t>
      </w:r>
    </w:p>
    <w:p w14:paraId="16F6E5D1" w14:textId="6A4DCB8D" w:rsidR="00B71A96" w:rsidRPr="00AC5F7B" w:rsidDel="00F10E2A" w:rsidRDefault="00EA11B3" w:rsidP="009A5106">
      <w:pPr>
        <w:spacing w:line="360" w:lineRule="auto"/>
        <w:rPr>
          <w:del w:id="32" w:author="Egger, Matthias (ISPM)" w:date="2022-05-16T15:21:00Z"/>
          <w:rFonts w:ascii="Times New Roman" w:eastAsia="MS Mincho" w:hAnsi="Times New Roman" w:cs="Times New Roman"/>
          <w:sz w:val="24"/>
          <w:szCs w:val="24"/>
          <w:lang w:val="en-GB" w:eastAsia="de-DE"/>
        </w:rPr>
      </w:pPr>
      <w:r w:rsidRPr="00AC5F7B">
        <w:rPr>
          <w:rFonts w:ascii="Times New Roman" w:eastAsia="MS Mincho" w:hAnsi="Times New Roman" w:cs="Times New Roman"/>
          <w:sz w:val="24"/>
          <w:szCs w:val="24"/>
          <w:lang w:val="en-GB" w:eastAsia="de-DE"/>
        </w:rPr>
        <w:t>Mental health and substance use disorders are highly prevalent among people living with HIV</w:t>
      </w:r>
      <w:r w:rsidR="00C61733" w:rsidRPr="00AC5F7B">
        <w:rPr>
          <w:rFonts w:ascii="Times New Roman" w:eastAsia="MS Mincho" w:hAnsi="Times New Roman" w:cs="Times New Roman"/>
          <w:sz w:val="24"/>
          <w:szCs w:val="24"/>
          <w:lang w:val="en-GB" w:eastAsia="de-DE"/>
        </w:rPr>
        <w:t xml:space="preserve"> </w:t>
      </w:r>
      <w:r w:rsidR="003A484F" w:rsidRPr="00AC5F7B">
        <w:rPr>
          <w:rFonts w:ascii="Times New Roman" w:eastAsia="MS Mincho" w:hAnsi="Times New Roman" w:cs="Times New Roman"/>
          <w:sz w:val="24"/>
          <w:szCs w:val="24"/>
          <w:lang w:val="en-GB" w:eastAsia="de-DE"/>
        </w:rPr>
        <w:fldChar w:fldCharType="begin" w:fldLock="1"/>
      </w:r>
      <w:r w:rsidR="002304D5">
        <w:rPr>
          <w:rFonts w:ascii="Times New Roman" w:eastAsia="MS Mincho" w:hAnsi="Times New Roman" w:cs="Times New Roman"/>
          <w:sz w:val="24"/>
          <w:szCs w:val="24"/>
          <w:lang w:val="en-GB" w:eastAsia="de-DE"/>
        </w:rPr>
        <w:instrText>ADDIN CSL_CITATION {"citationItems":[{"id":"ITEM-1","itemData":{"DOI":"10.1007/s10461-019-02706-2","ISSN":"1090-7165","author":[{"dropping-particle":"","family":"Lofgren","given":"S. M.","non-dropping-particle":"","parse-names":false,"suffix":""},{"dropping-particle":"","family":"Bond","given":"D. J.","non-dropping-particle":"","parse-names":false,"suffix":""},{"dropping-particle":"","family":"Nakasujja","given":"N.","non-dropping-particle":"","parse-names":false,"suffix":""},{"dropping-particle":"","family":"Boulware","given":"D. R.","non-dropping-particle":"","parse-names":false,"suffix":""}],"container-title":"AIDS and Behavior","id":"ITEM-1","issue":"6","issued":{"date-parts":[["2020","6","13"]]},"page":"1752-1764","title":"Burden of Depression in Outpatient HIV-Infected adults in Sub-Saharan Africa; Systematic Review and Meta-analysis","type":"article-journal","volume":"24"},"uris":["http://www.mendeley.com/documents/?uuid=df9a3de2-4deb-408e-9bc5-430400c0ba1c","http://www.mendeley.com/documents/?uuid=23e4a2c7-51a2-4c31-af81-bc33e11ecb64"]},{"id":"ITEM-2","itemData":{"DOI":"10.1016/j.cpr.2016.11.005","ISSN":"02727358","author":[{"dropping-particle":"","family":"Brandt","given":"Charles","non-dropping-particle":"","parse-names":false,"suffix":""},{"dropping-particle":"","family":"Zvolensky","given":"Michael J.","non-dropping-particle":"","parse-names":false,"suffix":""},{"dropping-particle":"","family":"Woods","given":"Steven P.","non-dropping-particle":"","parse-names":false,"suffix":""},{"dropping-particle":"","family":"Gonzalez","given":"Adam","non-dropping-particle":"","parse-names":false,"suffix":""},{"dropping-particle":"","family":"Safren","given":"Steven A.","non-dropping-particle":"","parse-names":false,"suffix":""},{"dropping-particle":"","family":"O’Cleirigh","given":"Conall M.","non-dropping-particle":"","parse-names":false,"suffix":""}],"container-title":"Clinical Psychology Review","id":"ITEM-2","issued":{"date-parts":[["2017","2"]]},"page":"164-184","title":"Anxiety symptoms and disorders among adults living with HIV and AIDS: A critical review and integrative synthesis of the empirical literature","type":"article-journal","volume":"51"},"uris":["http://www.mendeley.com/documents/?uuid=99afcbca-2edb-427f-8013-6806d494a6a5","http://www.mendeley.com/documents/?uuid=1d05d023-62b0-4237-a005-7df9ffaa4e0f"]},{"id":"ITEM-3","itemData":{"DOI":"10.1007/s10461-011-0087-8","ISSN":"1090-7165","PMID":"22116638","abstract":"This study evaluated estimates of depression symptoms, major depression, alcohol use or disorders and their association withART adherence in sub-Saharan Africa. Studies published between January 1, 2006 and July 31, 2011 that documented rates of these mental health problems were identified through electronic databases. A pooled analysis of 23 studies reporting rates of depression symptoms and six studies reporting rates of major depression indicated a pooled estimate of 31.2% (95% CI 25.5-38.2%, Tau2 = 0.23) and 18% (95% CI 12.3-25.8%, Tau2 = 0.19) respectively. Few studies reported rates of alcohol use or disorders, and so we did not pool their estimates. Likelihood of achieving good adherence was 55% lower among those with depression symptoms compared to those without (pooled OR = 0.45 (95% CI 0.31-0.66, Tau2 = 0.20, P value = 0.000). Interventions to improve mental health of HIV-positive individuals and to support adherence are desperately needed in sub-Saharan Africa. © Springer Science+Business Media, LLC 2011.","author":[{"dropping-particle":"","family":"Nakimuli-Mpungu","given":"Etheldreda","non-dropping-particle":"","parse-names":false,"suffix":""},{"dropping-particle":"","family":"Bass","given":"Judith K.","non-dropping-particle":"","parse-names":false,"suffix":""},{"dropping-particle":"","family":"Alexandre","given":"Pierre","non-dropping-particle":"","parse-names":false,"suffix":""},{"dropping-particle":"","family":"Mills","given":"Edward J.","non-dropping-particle":"","parse-names":false,"suffix":""},{"dropping-particle":"","family":"Musisi","given":"Seggane","non-dropping-particle":"","parse-names":false,"suffix":""},{"dropping-particle":"","family":"Ram","given":"Malathi","non-dropping-particle":"","parse-names":false,"suffix":""},{"dropping-particle":"","family":"Katabira","given":"Elly","non-dropping-particle":"","parse-names":false,"suffix":""},{"dropping-particle":"","family":"Nachega","given":"Jean B.","non-dropping-particle":"","parse-names":false,"suffix":""}],"container-title":"AIDS and Behavior","id":"ITEM-3","issue":"8","issued":{"date-parts":[["2012","11","25"]]},"page":"2101-2118","title":"Depression, Alcohol Use and Adherence to Antiretroviral Therapy in Sub-Saharan Africa: A Systematic Review","type":"article-journal","volume":"16"},"uris":["http://www.mendeley.com/documents/?uuid=bd26e544-64ad-4794-97b4-45e4758e3a02"]},{"id":"ITEM-4","itemData":{"DOI":"10.1136/bmjopen-2021-049824","ISSN":"2044-6055","author":[{"dropping-particle":"","family":"Haas","given":"Andreas D","non-dropping-particle":"","parse-names":false,"suffix":""},{"dropping-particle":"","family":"Kunzekwenyika","given":"Cordelia","non-dropping-particle":"","parse-names":false,"suffix":""},{"dropping-particle":"","family":"Hossmann","given":"Stefanie","non-dropping-particle":"","parse-names":false,"suffix":""},{"dropping-particle":"","family":"Manzero","given":"Josphat","non-dropping-particle":"","parse-names":false,"suffix":""},{"dropping-particle":"","family":"Dijk","given":"Janneke","non-dropping-particle":"van","parse-names":false,"suffix":""},{"dropping-particle":"","family":"Manhibi","given":"Ronald","non-dropping-particle":"","parse-names":false,"suffix":""},{"dropping-particle":"","family":"Verhey","given":"Ruth","non-dropping-particle":"","parse-names":false,"suffix":""},{"dropping-particle":"","family":"Limacher","given":"Andreas","non-dropping-particle":"","parse-names":false,"suffix":""},{"dropping-particle":"","family":"Groote","given":"Per M","non-dropping-particle":"von","parse-names":false,"suffix":""},{"dropping-particle":"","family":"Manda","given":"Ethel","non-dropping-particle":"","parse-names":false,"suffix":""},{"dropping-particle":"","family":"Hobbins","given":"Michael A","non-dropping-particle":"","parse-names":false,"suffix":""},{"dropping-particle":"","family":"Chibanda","given":"Dixon","non-dropping-particle":"","parse-names":false,"suffix":""},{"dropping-particle":"","family":"Egger","given":"Matthias","non-dropping-particle":"","parse-names":false,"suffix":""}],"container-title":"BMJ Open","id":"ITEM-4","issue":"7","issued":{"date-parts":[["2021","7","7"]]},"page":"e049824","title":"Symptoms of common mental disorders and adherence to antiretroviral therapy among adults living with HIV in rural Zimbabwe: a cross-sectional study","type":"article-journal","volume":"11"},"uris":["http://www.mendeley.com/documents/?uuid=a953ee6e-f7df-463c-8ac1-1ad8022b5677"]}],"mendeley":{"formattedCitation":"[5–8]","plainTextFormattedCitation":"[5–8]","previouslyFormattedCitation":"[5–8]"},"properties":{"noteIndex":0},"schema":"https://github.com/citation-style-language/schema/raw/master/csl-citation.json"}</w:instrText>
      </w:r>
      <w:r w:rsidR="003A484F" w:rsidRPr="00AC5F7B">
        <w:rPr>
          <w:rFonts w:ascii="Times New Roman" w:eastAsia="MS Mincho" w:hAnsi="Times New Roman" w:cs="Times New Roman"/>
          <w:sz w:val="24"/>
          <w:szCs w:val="24"/>
          <w:lang w:val="en-GB" w:eastAsia="de-DE"/>
        </w:rPr>
        <w:fldChar w:fldCharType="separate"/>
      </w:r>
      <w:r w:rsidR="007963D4" w:rsidRPr="00AC5F7B">
        <w:rPr>
          <w:rFonts w:ascii="Times New Roman" w:eastAsia="MS Mincho" w:hAnsi="Times New Roman" w:cs="Times New Roman"/>
          <w:noProof/>
          <w:sz w:val="24"/>
          <w:szCs w:val="24"/>
          <w:lang w:val="en-GB" w:eastAsia="de-DE"/>
        </w:rPr>
        <w:t>[5–8]</w:t>
      </w:r>
      <w:r w:rsidR="003A484F" w:rsidRPr="00AC5F7B">
        <w:rPr>
          <w:rFonts w:ascii="Times New Roman" w:eastAsia="MS Mincho" w:hAnsi="Times New Roman" w:cs="Times New Roman"/>
          <w:sz w:val="24"/>
          <w:szCs w:val="24"/>
          <w:lang w:val="en-GB" w:eastAsia="de-DE"/>
        </w:rPr>
        <w:fldChar w:fldCharType="end"/>
      </w:r>
      <w:r w:rsidR="00C61733" w:rsidRPr="00AC5F7B">
        <w:rPr>
          <w:rFonts w:ascii="Times New Roman" w:eastAsia="MS Mincho" w:hAnsi="Times New Roman" w:cs="Times New Roman"/>
          <w:sz w:val="24"/>
          <w:szCs w:val="24"/>
          <w:lang w:val="en-GB" w:eastAsia="de-DE"/>
        </w:rPr>
        <w:t>.</w:t>
      </w:r>
      <w:r w:rsidR="003A484F" w:rsidRPr="00AC5F7B">
        <w:rPr>
          <w:rFonts w:ascii="Times New Roman" w:eastAsia="MS Mincho" w:hAnsi="Times New Roman" w:cs="Times New Roman"/>
          <w:sz w:val="24"/>
          <w:szCs w:val="24"/>
          <w:lang w:val="en-GB" w:eastAsia="de-DE"/>
        </w:rPr>
        <w:t xml:space="preserve"> </w:t>
      </w:r>
      <w:r w:rsidRPr="00AC5F7B">
        <w:rPr>
          <w:rFonts w:ascii="Times New Roman" w:eastAsia="MS Mincho" w:hAnsi="Times New Roman" w:cs="Times New Roman"/>
          <w:sz w:val="24"/>
          <w:szCs w:val="24"/>
          <w:lang w:val="en-GB" w:eastAsia="de-DE"/>
        </w:rPr>
        <w:t xml:space="preserve">Studies have consistently identified higher rates of </w:t>
      </w:r>
      <w:r w:rsidR="00CE1CBC" w:rsidRPr="00AC5F7B">
        <w:rPr>
          <w:rFonts w:ascii="Times New Roman" w:eastAsia="MS Mincho" w:hAnsi="Times New Roman" w:cs="Times New Roman"/>
          <w:sz w:val="24"/>
          <w:szCs w:val="24"/>
          <w:lang w:val="en-GB" w:eastAsia="de-DE"/>
        </w:rPr>
        <w:t>mental health and substance use disorders</w:t>
      </w:r>
      <w:r w:rsidRPr="00AC5F7B">
        <w:rPr>
          <w:rFonts w:ascii="Times New Roman" w:eastAsia="MS Mincho" w:hAnsi="Times New Roman" w:cs="Times New Roman"/>
          <w:sz w:val="24"/>
          <w:szCs w:val="24"/>
          <w:lang w:val="en-GB" w:eastAsia="de-DE"/>
        </w:rPr>
        <w:t xml:space="preserve"> experienced by people living with HIV than </w:t>
      </w:r>
      <w:r w:rsidR="00C61733" w:rsidRPr="00AC5F7B">
        <w:rPr>
          <w:rFonts w:ascii="Times New Roman" w:eastAsia="MS Mincho" w:hAnsi="Times New Roman" w:cs="Times New Roman"/>
          <w:sz w:val="24"/>
          <w:szCs w:val="24"/>
          <w:lang w:val="en-GB" w:eastAsia="de-DE"/>
        </w:rPr>
        <w:t xml:space="preserve">those in the general population </w:t>
      </w:r>
      <w:r w:rsidRPr="00AC5F7B">
        <w:rPr>
          <w:rFonts w:ascii="Times New Roman" w:eastAsia="MS Mincho" w:hAnsi="Times New Roman" w:cs="Times New Roman"/>
          <w:sz w:val="24"/>
          <w:szCs w:val="24"/>
          <w:lang w:val="en-GB" w:eastAsia="de-DE"/>
        </w:rPr>
        <w:fldChar w:fldCharType="begin" w:fldLock="1"/>
      </w:r>
      <w:r w:rsidR="00E75E37">
        <w:rPr>
          <w:rFonts w:ascii="Times New Roman" w:eastAsia="MS Mincho" w:hAnsi="Times New Roman" w:cs="Times New Roman"/>
          <w:sz w:val="24"/>
          <w:szCs w:val="24"/>
          <w:lang w:val="en-GB" w:eastAsia="de-DE"/>
        </w:rPr>
        <w:instrText>ADDIN CSL_CITATION {"citationItems":[{"id":"ITEM-1","itemData":{"DOI":"10.1097/QAD.0000000000002227","ISSN":"0269-9370","author":[{"dropping-particle":"","family":"Remien","given":"Robert H.","non-dropping-particle":"","parse-names":false,"suffix":""},{"dropping-particle":"","family":"Stirratt","given":"Michael J.","non-dropping-particle":"","parse-names":false,"suffix":""},{"dropping-particle":"","family":"Nguyen","given":"Nadia","non-dropping-particle":"","parse-names":false,"suffix":""},{"dropping-particle":"","family":"Robbins","given":"Reuben N.","non-dropping-particle":"","parse-names":false,"suffix":""},{"dropping-particle":"","family":"Pala","given":"Andrea N.","non-dropping-particle":"","parse-names":false,"suffix":""},{"dropping-particle":"","family":"Mellins","given":"Claude A.","non-dropping-particle":"","parse-names":false,"suffix":""}],"container-title":"AIDS","id":"ITEM-1","issue":"9","issued":{"date-parts":[["2019","7"]]},"page":"1411-1420","title":"Mental health and HIV/AIDS","type":"article-journal","volume":"33"},"uris":["http://www.mendeley.com/documents/?uuid=44047ed7-35ec-46af-b5fc-ff8464d5152c","http://www.mendeley.com/documents/?uuid=fb37df05-fa4e-49f0-8790-099a7b140755"]}],"mendeley":{"formattedCitation":"[9]","plainTextFormattedCitation":"[9]","previouslyFormattedCitation":"[9]"},"properties":{"noteIndex":0},"schema":"https://github.com/citation-style-language/schema/raw/master/csl-citation.json"}</w:instrText>
      </w:r>
      <w:r w:rsidRPr="00AC5F7B">
        <w:rPr>
          <w:rFonts w:ascii="Times New Roman" w:eastAsia="MS Mincho" w:hAnsi="Times New Roman" w:cs="Times New Roman"/>
          <w:sz w:val="24"/>
          <w:szCs w:val="24"/>
          <w:lang w:val="en-GB" w:eastAsia="de-DE"/>
        </w:rPr>
        <w:fldChar w:fldCharType="separate"/>
      </w:r>
      <w:r w:rsidR="007963D4" w:rsidRPr="00AC5F7B">
        <w:rPr>
          <w:rFonts w:ascii="Times New Roman" w:eastAsia="MS Mincho" w:hAnsi="Times New Roman" w:cs="Times New Roman"/>
          <w:noProof/>
          <w:sz w:val="24"/>
          <w:szCs w:val="24"/>
          <w:lang w:val="en-GB" w:eastAsia="de-DE"/>
        </w:rPr>
        <w:t>[9]</w:t>
      </w:r>
      <w:r w:rsidRPr="00AC5F7B">
        <w:rPr>
          <w:rFonts w:ascii="Times New Roman" w:eastAsia="MS Mincho" w:hAnsi="Times New Roman" w:cs="Times New Roman"/>
          <w:sz w:val="24"/>
          <w:szCs w:val="24"/>
          <w:lang w:val="en-GB" w:eastAsia="de-DE"/>
        </w:rPr>
        <w:fldChar w:fldCharType="end"/>
      </w:r>
      <w:r w:rsidR="00C61733" w:rsidRPr="00AC5F7B">
        <w:rPr>
          <w:rFonts w:ascii="Times New Roman" w:eastAsia="MS Mincho" w:hAnsi="Times New Roman" w:cs="Times New Roman"/>
          <w:sz w:val="24"/>
          <w:szCs w:val="24"/>
          <w:lang w:val="en-GB" w:eastAsia="de-DE"/>
        </w:rPr>
        <w:t>.</w:t>
      </w:r>
      <w:ins w:id="33" w:author="Egger, Matthias (ISPM)" w:date="2022-05-16T15:21:00Z">
        <w:r w:rsidR="00F10E2A">
          <w:rPr>
            <w:rFonts w:ascii="Times New Roman" w:eastAsia="MS Mincho" w:hAnsi="Times New Roman" w:cs="Times New Roman"/>
            <w:sz w:val="24"/>
            <w:szCs w:val="24"/>
            <w:lang w:val="en-GB" w:eastAsia="de-DE"/>
          </w:rPr>
          <w:t xml:space="preserve"> </w:t>
        </w:r>
      </w:ins>
    </w:p>
    <w:p w14:paraId="32C931BF" w14:textId="6E41C834" w:rsidR="00F10E2A" w:rsidRPr="00AC5F7B" w:rsidDel="00F10E2A" w:rsidRDefault="00EA11B3" w:rsidP="00F10E2A">
      <w:pPr>
        <w:spacing w:line="360" w:lineRule="auto"/>
        <w:rPr>
          <w:del w:id="34" w:author="Egger, Matthias (ISPM)" w:date="2022-05-16T15:22:00Z"/>
          <w:moveTo w:id="35" w:author="Egger, Matthias (ISPM)" w:date="2022-05-16T15:21:00Z"/>
          <w:rFonts w:ascii="Times New Roman" w:hAnsi="Times New Roman" w:cs="Times New Roman"/>
          <w:sz w:val="24"/>
          <w:szCs w:val="24"/>
          <w:lang w:val="en-GB"/>
        </w:rPr>
      </w:pPr>
      <w:r w:rsidRPr="00AC5F7B">
        <w:rPr>
          <w:rFonts w:ascii="Times New Roman" w:eastAsia="MS Mincho" w:hAnsi="Times New Roman" w:cs="Times New Roman"/>
          <w:sz w:val="24"/>
          <w:szCs w:val="24"/>
          <w:lang w:val="en-GB" w:eastAsia="de-DE"/>
        </w:rPr>
        <w:t xml:space="preserve">The co-occurrence of mental illness and HIV poses challenges to treating HIV. </w:t>
      </w:r>
      <w:r w:rsidR="00C9024F" w:rsidRPr="00AC5F7B">
        <w:rPr>
          <w:rFonts w:ascii="Times New Roman" w:eastAsia="MS Mincho" w:hAnsi="Times New Roman" w:cs="Times New Roman"/>
          <w:sz w:val="24"/>
          <w:szCs w:val="24"/>
          <w:lang w:val="en-GB" w:eastAsia="de-DE"/>
        </w:rPr>
        <w:t>M</w:t>
      </w:r>
      <w:r w:rsidRPr="00AC5F7B">
        <w:rPr>
          <w:rFonts w:ascii="Times New Roman" w:eastAsia="MS Mincho" w:hAnsi="Times New Roman" w:cs="Times New Roman"/>
          <w:sz w:val="24"/>
          <w:szCs w:val="24"/>
          <w:lang w:val="en-GB" w:eastAsia="de-DE"/>
        </w:rPr>
        <w:t xml:space="preserve">ental </w:t>
      </w:r>
      <w:r w:rsidR="000916BA" w:rsidRPr="00AC5F7B">
        <w:rPr>
          <w:rFonts w:ascii="Times New Roman" w:eastAsia="MS Mincho" w:hAnsi="Times New Roman" w:cs="Times New Roman"/>
          <w:sz w:val="24"/>
          <w:szCs w:val="24"/>
          <w:lang w:val="en-GB" w:eastAsia="de-DE"/>
        </w:rPr>
        <w:t>disorders</w:t>
      </w:r>
      <w:r w:rsidRPr="00AC5F7B">
        <w:rPr>
          <w:rFonts w:ascii="Times New Roman" w:eastAsia="MS Mincho" w:hAnsi="Times New Roman" w:cs="Times New Roman"/>
          <w:sz w:val="24"/>
          <w:szCs w:val="24"/>
          <w:lang w:val="en-GB" w:eastAsia="de-DE"/>
        </w:rPr>
        <w:t xml:space="preserve"> are associated with poor HIV treatment outcomes, including low adherence</w:t>
      </w:r>
      <w:r w:rsidR="00C61733" w:rsidRPr="00AC5F7B">
        <w:rPr>
          <w:rFonts w:ascii="Times New Roman" w:eastAsia="MS Mincho" w:hAnsi="Times New Roman" w:cs="Times New Roman"/>
          <w:sz w:val="24"/>
          <w:szCs w:val="24"/>
          <w:lang w:val="en-GB" w:eastAsia="de-DE"/>
        </w:rPr>
        <w:t xml:space="preserve"> </w:t>
      </w:r>
      <w:r w:rsidRPr="00AC5F7B">
        <w:rPr>
          <w:rFonts w:ascii="Times New Roman" w:eastAsia="MS Mincho" w:hAnsi="Times New Roman" w:cs="Times New Roman"/>
          <w:sz w:val="24"/>
          <w:szCs w:val="24"/>
          <w:lang w:val="en-GB" w:eastAsia="de-DE"/>
        </w:rPr>
        <w:fldChar w:fldCharType="begin" w:fldLock="1"/>
      </w:r>
      <w:r w:rsidR="002304D5">
        <w:rPr>
          <w:rFonts w:ascii="Times New Roman" w:eastAsia="MS Mincho" w:hAnsi="Times New Roman" w:cs="Times New Roman"/>
          <w:sz w:val="24"/>
          <w:szCs w:val="24"/>
          <w:lang w:val="en-GB" w:eastAsia="de-DE"/>
        </w:rPr>
        <w:instrText>ADDIN CSL_CITATION {"citationItems":[{"id":"ITEM-1","itemData":{"DOI":"10.1007/s10461-018-02390-8","ISBN":"0123456789","ISSN":"1090-7165","abstract":"Untreated mental health disorders among people living with HIV (PLHIV) may prevent low-and middle-income countries (LMICs) from achieving the UNAIDS 90-90-90 targets. Anxiety disorders may be associated with decreased adherence to antiretroviral therapy (ART). We sought to review and meta-analyze studies estimating associations between anxiety and ART adherence in LMICs. We searched PubMed, PsychINFO, CINAHL and EMBASE for relevant studies published before July 18, 2018. We defined anxiety as reported anxiety scores from screening questionnaires or having a clinical diagnosis of an anxiety disorder, and poor ART adherence as missed doses, poor visit attendance, or scores from structured adherence questionnaires. We used a random effects model to conduct a meta-analysis for calculating a pooled odds ratio, and conducted sensitivity analyses by time on ART, anxiety evaluation method, and study region. From 472 screened manuscripts, thirteen studies met our inclusion criteria. Eleven studies were included in the meta-analysis. PLHIV who reported anxiety had 59% higher odds of poor ART adherence compared with those who did not report anxiety disorder (pooled odds ratio [pOR]: 1.59, 95% confidence interval [CI] 1.29-1.96, p &lt; 0.001). When excluding PLHIV who initiated ART within 6 months, reported anxiety remained strongly associated with poor ART adherence (pOR: 1.61, 95% CI 1.18-2.20, p = 0.003). Among PLHIV in LMICs, reported anxiety was associated with poor ART adherence. This association persisted after the ART initiation period. Increased resources for mental health may be important for achieving virologic suppression in LMICs.","author":[{"dropping-particle":"","family":"Wykowski","given":"James","non-dropping-particle":"","parse-names":false,"suffix":""},{"dropping-particle":"","family":"Kemp","given":"Christopher G.","non-dropping-particle":"","parse-names":false,"suffix":""},{"dropping-particle":"","family":"Velloza","given":"Jennifer","non-dropping-particle":"","parse-names":false,"suffix":""},{"dropping-particle":"","family":"Rao","given":"Deepa","non-dropping-particle":"","parse-names":false,"suffix":""},{"dropping-particle":"","family":"Drain","given":"Paul K.","non-dropping-particle":"","parse-names":false,"suffix":""}],"container-title":"AIDS and Behavior","id":"ITEM-1","issue":"8","issued":{"date-parts":[["2019","8","18"]]},"page":"2059-2071","publisher":"Springer US","title":"Associations Between Anxiety and Adherence to Antiretroviral Medications in Low- and Middle-Income Countries: A Systematic Review and Meta-analysis","type":"article-journal","volume":"23"},"uris":["http://www.mendeley.com/documents/?uuid=63f80931-43ba-4190-8d83-8b2d19529744"]},{"id":"ITEM-2","itemData":{"DOI":"10.1007/s11904-014-0220-1.Depression","author":[{"dropping-particle":"","family":"Uthman","given":"Olalekan A","non-dropping-particle":"","parse-names":false,"suffix":""},{"dropping-particle":"","family":"Magidson","given":"Jessica F","non-dropping-particle":"","parse-names":false,"suffix":""},{"dropping-particle":"","family":"Safren","given":"Steven A","non-dropping-particle":"","parse-names":false,"suffix":""},{"dropping-particle":"","family":"Nachega","given":"Jean B","non-dropping-particle":"","parse-names":false,"suffix":""},{"dropping-particle":"","family":"Group","given":"International Health","non-dropping-particle":"","parse-names":false,"suffix":""},{"dropping-particle":"","family":"Service","given":"Medicine","non-dropping-particle":"","parse-names":false,"suffix":""},{"dropping-particle":"","family":"Pierce","given":"Chester M","non-dropping-particle":"","parse-names":false,"suffix":""},{"dropping-particle":"","family":"Diseases","given":"Infectious","non-dropping-particle":"","parse-names":false,"suffix":""},{"dropping-particle":"","family":"Health","given":"International","non-dropping-particle":"","parse-names":false,"suffix":""},{"dropping-particle":"","family":"Sciences","given":"Health","non-dropping-particle":"","parse-names":false,"suffix":""},{"dropping-particle":"","family":"Town","given":"Cape","non-dropping-particle":"","parse-names":false,"suffix":""},{"dropping-particle":"","family":"Africa","given":"South","non-dropping-particle":"","parse-names":false,"suffix":""}],"container-title":"Curr HIV/AIDS Rep","id":"ITEM-2","issue":"3","issued":{"date-parts":[["2015"]]},"page":"291-307","title":"Depression and adherence to antiretroviral therapy in low-, middle- and high-income countries: a systematic review and meta-analysis","type":"article-journal","volume":"11"},"uris":["http://www.mendeley.com/documents/?uuid=13fb3835-34d1-49f9-9109-dc33546362af"]},{"id":"ITEM-3","itemData":{"DOI":"10.1016/j.drugalcdep.2010.06.014","ISSN":"1879-0046","PMID":"20705402","abstract":"BACKGROUND Alcohol use disorders (AUDs) are highly prevalent and associated with non-adherence to antiretroviral therapy, decreased health care utilization and poor HIV treatment outcomes among HIV-infected individuals. OBJECTIVES To systematically review studies assessing the impact of AUDs on: (1) medication adherence, (2) health care utilization and (3) biological treatment outcomes among people living with HIV/AIDS (PLWHA). DATA SOURCES Six electronic databases and Google Scholar were queried for articles published in English, French and Spanish from 1988 to 2010. Selected references from primary articles were also examined. REVIEW METHODS Selection criteria included: (1) AUD and adherence (N=20); (2) AUD and health services utilization (N=11); or (3) AUD with CD4 count or HIV-1 RNA treatment outcomes (N=10). Reviews, animal studies, non-peer reviewed documents and ongoing studies with unpublished data were excluded. Studies that did not differentiate HIV+ from HIV- status and those that did not distinguish between drug and alcohol use were also excluded. Data were extracted, appraised and summarized. DATA SYNTHESIS AND CONCLUSIONS Our findings consistently support an association between AUDs and decreased adherence to antiretroviral therapy and poor HIV treatment outcomes among HIV-infected individuals. Their effect on health care utilization, however, was variable.","author":[{"dropping-particle":"","family":"Azar","given":"Marwan M","non-dropping-particle":"","parse-names":false,"suffix":""},{"dropping-particle":"","family":"Springer","given":"Sandra A","non-dropping-particle":"","parse-names":false,"suffix":""},{"dropping-particle":"","family":"Meyer","given":"Jaimie P","non-dropping-particle":"","parse-names":false,"suffix":""},{"dropping-particle":"","family":"Altice","given":"Frederick L","non-dropping-particle":"","parse-names":false,"suffix":""}],"container-title":"Drug and alcohol dependence","id":"ITEM-3","issue":"3","issued":{"date-parts":[["2010","12"]]},"page":"178-93","title":"A systematic review of the impact of alcohol use disorders on HIV treatment outcomes, adherence to antiretroviral therapy and health care utilization.","type":"article-journal","volume":"112"},"uris":["http://www.mendeley.com/documents/?uuid=4cfe761b-2812-41a1-b17a-c7d07d89cf49"]},{"id":"ITEM-4","itemData":{"DOI":"10.1007/s10461-011-0087-8","ISSN":"1090-7165","PMID":"22116638","abstract":"This study evaluated estimates of depression symptoms, major depression, alcohol use or disorders and their association withART adherence in sub-Saharan Africa. Studies published between January 1, 2006 and July 31, 2011 that documented rates of these mental health problems were identified through electronic databases. A pooled analysis of 23 studies reporting rates of depression symptoms and six studies reporting rates of major depression indicated a pooled estimate of 31.2% (95% CI 25.5-38.2%, Tau2 = 0.23) and 18% (95% CI 12.3-25.8%, Tau2 = 0.19) respectively. Few studies reported rates of alcohol use or disorders, and so we did not pool their estimates. Likelihood of achieving good adherence was 55% lower among those with depression symptoms compared to those without (pooled OR = 0.45 (95% CI 0.31-0.66, Tau2 = 0.20, P value = 0.000). Interventions to improve mental health of HIV-positive individuals and to support adherence are desperately needed in sub-Saharan Africa. © Springer Science+Business Media, LLC 2011.","author":[{"dropping-particle":"","family":"Nakimuli-Mpungu","given":"Etheldreda","non-dropping-particle":"","parse-names":false,"suffix":""},{"dropping-particle":"","family":"Bass","given":"Judith K.","non-dropping-particle":"","parse-names":false,"suffix":""},{"dropping-particle":"","family":"Alexandre","given":"Pierre","non-dropping-particle":"","parse-names":false,"suffix":""},{"dropping-particle":"","family":"Mills","given":"Edward J.","non-dropping-particle":"","parse-names":false,"suffix":""},{"dropping-particle":"","family":"Musisi","given":"Seggane","non-dropping-particle":"","parse-names":false,"suffix":""},{"dropping-particle":"","family":"Ram","given":"Malathi","non-dropping-particle":"","parse-names":false,"suffix":""},{"dropping-particle":"","family":"Katabira","given":"Elly","non-dropping-particle":"","parse-names":false,"suffix":""},{"dropping-particle":"","family":"Nachega","given":"Jean B.","non-dropping-particle":"","parse-names":false,"suffix":""}],"container-title":"AIDS and Behavior","id":"ITEM-4","issue":"8","issued":{"date-parts":[["2012","11","25"]]},"page":"2101-2118","title":"Depression, Alcohol Use and Adherence to Antiretroviral Therapy in Sub-Saharan Africa: A Systematic Review","type":"article-journal","volume":"16"},"uris":["http://www.mendeley.com/documents/?uuid=bd26e544-64ad-4794-97b4-45e4758e3a02"]}],"mendeley":{"formattedCitation":"[7,10–12]","plainTextFormattedCitation":"[7,10–12]","previouslyFormattedCitation":"[7,10–12]"},"properties":{"noteIndex":0},"schema":"https://github.com/citation-style-language/schema/raw/master/csl-citation.json"}</w:instrText>
      </w:r>
      <w:r w:rsidRPr="00AC5F7B">
        <w:rPr>
          <w:rFonts w:ascii="Times New Roman" w:eastAsia="MS Mincho" w:hAnsi="Times New Roman" w:cs="Times New Roman"/>
          <w:sz w:val="24"/>
          <w:szCs w:val="24"/>
          <w:lang w:val="en-GB" w:eastAsia="de-DE"/>
        </w:rPr>
        <w:fldChar w:fldCharType="separate"/>
      </w:r>
      <w:r w:rsidR="007963D4" w:rsidRPr="00AC5F7B">
        <w:rPr>
          <w:rFonts w:ascii="Times New Roman" w:eastAsia="MS Mincho" w:hAnsi="Times New Roman" w:cs="Times New Roman"/>
          <w:noProof/>
          <w:sz w:val="24"/>
          <w:szCs w:val="24"/>
          <w:lang w:val="en-GB" w:eastAsia="de-DE"/>
        </w:rPr>
        <w:t>[7,10–12]</w:t>
      </w:r>
      <w:r w:rsidRPr="00AC5F7B">
        <w:rPr>
          <w:rFonts w:ascii="Times New Roman" w:eastAsia="MS Mincho" w:hAnsi="Times New Roman" w:cs="Times New Roman"/>
          <w:sz w:val="24"/>
          <w:szCs w:val="24"/>
          <w:lang w:val="en-GB" w:eastAsia="de-DE"/>
        </w:rPr>
        <w:fldChar w:fldCharType="end"/>
      </w:r>
      <w:r w:rsidRPr="00AC5F7B">
        <w:rPr>
          <w:rFonts w:ascii="Times New Roman" w:eastAsia="MS Mincho" w:hAnsi="Times New Roman" w:cs="Times New Roman"/>
          <w:sz w:val="24"/>
          <w:szCs w:val="24"/>
          <w:lang w:val="en-GB" w:eastAsia="de-DE"/>
        </w:rPr>
        <w:t xml:space="preserve">, </w:t>
      </w:r>
      <w:r w:rsidR="00D11A85" w:rsidRPr="00AC5F7B">
        <w:rPr>
          <w:rFonts w:ascii="Times New Roman" w:eastAsia="MS Mincho" w:hAnsi="Times New Roman" w:cs="Times New Roman"/>
          <w:sz w:val="24"/>
          <w:szCs w:val="24"/>
          <w:lang w:val="en-GB" w:eastAsia="de-DE"/>
        </w:rPr>
        <w:t xml:space="preserve">poor </w:t>
      </w:r>
      <w:proofErr w:type="spellStart"/>
      <w:r w:rsidR="00D11A85" w:rsidRPr="00AC5F7B">
        <w:rPr>
          <w:rFonts w:ascii="Times New Roman" w:eastAsia="MS Mincho" w:hAnsi="Times New Roman" w:cs="Times New Roman"/>
          <w:sz w:val="24"/>
          <w:szCs w:val="24"/>
          <w:lang w:val="en-GB" w:eastAsia="de-DE"/>
        </w:rPr>
        <w:t>virological</w:t>
      </w:r>
      <w:proofErr w:type="spellEnd"/>
      <w:r w:rsidR="00D11A85" w:rsidRPr="00AC5F7B">
        <w:rPr>
          <w:rFonts w:ascii="Times New Roman" w:eastAsia="MS Mincho" w:hAnsi="Times New Roman" w:cs="Times New Roman"/>
          <w:sz w:val="24"/>
          <w:szCs w:val="24"/>
          <w:lang w:val="en-GB" w:eastAsia="de-DE"/>
        </w:rPr>
        <w:t xml:space="preserve"> outcomes</w:t>
      </w:r>
      <w:r w:rsidR="00C61733" w:rsidRPr="00AC5F7B">
        <w:rPr>
          <w:rFonts w:ascii="Times New Roman" w:eastAsia="MS Mincho" w:hAnsi="Times New Roman" w:cs="Times New Roman"/>
          <w:sz w:val="24"/>
          <w:szCs w:val="24"/>
          <w:lang w:val="en-GB" w:eastAsia="de-DE"/>
        </w:rPr>
        <w:t xml:space="preserve"> </w:t>
      </w:r>
      <w:r w:rsidRPr="00AC5F7B">
        <w:rPr>
          <w:rFonts w:ascii="Times New Roman" w:eastAsia="MS Mincho" w:hAnsi="Times New Roman" w:cs="Times New Roman"/>
          <w:sz w:val="24"/>
          <w:szCs w:val="24"/>
          <w:lang w:val="en-GB" w:eastAsia="de-DE"/>
        </w:rPr>
        <w:fldChar w:fldCharType="begin" w:fldLock="1"/>
      </w:r>
      <w:r w:rsidR="002304D5">
        <w:rPr>
          <w:rFonts w:ascii="Times New Roman" w:eastAsia="MS Mincho" w:hAnsi="Times New Roman" w:cs="Times New Roman"/>
          <w:sz w:val="24"/>
          <w:szCs w:val="24"/>
          <w:lang w:val="en-GB" w:eastAsia="de-DE"/>
        </w:rPr>
        <w:instrText>ADDIN CSL_CITATION {"citationItems":[{"id":"ITEM-1","itemData":{"DOI":"10.1097/QAD.0000000000003005","ISSN":"0269-9370","author":[{"dropping-particle":"","family":"Lesko","given":"Catherine R.","non-dropping-particle":"","parse-names":false,"suffix":""},{"dropping-particle":"","family":"Hutton","given":"Heidi E.","non-dropping-particle":"","parse-names":false,"suffix":""},{"dropping-particle":"","family":"Fojo","given":"Anthony T.","non-dropping-particle":"","parse-names":false,"suffix":""},{"dropping-particle":"","family":"Shen","given":"Nicola M.","non-dropping-particle":"","parse-names":false,"suffix":""},{"dropping-particle":"","family":"Moore","given":"Richard D.","non-dropping-particle":"","parse-names":false,"suffix":""},{"dropping-particle":"","family":"Chander","given":"Geetanjali","non-dropping-particle":"","parse-names":false,"suffix":""}],"container-title":"AIDS","id":"ITEM-1","issue":"12","issued":{"date-parts":[["2021","10","1"]]},"page":"2017-2024","title":"Depression and HIV viral nonsuppression among people engaged in HIV care in an urban clinic, 2014–2019","type":"article-journal","volume":"35"},"uris":["http://www.mendeley.com/documents/?uuid=e9a3bfd8-5fe4-4181-be47-e8dc322f6dd4","http://www.mendeley.com/documents/?uuid=94d96536-e064-411e-b05b-6fc8c76ee2d2","http://www.mendeley.com/documents/?uuid=f9f94157-9e4c-4c6f-a36f-2486716a02ab"]},{"id":"ITEM-2","itemData":{"DOI":"10.1007/s10461-021-03258-0","ISSN":"1090-7165","author":[{"dropping-particle":"","family":"Rosenthal","given":"Molly A.","non-dropping-particle":"","parse-names":false,"suffix":""},{"dropping-particle":"","family":"Wanje","given":"George","non-dropping-particle":"","parse-names":false,"suffix":""},{"dropping-particle":"","family":"Richardson","given":"Barbra A.","non-dropping-particle":"","parse-names":false,"suffix":""},{"dropping-particle":"","family":"Shafi","given":"Juma","non-dropping-particle":"","parse-names":false,"suffix":""},{"dropping-particle":"","family":"Wang","given":"Lei","non-dropping-particle":"","parse-names":false,"suffix":""},{"dropping-particle":"","family":"Masese","given":"Linnet","non-dropping-particle":"","parse-names":false,"suffix":""},{"dropping-particle":"","family":"Poole","given":"Danielle N.","non-dropping-particle":"","parse-names":false,"suffix":""},{"dropping-particle":"","family":"Jaoko","given":"Walter","non-dropping-particle":"","parse-names":false,"suffix":""},{"dropping-particle":"","family":"Simoni","given":"Jane","non-dropping-particle":"","parse-names":false,"suffix":""},{"dropping-particle":"","family":"Mcclelland","given":"R. Scott","non-dropping-particle":"","parse-names":false,"suffix":""}],"container-title":"AIDS and Behavior","id":"ITEM-2","issue":"10","issued":{"date-parts":[["2021","10","20"]]},"page":"3047-3056","title":"A Prospective Study of Depressive Symptoms, Condomless Sex, and HIV Viral Load in HIV-Positive Female Sex Workers in Kenya","type":"article-journal","volume":"25"},"uris":["http://www.mendeley.com/documents/?uuid=d64f4a0a-5765-4d4f-9c0b-d0ab79d69c57","http://www.mendeley.com/documents/?uuid=afea915b-7546-4026-aaee-7c33f8f424ab","http://www.mendeley.com/documents/?uuid=cf79f331-e782-4c8c-a466-ee922daebd85"]},{"id":"ITEM-3","itemData":{"DOI":"10.1007/s10461-021-03187-y","ISSN":"1090-7165","author":[{"dropping-particle":"","family":"Regan","given":"Mathilda","non-dropping-particle":"","parse-names":false,"suffix":""},{"dropping-particle":"","family":"Muhihi","given":"Alfa","non-dropping-particle":"","parse-names":false,"suffix":""},{"dropping-particle":"","family":"Nagu","given":"Tumaini","non-dropping-particle":"","parse-names":false,"suffix":""},{"dropping-particle":"","family":"Aboud","given":"Said","non-dropping-particle":"","parse-names":false,"suffix":""},{"dropping-particle":"","family":"Ulenga","given":"Nzovu","non-dropping-particle":"","parse-names":false,"suffix":""},{"dropping-particle":"","family":"Kaaya","given":"Sylvia","non-dropping-particle":"","parse-names":false,"suffix":""},{"dropping-particle":"","family":"Fawzi","given":"Mary C. Smith","non-dropping-particle":"","parse-names":false,"suffix":""},{"dropping-particle":"","family":"Yousafzai","given":"Aisha K.","non-dropping-particle":"","parse-names":false,"suffix":""},{"dropping-particle":"","family":"Mugusi","given":"Ferdinand","non-dropping-particle":"","parse-names":false,"suffix":""},{"dropping-particle":"","family":"Fawzi","given":"Wafaie W.","non-dropping-particle":"","parse-names":false,"suffix":""},{"dropping-particle":"","family":"Saxena","given":"Shekhar","non-dropping-particle":"","parse-names":false,"suffix":""},{"dropping-particle":"","family":"Koenen","given":"Karestan","non-dropping-particle":"","parse-names":false,"suffix":""},{"dropping-particle":"","family":"Sudfeld","given":"Christopher R.","non-dropping-particle":"","parse-names":false,"suffix":""}],"container-title":"AIDS and Behavior","id":"ITEM-3","issue":"10","issued":{"date-parts":[["2021","10","17"]]},"page":"3097-3105","title":"Depression and Viral Suppression Among Adults Living with HIV in Tanzania","type":"article-journal","volume":"25"},"uris":["http://www.mendeley.com/documents/?uuid=da0fa9c1-b661-4e2c-87b6-a38f1b2e6d67","http://www.mendeley.com/documents/?uuid=7f94ea1b-cf22-436d-aa03-035de515744b","http://www.mendeley.com/documents/?uuid=8055a31d-ebe3-4add-bbbe-a41655ebc087"]},{"id":"ITEM-4","itemData":{"DOI":"10.1016/S2214-109X(20)30279-5","ISSN":"2214109X","author":[{"dropping-particle":"","family":"Haas","given":"Andreas D","non-dropping-particle":"","parse-names":false,"suffix":""},{"dropping-particle":"","family":"Ruffieux","given":"Yann","non-dropping-particle":"","parse-names":false,"suffix":""},{"dropping-particle":"","family":"Heuvel","given":"Leigh Luella","non-dropping-particle":"van den","parse-names":false,"suffix":""},{"dropping-particle":"","family":"Lund","given":"Crick","non-dropping-particle":"","parse-names":false,"suffix":""},{"dropping-particle":"","family":"Boulle","given":"Andrew","non-dropping-particle":"","parse-names":false,"suffix":""},{"dropping-particle":"","family":"Euvrard","given":"Jonathan","non-dropping-particle":"","parse-names":false,"suffix":""},{"dropping-particle":"","family":"Orrell","given":"Catherine","non-dropping-particle":"","parse-names":false,"suffix":""},{"dropping-particle":"","family":"Prozesky","given":"Hans W","non-dropping-particle":"","parse-names":false,"suffix":""},{"dropping-particle":"","family":"Tiffin","given":"Nicki","non-dropping-particle":"","parse-names":false,"suffix":""},{"dropping-particle":"","family":"Lovero","given":"Kathryn L","non-dropping-particle":"","parse-names":false,"suffix":""},{"dropping-particle":"","family":"Tlali","given":"Mpho","non-dropping-particle":"","parse-names":false,"suffix":""},{"dropping-particle":"","family":"Davies","given":"Mary-Ann","non-dropping-particle":"","parse-names":false,"suffix":""},{"dropping-particle":"","family":"Wainberg","given":"Milton L","non-dropping-particle":"","parse-names":false,"suffix":""}],"container-title":"The Lancet Global Health","id":"ITEM-4","issue":"10","issued":{"date-parts":[["2020","10"]]},"page":"e1326-e1334","title":"Excess mortality associated with mental illness in people living with HIV in Cape Town, South Africa: a cohort study using linked electronic health records","type":"article-journal","volume":"8"},"uris":["http://www.mendeley.com/documents/?uuid=fe634341-b193-4970-b886-3eed66c33eb0","http://www.mendeley.com/documents/?uuid=d1efc0f6-f1a5-4271-9a0d-b00e4ca20fc8"]}],"mendeley":{"formattedCitation":"[13–16]","plainTextFormattedCitation":"[13–16]","previouslyFormattedCitation":"[13–16]"},"properties":{"noteIndex":0},"schema":"https://github.com/citation-style-language/schema/raw/master/csl-citation.json"}</w:instrText>
      </w:r>
      <w:r w:rsidRPr="00AC5F7B">
        <w:rPr>
          <w:rFonts w:ascii="Times New Roman" w:eastAsia="MS Mincho" w:hAnsi="Times New Roman" w:cs="Times New Roman"/>
          <w:sz w:val="24"/>
          <w:szCs w:val="24"/>
          <w:lang w:val="en-GB" w:eastAsia="de-DE"/>
        </w:rPr>
        <w:fldChar w:fldCharType="separate"/>
      </w:r>
      <w:r w:rsidR="007963D4" w:rsidRPr="00AC5F7B">
        <w:rPr>
          <w:rFonts w:ascii="Times New Roman" w:eastAsia="MS Mincho" w:hAnsi="Times New Roman" w:cs="Times New Roman"/>
          <w:noProof/>
          <w:sz w:val="24"/>
          <w:szCs w:val="24"/>
          <w:lang w:val="en-GB" w:eastAsia="de-DE"/>
        </w:rPr>
        <w:t>[13–16]</w:t>
      </w:r>
      <w:r w:rsidRPr="00AC5F7B">
        <w:rPr>
          <w:rFonts w:ascii="Times New Roman" w:eastAsia="MS Mincho" w:hAnsi="Times New Roman" w:cs="Times New Roman"/>
          <w:sz w:val="24"/>
          <w:szCs w:val="24"/>
          <w:lang w:val="en-GB" w:eastAsia="de-DE"/>
        </w:rPr>
        <w:fldChar w:fldCharType="end"/>
      </w:r>
      <w:r w:rsidRPr="00AC5F7B">
        <w:rPr>
          <w:rFonts w:ascii="Times New Roman" w:eastAsia="MS Mincho" w:hAnsi="Times New Roman" w:cs="Times New Roman"/>
          <w:sz w:val="24"/>
          <w:szCs w:val="24"/>
          <w:lang w:val="en-GB" w:eastAsia="de-DE"/>
        </w:rPr>
        <w:t>, poor retention in HIV care</w:t>
      </w:r>
      <w:r w:rsidR="00C61733" w:rsidRPr="00AC5F7B">
        <w:rPr>
          <w:rFonts w:ascii="Times New Roman" w:eastAsia="MS Mincho" w:hAnsi="Times New Roman" w:cs="Times New Roman"/>
          <w:sz w:val="24"/>
          <w:szCs w:val="24"/>
          <w:lang w:val="en-GB" w:eastAsia="de-DE"/>
        </w:rPr>
        <w:t xml:space="preserve"> </w:t>
      </w:r>
      <w:r w:rsidR="00C9024F" w:rsidRPr="00AC5F7B">
        <w:rPr>
          <w:rFonts w:ascii="Times New Roman" w:eastAsia="MS Mincho" w:hAnsi="Times New Roman" w:cs="Times New Roman"/>
          <w:sz w:val="24"/>
          <w:szCs w:val="24"/>
          <w:lang w:val="en-GB" w:eastAsia="de-DE"/>
        </w:rPr>
        <w:fldChar w:fldCharType="begin" w:fldLock="1"/>
      </w:r>
      <w:r w:rsidR="00E75E37">
        <w:rPr>
          <w:rFonts w:ascii="Times New Roman" w:eastAsia="MS Mincho" w:hAnsi="Times New Roman" w:cs="Times New Roman"/>
          <w:sz w:val="24"/>
          <w:szCs w:val="24"/>
          <w:lang w:val="en-GB" w:eastAsia="de-DE"/>
        </w:rPr>
        <w:instrText>ADDIN CSL_CITATION {"citationItems":[{"id":"ITEM-1","itemData":{"DOI":"10.1016/S2214-109X(20)30279-5","ISSN":"2214109X","author":[{"dropping-particle":"","family":"Haas","given":"Andreas D","non-dropping-particle":"","parse-names":false,"suffix":""},{"dropping-particle":"","family":"Ruffieux","given":"Yann","non-dropping-particle":"","parse-names":false,"suffix":""},{"dropping-particle":"","family":"Heuvel","given":"Leigh Luella","non-dropping-particle":"van den","parse-names":false,"suffix":""},{"dropping-particle":"","family":"Lund","given":"Crick","non-dropping-particle":"","parse-names":false,"suffix":""},{"dropping-particle":"","family":"Boulle","given":"Andrew","non-dropping-particle":"","parse-names":false,"suffix":""},{"dropping-particle":"","family":"Euvrard","given":"Jonathan","non-dropping-particle":"","parse-names":false,"suffix":""},{"dropping-particle":"","family":"Orrell","given":"Catherine","non-dropping-particle":"","parse-names":false,"suffix":""},{"dropping-particle":"","family":"Prozesky","given":"Hans W","non-dropping-particle":"","parse-names":false,"suffix":""},{"dropping-particle":"","family":"Tiffin","given":"Nicki","non-dropping-particle":"","parse-names":false,"suffix":""},{"dropping-particle":"","family":"Lovero","given":"Kathryn L","non-dropping-particle":"","parse-names":false,"suffix":""},{"dropping-particle":"","family":"Tlali","given":"Mpho","non-dropping-particle":"","parse-names":false,"suffix":""},{"dropping-particle":"","family":"Davies","given":"Mary-Ann","non-dropping-particle":"","parse-names":false,"suffix":""},{"dropping-particle":"","family":"Wainberg","given":"Milton L","non-dropping-particle":"","parse-names":false,"suffix":""}],"container-title":"The Lancet Global Health","id":"ITEM-1","issue":"10","issued":{"date-parts":[["2020","10"]]},"page":"e1326-e1334","title":"Excess mortality associated with mental illness in people living with HIV in Cape Town, South Africa: a cohort study using linked electronic health records","type":"article-journal","volume":"8"},"uris":["http://www.mendeley.com/documents/?uuid=fe634341-b193-4970-b886-3eed66c33eb0"]},{"id":"ITEM-2","itemData":{"DOI":"10.1037/hea0000606","ISSN":"1930-7810","author":[{"dropping-particle":"","family":"Rooks-Peck","given":"Cherie R.","non-dropping-particle":"","parse-names":false,"suffix":""},{"dropping-particle":"","family":"Adegbite","given":"Adebukola H.","non-dropping-particle":"","parse-names":false,"suffix":""},{"dropping-particle":"","family":"Wichser","given":"Megan E.","non-dropping-particle":"","parse-names":false,"suffix":""},{"dropping-particle":"","family":"Ramshaw","given":"Rebecca","non-dropping-particle":"","parse-names":false,"suffix":""},{"dropping-particle":"","family":"Mullins","given":"Mary M.","non-dropping-particle":"","parse-names":false,"suffix":""},{"dropping-particle":"","family":"Higa","given":"Darrel","non-dropping-particle":"","parse-names":false,"suffix":""},{"dropping-particle":"","family":"Sipe","given":"Theresa Ann","non-dropping-particle":"","parse-names":false,"suffix":""}],"container-title":"Health Psychology","id":"ITEM-2","issue":"6","issued":{"date-parts":[["2018","6"]]},"page":"574-585","title":"Mental health and retention in HIV care: A systematic review and meta-analysis.","type":"article-journal","volume":"37"},"uris":["http://www.mendeley.com/documents/?uuid=fb38c407-1b82-4a2a-830b-b353ce2f8057","http://www.mendeley.com/documents/?uuid=468b64d1-0f5a-43c0-96b7-d13639a6e2ca","http://www.mendeley.com/documents/?uuid=e5cffb9f-f378-4a98-ba26-d66e5f1d6287"]}],"mendeley":{"formattedCitation":"[16,17]","plainTextFormattedCitation":"[16,17]","previouslyFormattedCitation":"[16,17]"},"properties":{"noteIndex":0},"schema":"https://github.com/citation-style-language/schema/raw/master/csl-citation.json"}</w:instrText>
      </w:r>
      <w:r w:rsidR="00C9024F" w:rsidRPr="00AC5F7B">
        <w:rPr>
          <w:rFonts w:ascii="Times New Roman" w:eastAsia="MS Mincho" w:hAnsi="Times New Roman" w:cs="Times New Roman"/>
          <w:sz w:val="24"/>
          <w:szCs w:val="24"/>
          <w:lang w:val="en-GB" w:eastAsia="de-DE"/>
        </w:rPr>
        <w:fldChar w:fldCharType="separate"/>
      </w:r>
      <w:r w:rsidR="007963D4" w:rsidRPr="00AC5F7B">
        <w:rPr>
          <w:rFonts w:ascii="Times New Roman" w:eastAsia="MS Mincho" w:hAnsi="Times New Roman" w:cs="Times New Roman"/>
          <w:noProof/>
          <w:sz w:val="24"/>
          <w:szCs w:val="24"/>
          <w:lang w:val="en-GB" w:eastAsia="de-DE"/>
        </w:rPr>
        <w:t>[16,17]</w:t>
      </w:r>
      <w:r w:rsidR="00C9024F" w:rsidRPr="00AC5F7B">
        <w:rPr>
          <w:rFonts w:ascii="Times New Roman" w:eastAsia="MS Mincho" w:hAnsi="Times New Roman" w:cs="Times New Roman"/>
          <w:sz w:val="24"/>
          <w:szCs w:val="24"/>
          <w:lang w:val="en-GB" w:eastAsia="de-DE"/>
        </w:rPr>
        <w:fldChar w:fldCharType="end"/>
      </w:r>
      <w:r w:rsidRPr="00AC5F7B">
        <w:rPr>
          <w:rFonts w:ascii="Times New Roman" w:eastAsia="MS Mincho" w:hAnsi="Times New Roman" w:cs="Times New Roman"/>
          <w:sz w:val="24"/>
          <w:szCs w:val="24"/>
          <w:lang w:val="en-GB" w:eastAsia="de-DE"/>
        </w:rPr>
        <w:t xml:space="preserve"> and increased mortality</w:t>
      </w:r>
      <w:r w:rsidR="00C61733" w:rsidRPr="00AC5F7B">
        <w:rPr>
          <w:rFonts w:ascii="Times New Roman" w:eastAsia="MS Mincho" w:hAnsi="Times New Roman" w:cs="Times New Roman"/>
          <w:sz w:val="24"/>
          <w:szCs w:val="24"/>
          <w:lang w:val="en-GB" w:eastAsia="de-DE"/>
        </w:rPr>
        <w:t xml:space="preserve"> </w:t>
      </w:r>
      <w:r w:rsidRPr="00AC5F7B">
        <w:rPr>
          <w:rFonts w:ascii="Times New Roman" w:eastAsia="MS Mincho" w:hAnsi="Times New Roman" w:cs="Times New Roman"/>
          <w:sz w:val="24"/>
          <w:szCs w:val="24"/>
          <w:lang w:val="en-GB" w:eastAsia="de-DE"/>
        </w:rPr>
        <w:fldChar w:fldCharType="begin" w:fldLock="1"/>
      </w:r>
      <w:r w:rsidR="00E75E37">
        <w:rPr>
          <w:rFonts w:ascii="Times New Roman" w:eastAsia="MS Mincho" w:hAnsi="Times New Roman" w:cs="Times New Roman"/>
          <w:sz w:val="24"/>
          <w:szCs w:val="24"/>
          <w:lang w:val="en-GB" w:eastAsia="de-DE"/>
        </w:rPr>
        <w:instrText>ADDIN CSL_CITATION {"citationItems":[{"id":"ITEM-1","itemData":{"DOI":"10.1016/S2214-109X(20)30279-5","ISSN":"2214109X","author":[{"dropping-particle":"","family":"Haas","given":"Andreas D","non-dropping-particle":"","parse-names":false,"suffix":""},{"dropping-particle":"","family":"Ruffieux","given":"Yann","non-dropping-particle":"","parse-names":false,"suffix":""},{"dropping-particle":"","family":"Heuvel","given":"Leigh Luella","non-dropping-particle":"van den","parse-names":false,"suffix":""},{"dropping-particle":"","family":"Lund","given":"Crick","non-dropping-particle":"","parse-names":false,"suffix":""},{"dropping-particle":"","family":"Boulle","given":"Andrew","non-dropping-particle":"","parse-names":false,"suffix":""},{"dropping-particle":"","family":"Euvrard","given":"Jonathan","non-dropping-particle":"","parse-names":false,"suffix":""},{"dropping-particle":"","family":"Orrell","given":"Catherine","non-dropping-particle":"","parse-names":false,"suffix":""},{"dropping-particle":"","family":"Prozesky","given":"Hans W","non-dropping-particle":"","parse-names":false,"suffix":""},{"dropping-particle":"","family":"Tiffin","given":"Nicki","non-dropping-particle":"","parse-names":false,"suffix":""},{"dropping-particle":"","family":"Lovero","given":"Kathryn L","non-dropping-particle":"","parse-names":false,"suffix":""},{"dropping-particle":"","family":"Tlali","given":"Mpho","non-dropping-particle":"","parse-names":false,"suffix":""},{"dropping-particle":"","family":"Davies","given":"Mary-Ann","non-dropping-particle":"","parse-names":false,"suffix":""},{"dropping-particle":"","family":"Wainberg","given":"Milton L","non-dropping-particle":"","parse-names":false,"suffix":""}],"container-title":"The Lancet Global Health","id":"ITEM-1","issue":"10","issued":{"date-parts":[["2020","10"]]},"page":"e1326-e1334","title":"Excess mortality associated with mental illness in people living with HIV in Cape Town, South Africa: a cohort study using linked electronic health records","type":"article-journal","volume":"8"},"uris":["http://www.mendeley.com/documents/?uuid=d1efc0f6-f1a5-4271-9a0d-b00e4ca20fc8","http://www.mendeley.com/documents/?uuid=fe634341-b193-4970-b886-3eed66c33eb0"]}],"mendeley":{"formattedCitation":"[16]","plainTextFormattedCitation":"[16]","previouslyFormattedCitation":"[16]"},"properties":{"noteIndex":0},"schema":"https://github.com/citation-style-language/schema/raw/master/csl-citation.json"}</w:instrText>
      </w:r>
      <w:r w:rsidRPr="00AC5F7B">
        <w:rPr>
          <w:rFonts w:ascii="Times New Roman" w:eastAsia="MS Mincho" w:hAnsi="Times New Roman" w:cs="Times New Roman"/>
          <w:sz w:val="24"/>
          <w:szCs w:val="24"/>
          <w:lang w:val="en-GB" w:eastAsia="de-DE"/>
        </w:rPr>
        <w:fldChar w:fldCharType="separate"/>
      </w:r>
      <w:r w:rsidR="007963D4" w:rsidRPr="00AC5F7B">
        <w:rPr>
          <w:rFonts w:ascii="Times New Roman" w:eastAsia="MS Mincho" w:hAnsi="Times New Roman" w:cs="Times New Roman"/>
          <w:noProof/>
          <w:sz w:val="24"/>
          <w:szCs w:val="24"/>
          <w:lang w:val="en-GB" w:eastAsia="de-DE"/>
        </w:rPr>
        <w:t>[16]</w:t>
      </w:r>
      <w:r w:rsidRPr="00AC5F7B">
        <w:rPr>
          <w:rFonts w:ascii="Times New Roman" w:eastAsia="MS Mincho" w:hAnsi="Times New Roman" w:cs="Times New Roman"/>
          <w:sz w:val="24"/>
          <w:szCs w:val="24"/>
          <w:lang w:val="en-GB" w:eastAsia="de-DE"/>
        </w:rPr>
        <w:fldChar w:fldCharType="end"/>
      </w:r>
      <w:r w:rsidR="00C61733" w:rsidRPr="00AC5F7B">
        <w:rPr>
          <w:rFonts w:ascii="Times New Roman" w:eastAsia="MS Mincho" w:hAnsi="Times New Roman" w:cs="Times New Roman"/>
          <w:sz w:val="24"/>
          <w:szCs w:val="24"/>
          <w:lang w:val="en-GB" w:eastAsia="de-DE"/>
        </w:rPr>
        <w:t>.</w:t>
      </w:r>
      <w:r w:rsidR="000C11D8" w:rsidRPr="00AC5F7B">
        <w:rPr>
          <w:rFonts w:ascii="Times New Roman" w:eastAsia="MS Mincho" w:hAnsi="Times New Roman" w:cs="Times New Roman"/>
          <w:sz w:val="24"/>
          <w:szCs w:val="24"/>
          <w:lang w:val="en-GB" w:eastAsia="de-DE"/>
        </w:rPr>
        <w:t xml:space="preserve"> </w:t>
      </w:r>
      <w:moveToRangeStart w:id="36" w:author="Egger, Matthias (ISPM)" w:date="2022-05-16T15:21:00Z" w:name="move103606930"/>
      <w:moveTo w:id="37" w:author="Egger, Matthias (ISPM)" w:date="2022-05-16T15:21:00Z">
        <w:r w:rsidR="00F10E2A" w:rsidRPr="008F781E">
          <w:rPr>
            <w:rFonts w:ascii="Times New Roman" w:hAnsi="Times New Roman" w:cs="Times New Roman"/>
            <w:sz w:val="24"/>
            <w:szCs w:val="24"/>
            <w:lang w:val="en-GB"/>
          </w:rPr>
          <w:t xml:space="preserve">Disparities in HIV treatment outcomes between age groups and between men and women are of concern. HIV treatment outcomes are typically worse in younger persons and men compared to older persons and women </w:t>
        </w:r>
        <w:r w:rsidR="00F10E2A" w:rsidRPr="008F781E">
          <w:rPr>
            <w:rFonts w:ascii="Times New Roman" w:hAnsi="Times New Roman" w:cs="Times New Roman"/>
            <w:sz w:val="24"/>
            <w:szCs w:val="24"/>
            <w:lang w:val="en-GB"/>
          </w:rPr>
          <w:fldChar w:fldCharType="begin" w:fldLock="1"/>
        </w:r>
        <w:r w:rsidR="00F10E2A" w:rsidRPr="008F781E">
          <w:rPr>
            <w:rFonts w:ascii="Times New Roman" w:hAnsi="Times New Roman" w:cs="Times New Roman"/>
            <w:sz w:val="24"/>
            <w:szCs w:val="24"/>
            <w:lang w:val="en-GB"/>
          </w:rPr>
          <w:instrText>ADDIN CSL_CITATION {"citationItems":[{"id":"ITEM-1","itemData":{"DOI":"10.1002/jia2.25631","ISSN":"1758-2652","author":[{"dropping-particle":"","family":"Haas","given":"Andreas D","non-dropping-particle":"","parse-names":false,"suffix":""},{"dropping-particle":"","family":"Radin","given":"Elizabeth","non-dropping-particle":"","parse-names":false,"suffix":""},{"dropping-particle":"","family":"Hakim","given":"Avi J","non-dropping-particle":"","parse-names":false,"suffix":""},{"dropping-particle":"","family":"Jahn","given":"Andreas","non-dropping-particle":"","parse-names":false,"suffix":""},{"dropping-particle":"","family":"Philip","given":"Neena M","non-dropping-particle":"","parse-names":false,"suffix":""},{"dropping-particle":"","family":"Jonnalagadda","given":"Sasi","non-dropping-particle":"","parse-names":false,"suffix":""},{"dropping-particle":"","family":"Saito","given":"Suzue","non-dropping-particle":"","parse-names":false,"suffix":""},{"dropping-particle":"","family":"Low","given":"Andrea","non-dropping-particle":"","parse-names":false,"suffix":""},{"dropping-particle":"","family":"Patel","given":"Hetal","non-dropping-particle":"","parse-names":false,"suffix":""},{"dropping-particle":"","family":"Schwitters","given":"Amee M","non-dropping-particle":"","parse-names":false,"suffix":""},{"dropping-particle":"","family":"Rogers","given":"John H","non-dropping-particle":"","parse-names":false,"suffix":""},{"dropping-particle":"","family":"Frederix","given":"Koen","non-dropping-particle":"","parse-names":false,"suffix":""},{"dropping-particle":"","family":"Kim","given":"Evelyn","non-dropping-particle":"","parse-names":false,"suffix":""},{"dropping-particle":"","family":"Bello","given":"George","non-dropping-particle":"","parse-names":false,"suffix":""},{"dropping-particle":"","family":"Williams","given":"Daniel B","non-dropping-particle":"","parse-names":false,"suffix":""},{"dropping-particle":"","family":"Parekh","given":"Bharat","non-dropping-particle":"","parse-names":false,"suffix":""},{"dropping-particle":"","family":"Sachathep","given":"Karampreet","non-dropping-particle":"","parse-names":false,"suffix":""},{"dropping-particle":"","family":"Barradas","given":"Danielle T","non-dropping-particle":"","parse-names":false,"suffix":""},{"dropping-particle":"","family":"Kalua","given":"Thokozani","non-dropping-particle":"","parse-names":false,"suffix":""},{"dropping-particle":"","family":"Birhanu","given":"Sehin","non-dropping-particle":"","parse-names":false,"suffix":""},{"dropping-particle":"","family":"Musuka","given":"Godfrey","non-dropping-particle":"","parse-names":false,"suffix":""},{"dropping-particle":"","family":"Mugurungi","given":"Owen","non-dropping-particle":"","parse-names":false,"suffix":""},{"dropping-particle":"","family":"Tippett Barr","given":"Beth A","non-dropping-particle":"","parse-names":false,"suffix":""},{"dropping-particle":"","family":"Sleeman","given":"Katrina","non-dropping-particle":"","parse-names":false,"suffix":""},{"dropping-particle":"","family":"Mulenga","given":"Lloyd B","non-dropping-particle":"","parse-names":false,"suffix":""},{"dropping-particle":"","family":"Thin","given":"Kyaw","non-dropping-particle":"","parse-names":false,"suffix":""},{"dropping-particle":"","family":"Ao","given":"Trong T","non-dropping-particle":"","parse-names":false,"suffix":""},{"dropping-particle":"","family":"Brown","given":"Kristin","non-dropping-particle":"","parse-names":false,"suffix":""},{"dropping-particle":"","family":"Voetsch","given":"Andrew C","non-dropping-particle":"","parse-names":false,"suffix":""},{"dropping-particle":"","family":"Justman","given":"Jessica E","non-dropping-particle":"","parse-names":false,"suffix":""}],"container-title":"Journal of the International AIDS Society","id":"ITEM-1","issue":"11","issued":{"date-parts":[["2020","11","22"]]},"title":"Prevalence of nonsuppressed viral load and associated factors among HIV‐positive adults receiving antiretroviral therapy in Eswatini, Lesotho, Malawi, Zambia and Zimbabwe (2015 to 2017): results from population‐based nationally representative surveys","type":"article-journal","volume":"23"},"uris":["http://www.mendeley.com/documents/?uuid=c728b531-4163-4274-b982-3969b69341c2"]},{"id":"ITEM-2","itemData":{"DOI":"10.15585/mmwr.mm6701a6","ISSN":"1545-861X","PMID":"29329280","abstract":"In 2016, an estimated 1.5 million females aged 15-24 years were living with human immunodeficiency virus (HIV) infection in Eastern and Southern Africa, where the prevalence of HIV infection among adolescent girls and young women (3.4%) is more than double that for males in the same age range (1.6%) (1). Progress was assessed toward the Joint United Nations Programme on HIV/AIDS (UNAIDS) 2020 targets for adolescent girls and young women in sub-Saharan Africa (90% of those with HIV infection aware of their status, 90% of HIV-infected persons aware of their status on antiretroviral treatment [ART], and 90% of those on treatment virally suppressed [HIV viral load &lt;1,000 HIV RNA copies/mL]) (2) using data from recent Population-based HIV Impact Assessment (PHIA) surveys in seven countries. The national prevalence of HIV infection in adolescent girls and young women aged 15-24 years, the percentage who were aware of their status, and among those persons who were aware, the percentage who had achieved viral suppression were calculated. The target for viral suppression among all persons with HIV infection is 73% (the product of 90% x 90% x 90%). Among all seven countries, the prevalence of HIV infection among adolescent girls and young women was 3.6%; among those in this group, 46.3% reported being aware of their HIV-positive status, and 45.0% were virally suppressed. Sustained efforts by national HIV and public health programs to diagnose HIV infection in adolescent girls and young women as early as possible to ensure rapid initiation of ART should help achieve epidemic control among adolescent girls and young women.","author":[{"dropping-particle":"","family":"Brown","given":"Kristin","non-dropping-particle":"","parse-names":false,"suffix":""},{"dropping-particle":"","family":"Williams","given":"Daniel B","non-dropping-particle":"","parse-names":false,"suffix":""},{"dropping-particle":"","family":"Kinchen","given":"Steve","non-dropping-particle":"","parse-names":false,"suffix":""},{"dropping-particle":"","family":"Saito","given":"Suzue","non-dropping-particle":"","parse-names":false,"suffix":""},{"dropping-particle":"","family":"Radin","given":"Elizabeth","non-dropping-particle":"","parse-names":false,"suffix":""},{"dropping-particle":"","family":"Patel","given":"Hetal","non-dropping-particle":"","parse-names":false,"suffix":""},{"dropping-particle":"","family":"Low","given":"Andrea","non-dropping-particle":"","parse-names":false,"suffix":""},{"dropping-particle":"","family":"Delgado","given":"Stephen","non-dropping-particle":"","parse-names":false,"suffix":""},{"dropping-particle":"","family":"Mugurungi","given":"Owen","non-dropping-particle":"","parse-names":false,"suffix":""},{"dropping-particle":"","family":"Musuka","given":"Godfrey","non-dropping-particle":"","parse-names":false,"suffix":""},{"dropping-particle":"","family":"Tippett Barr","given":"Beth A","non-dropping-particle":"","parse-names":false,"suffix":""},{"dropping-particle":"","family":"Nwankwo-Igomu","given":"E Amaka","non-dropping-particle":"","parse-names":false,"suffix":""},{"dropping-particle":"","family":"Ruangtragool","given":"Leala","non-dropping-particle":"","parse-names":false,"suffix":""},{"dropping-particle":"","family":"Hakim","given":"Avi J","non-dropping-particle":"","parse-names":false,"suffix":""},{"dropping-particle":"","family":"Kalua","given":"Thokozani","non-dropping-particle":"","parse-names":false,"suffix":""},{"dropping-particle":"","family":"Nyirenda","given":"Rose","non-dropping-particle":"","parse-names":false,"suffix":""},{"dropping-particle":"","family":"Chipungu","given":"Gertrude","non-dropping-particle":"","parse-names":false,"suffix":""},{"dropping-particle":"","family":"Auld","given":"Andrew","non-dropping-particle":"","parse-names":false,"suffix":""},{"dropping-particle":"","family":"Kim","given":"Evelyn","non-dropping-particle":"","parse-names":false,"suffix":""},{"dropping-particle":"","family":"Payne","given":"Danielle","non-dropping-particle":"","parse-names":false,"suffix":""},{"dropping-particle":"","family":"Wadonda-Kabondo","given":"Nellie","non-dropping-particle":"","parse-names":false,"suffix":""},{"dropping-particle":"","family":"West","given":"Christine","non-dropping-particle":"","parse-names":false,"suffix":""},{"dropping-particle":"","family":"Brennan","given":"Elizabeth","non-dropping-particle":"","parse-names":false,"suffix":""},{"dropping-particle":"","family":"Deutsch","given":"Beth","non-dropping-particle":"","parse-names":false,"suffix":""},{"dropping-particle":"","family":"Worku","given":"Anteneh","non-dropping-particle":"","parse-names":false,"suffix":""},{"dropping-particle":"","family":"Jonnalagadda","given":"Sasi","non-dropping-particle":"","parse-names":false,"suffix":""},{"dropping-particle":"","family":"Mulenga","given":"Lloyd B","non-dropping-particle":"","parse-names":false,"suffix":""},{"dropping-particle":"","family":"Dzekedzeke","given":"Kumbutso","non-dropping-particle":"","parse-names":false,"suffix":""},{"dropping-particle":"","family":"Barradas","given":"Danielle T","non-dropping-particle":"","parse-names":false,"suffix":""},{"dropping-particle":"","family":"Cai","given":"Haotian","non-dropping-particle":"","parse-names":false,"suffix":""},{"dropping-particle":"","family":"Gupta","given":"Sundeep","non-dropping-particle":"","parse-names":false,"suffix":""},{"dropping-particle":"","family":"Kamocha","given":"Stanley","non-dropping-particle":"","parse-names":false,"suffix":""},{"dropping-particle":"","family":"Riggs","given":"Margaret A","non-dropping-particle":"","parse-names":false,"suffix":""},{"dropping-particle":"","family":"Sachathep","given":"Karampreet","non-dropping-particle":"","parse-names":false,"suffix":""},{"dropping-particle":"","family":"Kirungi","given":"Wilford","non-dropping-particle":"","parse-names":false,"suffix":""},{"dropping-particle":"","family":"Musinguzi","given":"Joshua","non-dropping-particle":"","parse-names":false,"suffix":""},{"dropping-particle":"","family":"Opio","given":"Alex","non-dropping-particle":"","parse-names":false,"suffix":""},{"dropping-particle":"","family":"Biraro","given":"Sam","non-dropping-particle":"","parse-names":false,"suffix":""},{"dropping-particle":"","family":"Bancroft","given":"Elizabeth","non-dropping-particle":"","parse-names":false,"suffix":""},{"dropping-particle":"","family":"Galbraith","given":"Jennifer","non-dropping-particle":"","parse-names":false,"suffix":""},{"dropping-particle":"","family":"Kiyingi","given":"Herbert","non-dropping-particle":"","parse-names":false,"suffix":""},{"dropping-particle":"","family":"Farahani","given":"Mansoor","non-dropping-particle":"","parse-names":false,"suffix":""},{"dropping-particle":"","family":"Hladik","given":"Wolfgang","non-dropping-particle":"","parse-names":false,"suffix":""},{"dropping-particle":"","family":"Nyangoma","given":"Edith","non-dropping-particle":"","parse-names":false,"suffix":""},{"dropping-particle":"","family":"Ginindza","given":"Choice","non-dropping-particle":"","parse-names":false,"suffix":""},{"dropping-particle":"","family":"Masangane","given":"Zandile","non-dropping-particle":"","parse-names":false,"suffix":""},{"dropping-particle":"","family":"Mhlanga","given":"Fortune","non-dropping-particle":"","parse-names":false,"suffix":""},{"dropping-particle":"","family":"Mnisi","given":"Zandile","non-dropping-particle":"","parse-names":false,"suffix":""},{"dropping-particle":"","family":"Munyaradzi","given":"Pasipamire","non-dropping-particle":"","parse-names":false,"suffix":""},{"dropping-particle":"","family":"Zwane","given":"Amos","non-dropping-particle":"","parse-names":false,"suffix":""},{"dropping-particle":"","family":"Burke","given":"Sean","non-dropping-particle":"","parse-names":false,"suffix":""},{"dropping-particle":"","family":"Kayigamba","given":"Felix B","non-dropping-particle":"","parse-names":false,"suffix":""},{"dropping-particle":"","family":"Nuwagaba-Biribonwoha","given":"Harriet","non-dropping-particle":"","parse-names":false,"suffix":""},{"dropping-particle":"","family":"Sahabo","given":"Ruben","non-dropping-particle":"","parse-names":false,"suffix":""},{"dropping-particle":"","family":"Ao","given":"Trong T","non-dropping-particle":"","parse-names":false,"suffix":""},{"dropping-particle":"","family":"Draghi","given":"Chiara","non-dropping-particle":"","parse-names":false,"suffix":""},{"dropping-particle":"","family":"Ryan","given":"Caroline","non-dropping-particle":"","parse-names":false,"suffix":""},{"dropping-particle":"","family":"Philip","given":"Neena M","non-dropping-particle":"","parse-names":false,"suffix":""},{"dropping-particle":"","family":"Mosha","given":"Fausta","non-dropping-particle":"","parse-names":false,"suffix":""},{"dropping-particle":"","family":"Mulokozi","given":"Aroldia","non-dropping-particle":"","parse-names":false,"suffix":""},{"dropping-particle":"","family":"Ntigiti","given":"Phausta","non-dropping-particle":"","parse-names":false,"suffix":""},{"dropping-particle":"","family":"Ramadhani","given":"Angela A","non-dropping-particle":"","parse-names":false,"suffix":""},{"dropping-particle":"","family":"Somi","given":"Geoffrey R","non-dropping-particle":"","parse-names":false,"suffix":""},{"dropping-particle":"","family":"Makafu","given":"Cecilia","non-dropping-particle":"","parse-names":false,"suffix":""},{"dropping-particle":"","family":"Mugisha","given":"Veronicah","non-dropping-particle":"","parse-names":false,"suffix":""},{"dropping-particle":"","family":"Zelothe","given":"Julius","non-dropping-particle":"","parse-names":false,"suffix":""},{"dropping-particle":"","family":"Lavilla","given":"Kayla","non-dropping-particle":"","parse-names":false,"suffix":""},{"dropping-particle":"","family":"Lowrance","given":"David W","non-dropping-particle":"","parse-names":false,"suffix":""},{"dropping-particle":"","family":"Mdodo","given":"Rennatus","non-dropping-particle":"","parse-names":false,"suffix":""},{"dropping-particle":"","family":"Gummerson","given":"Elizabeth","non-dropping-particle":"","parse-names":false,"suffix":""},{"dropping-particle":"","family":"Stupp","given":"Paul","non-dropping-particle":"","parse-names":false,"suffix":""},{"dropping-particle":"","family":"Thin","given":"Kyaw","non-dropping-particle":"","parse-names":false,"suffix":""},{"dropping-particle":"","family":"Frederix","given":"Koen","non-dropping-particle":"","parse-names":false,"suffix":""},{"dropping-particle":"","family":"Davia","given":"Stefania","non-dropping-particle":"","parse-names":false,"suffix":""},{"dropping-particle":"","family":"Schwitters","given":"Amee M","non-dropping-particle":"","parse-names":false,"suffix":""},{"dropping-particle":"","family":"McCracken","given":"Stephen D","non-dropping-particle":"","parse-names":false,"suffix":""},{"dropping-particle":"","family":"Duong","given":"Yen T","non-dropping-particle":"","parse-names":false,"suffix":""},{"dropping-particle":"","family":"Hoos","given":"David","non-dropping-particle":"","parse-names":false,"suffix":""},{"dropping-particle":"","family":"Parekh","given":"Bharat","non-dropping-particle":"","parse-names":false,"suffix":""},{"dropping-particle":"","family":"Justman","given":"Jessica E","non-dropping-particle":"","parse-names":false,"suffix":""},{"dropping-particle":"","family":"Voetsch","given":"Andrew C","non-dropping-particle":"","parse-names":false,"suffix":""}],"container-title":"MMWR. Morbidity and mortality weekly report","id":"ITEM-2","issue":"1","issued":{"date-parts":[["2018","1","12"]]},"page":"29-32","title":"Status of HIV Epidemic Control Among Adolescent Girls and Young Women Aged 15-24 Years - Seven African Countries, 2015-2017.","type":"article-journal","volume":"67"},"uris":["http://www.mendeley.com/documents/?uuid=9fa859f5-ad8b-4628-a947-ac46b09db89a"]},{"id":"ITEM-3","itemData":{"DOI":"10.1016/S0140-6736(21)01163-6","ISSN":"1474-547X","PMID":"34087108","author":[{"dropping-particle":"","family":"Cornell","given":"Morna","non-dropping-particle":"","parse-names":false,"suffix":""},{"dropping-particle":"","family":"Majola","given":"Mandla","non-dropping-particle":"","parse-names":false,"suffix":""},{"dropping-particle":"","family":"Johnson","given":"Leigh F","non-dropping-particle":"","parse-names":false,"suffix":""},{"dropping-particle":"","family":"Dubula-Majola","given":"Vuyiseka","non-dropping-particle":"","parse-names":false,"suffix":""}],"container-title":"Lancet (London, England)","id":"ITEM-3","issue":"10290","issued":{"date-parts":[["2021"]]},"page":"2130-2132","title":"HIV services in sub-Saharan Africa: the greatest gap is men.","type":"article-journal","volume":"397"},"uris":["http://www.mendeley.com/documents/?uuid=17ff9d96-7d2f-470d-9834-96985afb218e"]},{"id":"ITEM-4","itemData":{"DOI":"10.7448/IAS.19.1.21106","ISSN":"17582652","author":[{"dropping-particle":"","family":"Beckham","given":"Sarah W","non-dropping-particle":"","parse-names":false,"suffix":""},{"dropping-particle":"","family":"Beyrer","given":"Chris","non-dropping-particle":"","parse-names":false,"suffix":""},{"dropping-particle":"","family":"Luckow","given":"Peter","non-dropping-particle":"","parse-names":false,"suffix":""},{"dropping-particle":"","family":"Doherty","given":"Meg","non-dropping-particle":"","parse-names":false,"suffix":""},{"dropping-particle":"","family":"Negussie","given":"Eyerusalem K","non-dropping-particle":"","parse-names":false,"suffix":""},{"dropping-particle":"","family":"Baral","given":"Stefan D","non-dropping-particle":"","parse-names":false,"suffix":""}],"container-title":"Journal of the International AIDS Society","id":"ITEM-4","issue":"1","issued":{"date-parts":[["2016","1"]]},"page":"21106","title":"Marked sex differences in all-cause mortality on antiretroviral therapy in low- and middle-income countries: a systematic review and meta-analysis","type":"article-journal","volume":"19"},"uris":["http://www.mendeley.com/documents/?uuid=2ff71189-ebc0-4a8b-85af-a5eebedf7f60"]},{"id":"ITEM-5","itemData":{"DOI":"10.1002/jia2.25149","ISSN":"1758-2652","author":[{"dropping-particle":"","family":"Giles","given":"Michelle L","non-dropping-particle":"","parse-names":false,"suffix":""},{"dropping-particle":"","family":"Achhra","given":"Amit C","non-dropping-particle":"","parse-names":false,"suffix":""},{"dropping-particle":"","family":"Abraham","given":"Alison G","non-dropping-particle":"","parse-names":false,"suffix":""},{"dropping-particle":"","family":"Haas","given":"Andreas D","non-dropping-particle":"","parse-names":false,"suffix":""},{"dropping-particle":"","family":"Gill","given":"Michael John","non-dropping-particle":"","parse-names":false,"suffix":""},{"dropping-particle":"","family":"Lee","given":"Man Po","non-dropping-particle":"","parse-names":false,"suffix":""},{"dropping-particle":"","family":"Luque","given":"Marco","non-dropping-particle":"","parse-names":false,"suffix":""},{"dropping-particle":"","family":"McGowan","given":"Catherine","non-dropping-particle":"","parse-names":false,"suffix":""},{"dropping-particle":"","family":"Cornell","given":"Morna","non-dropping-particle":"","parse-names":false,"suffix":""},{"dropping-particle":"","family":"Braitstein","given":"Paula","non-dropping-particle":"","parse-names":false,"suffix":""},{"dropping-particle":"","family":"Rekeneire","given":"Nathalie","non-dropping-particle":"","parse-names":false,"suffix":""},{"dropping-particle":"","family":"Becquet","given":"Renaud","non-dropping-particle":"","parse-names":false,"suffix":""},{"dropping-particle":"","family":"Wools‐Kaloustian","given":"Kara","non-dropping-particle":"","parse-names":false,"suffix":""},{"dropping-particle":"","family":"Law","given":"Matthew","non-dropping-particle":"","parse-names":false,"suffix":""}],"container-title":"Journal of the International AIDS Society","id":"ITEM-5","issue":"6","issued":{"date-parts":[["2018","6","29"]]},"page":"e25149","title":"Sex‐based differences in antiretroviral therapy initiation, switching and treatment interruptions: global overview from the International Epidemiologic Databases to Evaluate AIDS (IeDEA)","type":"article-journal","volume":"21"},"uris":["http://www.mendeley.com/documents/?uuid=fe813118-ffbe-4a5a-bc28-da3093ad92b0"]}],"mendeley":{"formattedCitation":"[18–22]","plainTextFormattedCitation":"[18–22]","previouslyFormattedCitation":"[18–22]"},"properties":{"noteIndex":0},"schema":"https://github.com/citation-style-language/schema/raw/master/csl-citation.json"}</w:instrText>
        </w:r>
        <w:r w:rsidR="00F10E2A" w:rsidRPr="008F781E">
          <w:rPr>
            <w:rFonts w:ascii="Times New Roman" w:hAnsi="Times New Roman" w:cs="Times New Roman"/>
            <w:sz w:val="24"/>
            <w:szCs w:val="24"/>
            <w:lang w:val="en-GB"/>
          </w:rPr>
          <w:fldChar w:fldCharType="separate"/>
        </w:r>
        <w:r w:rsidR="00F10E2A" w:rsidRPr="008F781E">
          <w:rPr>
            <w:rFonts w:ascii="Times New Roman" w:hAnsi="Times New Roman" w:cs="Times New Roman"/>
            <w:noProof/>
            <w:sz w:val="24"/>
            <w:szCs w:val="24"/>
            <w:lang w:val="en-GB"/>
          </w:rPr>
          <w:t>[18–22]</w:t>
        </w:r>
        <w:r w:rsidR="00F10E2A" w:rsidRPr="008F781E">
          <w:rPr>
            <w:rFonts w:ascii="Times New Roman" w:hAnsi="Times New Roman" w:cs="Times New Roman"/>
            <w:sz w:val="24"/>
            <w:szCs w:val="24"/>
            <w:lang w:val="en-GB"/>
          </w:rPr>
          <w:fldChar w:fldCharType="end"/>
        </w:r>
        <w:r w:rsidR="00F10E2A" w:rsidRPr="008F781E">
          <w:rPr>
            <w:rFonts w:ascii="Times New Roman" w:hAnsi="Times New Roman" w:cs="Times New Roman"/>
            <w:sz w:val="24"/>
            <w:szCs w:val="24"/>
            <w:lang w:val="en-GB"/>
          </w:rPr>
          <w:t>.</w:t>
        </w:r>
      </w:moveTo>
      <w:ins w:id="38" w:author="Egger, Matthias (ISPM)" w:date="2022-05-16T15:21:00Z">
        <w:r w:rsidR="00F10E2A">
          <w:rPr>
            <w:rFonts w:ascii="Times New Roman" w:hAnsi="Times New Roman" w:cs="Times New Roman"/>
            <w:sz w:val="24"/>
            <w:szCs w:val="24"/>
            <w:lang w:val="en-GB"/>
          </w:rPr>
          <w:t xml:space="preserve"> </w:t>
        </w:r>
      </w:ins>
    </w:p>
    <w:moveToRangeEnd w:id="36"/>
    <w:p w14:paraId="24EE01A7" w14:textId="25446F9E" w:rsidR="000C11D8" w:rsidRPr="00AC5F7B" w:rsidRDefault="000C11D8" w:rsidP="009A5106">
      <w:pPr>
        <w:spacing w:line="360" w:lineRule="auto"/>
        <w:rPr>
          <w:rFonts w:ascii="Times New Roman" w:eastAsia="MS Mincho" w:hAnsi="Times New Roman" w:cs="Times New Roman"/>
          <w:sz w:val="24"/>
          <w:szCs w:val="24"/>
          <w:lang w:val="en-GB" w:eastAsia="de-DE"/>
        </w:rPr>
      </w:pPr>
      <w:r w:rsidRPr="00AC5F7B">
        <w:rPr>
          <w:rFonts w:ascii="Times New Roman" w:eastAsia="MS Mincho" w:hAnsi="Times New Roman" w:cs="Times New Roman"/>
          <w:sz w:val="24"/>
          <w:szCs w:val="24"/>
          <w:lang w:val="en-GB" w:eastAsia="de-DE"/>
        </w:rPr>
        <w:t xml:space="preserve">Estimates on associations between mental health and HIV treatment outcomes vary widely, likely due to </w:t>
      </w:r>
      <w:del w:id="39" w:author="Egger, Matthias (ISPM)" w:date="2022-05-16T15:21:00Z">
        <w:r w:rsidRPr="00AC5F7B" w:rsidDel="00F10E2A">
          <w:rPr>
            <w:rFonts w:ascii="Times New Roman" w:eastAsia="MS Mincho" w:hAnsi="Times New Roman" w:cs="Times New Roman"/>
            <w:sz w:val="24"/>
            <w:szCs w:val="24"/>
            <w:lang w:val="en-GB" w:eastAsia="de-DE"/>
          </w:rPr>
          <w:delText xml:space="preserve">methodological </w:delText>
        </w:r>
        <w:r w:rsidR="00A23738" w:rsidRPr="00AC5F7B" w:rsidDel="00F10E2A">
          <w:rPr>
            <w:rFonts w:ascii="Times New Roman" w:eastAsia="MS Mincho" w:hAnsi="Times New Roman" w:cs="Times New Roman"/>
            <w:sz w:val="24"/>
            <w:szCs w:val="24"/>
            <w:lang w:val="en-GB" w:eastAsia="de-DE"/>
          </w:rPr>
          <w:delText xml:space="preserve">limitations of </w:delText>
        </w:r>
        <w:r w:rsidR="00F252AF" w:rsidRPr="00AC5F7B" w:rsidDel="00F10E2A">
          <w:rPr>
            <w:rFonts w:ascii="Times New Roman" w:eastAsia="MS Mincho" w:hAnsi="Times New Roman" w:cs="Times New Roman"/>
            <w:sz w:val="24"/>
            <w:szCs w:val="24"/>
            <w:lang w:val="en-GB" w:eastAsia="de-DE"/>
          </w:rPr>
          <w:delText>previous</w:delText>
        </w:r>
        <w:r w:rsidR="00A23738" w:rsidRPr="00AC5F7B" w:rsidDel="00F10E2A">
          <w:rPr>
            <w:rFonts w:ascii="Times New Roman" w:eastAsia="MS Mincho" w:hAnsi="Times New Roman" w:cs="Times New Roman"/>
            <w:sz w:val="24"/>
            <w:szCs w:val="24"/>
            <w:lang w:val="en-GB" w:eastAsia="de-DE"/>
          </w:rPr>
          <w:delText xml:space="preserve"> studies</w:delText>
        </w:r>
      </w:del>
      <w:ins w:id="40" w:author="Egger, Matthias (ISPM)" w:date="2022-05-16T15:21:00Z">
        <w:r w:rsidR="00F10E2A">
          <w:rPr>
            <w:rFonts w:ascii="Times New Roman" w:eastAsia="MS Mincho" w:hAnsi="Times New Roman" w:cs="Times New Roman"/>
            <w:sz w:val="24"/>
            <w:szCs w:val="24"/>
            <w:lang w:val="en-GB" w:eastAsia="de-DE"/>
          </w:rPr>
          <w:t>previous studies</w:t>
        </w:r>
      </w:ins>
      <w:ins w:id="41" w:author="Egger, Matthias (ISPM)" w:date="2022-05-16T15:32:00Z">
        <w:r w:rsidR="00310FC1">
          <w:rPr>
            <w:rFonts w:ascii="Times New Roman" w:eastAsia="MS Mincho" w:hAnsi="Times New Roman" w:cs="Times New Roman"/>
            <w:sz w:val="24"/>
            <w:szCs w:val="24"/>
            <w:lang w:val="en-GB" w:eastAsia="de-DE"/>
          </w:rPr>
          <w:t>’</w:t>
        </w:r>
      </w:ins>
      <w:ins w:id="42" w:author="Egger, Matthias (ISPM)" w:date="2022-05-16T15:21:00Z">
        <w:r w:rsidR="00F10E2A">
          <w:rPr>
            <w:rFonts w:ascii="Times New Roman" w:eastAsia="MS Mincho" w:hAnsi="Times New Roman" w:cs="Times New Roman"/>
            <w:sz w:val="24"/>
            <w:szCs w:val="24"/>
            <w:lang w:val="en-GB" w:eastAsia="de-DE"/>
          </w:rPr>
          <w:t xml:space="preserve"> methodological limitations,</w:t>
        </w:r>
      </w:ins>
      <w:r w:rsidR="00A23738" w:rsidRPr="00AC5F7B">
        <w:rPr>
          <w:rFonts w:ascii="Times New Roman" w:eastAsia="MS Mincho" w:hAnsi="Times New Roman" w:cs="Times New Roman"/>
          <w:sz w:val="24"/>
          <w:szCs w:val="24"/>
          <w:lang w:val="en-GB" w:eastAsia="de-DE"/>
        </w:rPr>
        <w:t xml:space="preserve"> including cross-sectional study designs, </w:t>
      </w:r>
      <w:r w:rsidRPr="00AC5F7B">
        <w:rPr>
          <w:rFonts w:ascii="Times New Roman" w:eastAsia="MS Mincho" w:hAnsi="Times New Roman" w:cs="Times New Roman"/>
          <w:sz w:val="24"/>
          <w:szCs w:val="24"/>
          <w:lang w:val="en-GB" w:eastAsia="de-DE"/>
        </w:rPr>
        <w:t>small sample sizes,</w:t>
      </w:r>
      <w:r w:rsidR="00F252AF" w:rsidRPr="00AC5F7B">
        <w:rPr>
          <w:rFonts w:ascii="Times New Roman" w:eastAsia="MS Mincho" w:hAnsi="Times New Roman" w:cs="Times New Roman"/>
          <w:sz w:val="24"/>
          <w:szCs w:val="24"/>
          <w:lang w:val="en-GB" w:eastAsia="de-DE"/>
        </w:rPr>
        <w:t xml:space="preserve"> and</w:t>
      </w:r>
      <w:r w:rsidRPr="00AC5F7B">
        <w:rPr>
          <w:rFonts w:ascii="Times New Roman" w:eastAsia="MS Mincho" w:hAnsi="Times New Roman" w:cs="Times New Roman"/>
          <w:sz w:val="24"/>
          <w:szCs w:val="24"/>
          <w:lang w:val="en-GB" w:eastAsia="de-DE"/>
        </w:rPr>
        <w:t xml:space="preserve"> the use of self-reported mental health and adherence measures</w:t>
      </w:r>
      <w:r w:rsidR="00F252AF" w:rsidRPr="00AC5F7B">
        <w:rPr>
          <w:rFonts w:ascii="Times New Roman" w:eastAsia="MS Mincho" w:hAnsi="Times New Roman" w:cs="Times New Roman"/>
          <w:sz w:val="24"/>
          <w:szCs w:val="24"/>
          <w:lang w:val="en-GB" w:eastAsia="de-DE"/>
        </w:rPr>
        <w:t xml:space="preserve">. </w:t>
      </w:r>
    </w:p>
    <w:p w14:paraId="0F332B68" w14:textId="785367FC" w:rsidR="00995775" w:rsidRPr="00AC5F7B" w:rsidDel="00F10E2A" w:rsidRDefault="00995775" w:rsidP="009A5106">
      <w:pPr>
        <w:spacing w:line="360" w:lineRule="auto"/>
        <w:rPr>
          <w:moveFrom w:id="43" w:author="Egger, Matthias (ISPM)" w:date="2022-05-16T15:21:00Z"/>
          <w:rFonts w:ascii="Times New Roman" w:hAnsi="Times New Roman" w:cs="Times New Roman"/>
          <w:sz w:val="24"/>
          <w:szCs w:val="24"/>
          <w:lang w:val="en-GB"/>
        </w:rPr>
      </w:pPr>
      <w:moveFromRangeStart w:id="44" w:author="Egger, Matthias (ISPM)" w:date="2022-05-16T15:21:00Z" w:name="move103606930"/>
      <w:moveFrom w:id="45" w:author="Egger, Matthias (ISPM)" w:date="2022-05-16T15:21:00Z">
        <w:r w:rsidRPr="008F781E" w:rsidDel="00F10E2A">
          <w:rPr>
            <w:rFonts w:ascii="Times New Roman" w:hAnsi="Times New Roman" w:cs="Times New Roman"/>
            <w:sz w:val="24"/>
            <w:szCs w:val="24"/>
            <w:lang w:val="en-GB"/>
          </w:rPr>
          <w:t xml:space="preserve">Disparities in HIV treatment </w:t>
        </w:r>
        <w:r w:rsidR="00567B14" w:rsidRPr="008F781E" w:rsidDel="00F10E2A">
          <w:rPr>
            <w:rFonts w:ascii="Times New Roman" w:hAnsi="Times New Roman" w:cs="Times New Roman"/>
            <w:sz w:val="24"/>
            <w:szCs w:val="24"/>
            <w:lang w:val="en-GB"/>
          </w:rPr>
          <w:t xml:space="preserve">outcomes between </w:t>
        </w:r>
        <w:r w:rsidR="00C65BB9" w:rsidRPr="008F781E" w:rsidDel="00F10E2A">
          <w:rPr>
            <w:rFonts w:ascii="Times New Roman" w:hAnsi="Times New Roman" w:cs="Times New Roman"/>
            <w:sz w:val="24"/>
            <w:szCs w:val="24"/>
            <w:lang w:val="en-GB"/>
          </w:rPr>
          <w:t>age groups</w:t>
        </w:r>
        <w:r w:rsidR="0082145A" w:rsidRPr="008F781E" w:rsidDel="00F10E2A">
          <w:rPr>
            <w:rFonts w:ascii="Times New Roman" w:hAnsi="Times New Roman" w:cs="Times New Roman"/>
            <w:sz w:val="24"/>
            <w:szCs w:val="24"/>
            <w:lang w:val="en-GB"/>
          </w:rPr>
          <w:t xml:space="preserve"> and between men and women </w:t>
        </w:r>
        <w:r w:rsidR="00567B14" w:rsidRPr="008F781E" w:rsidDel="00F10E2A">
          <w:rPr>
            <w:rFonts w:ascii="Times New Roman" w:hAnsi="Times New Roman" w:cs="Times New Roman"/>
            <w:sz w:val="24"/>
            <w:szCs w:val="24"/>
            <w:lang w:val="en-GB"/>
          </w:rPr>
          <w:t xml:space="preserve">are of concern. </w:t>
        </w:r>
        <w:r w:rsidR="00AB239F" w:rsidRPr="008F781E" w:rsidDel="00F10E2A">
          <w:rPr>
            <w:rFonts w:ascii="Times New Roman" w:hAnsi="Times New Roman" w:cs="Times New Roman"/>
            <w:sz w:val="24"/>
            <w:szCs w:val="24"/>
            <w:lang w:val="en-GB"/>
          </w:rPr>
          <w:t xml:space="preserve">HIV treatment outcomes are typically worse in </w:t>
        </w:r>
        <w:r w:rsidR="0082145A" w:rsidRPr="008F781E" w:rsidDel="00F10E2A">
          <w:rPr>
            <w:rFonts w:ascii="Times New Roman" w:hAnsi="Times New Roman" w:cs="Times New Roman"/>
            <w:sz w:val="24"/>
            <w:szCs w:val="24"/>
            <w:lang w:val="en-GB"/>
          </w:rPr>
          <w:t xml:space="preserve">younger persons and men compared to older persons </w:t>
        </w:r>
        <w:r w:rsidR="00AB239F" w:rsidRPr="008F781E" w:rsidDel="00F10E2A">
          <w:rPr>
            <w:rFonts w:ascii="Times New Roman" w:hAnsi="Times New Roman" w:cs="Times New Roman"/>
            <w:sz w:val="24"/>
            <w:szCs w:val="24"/>
            <w:lang w:val="en-GB"/>
          </w:rPr>
          <w:t>and women</w:t>
        </w:r>
        <w:r w:rsidR="00C61733" w:rsidRPr="008F781E" w:rsidDel="00F10E2A">
          <w:rPr>
            <w:rFonts w:ascii="Times New Roman" w:hAnsi="Times New Roman" w:cs="Times New Roman"/>
            <w:sz w:val="24"/>
            <w:szCs w:val="24"/>
            <w:lang w:val="en-GB"/>
          </w:rPr>
          <w:t xml:space="preserve"> </w:t>
        </w:r>
        <w:r w:rsidR="00AB239F" w:rsidRPr="008F781E" w:rsidDel="00F10E2A">
          <w:rPr>
            <w:rFonts w:ascii="Times New Roman" w:hAnsi="Times New Roman" w:cs="Times New Roman"/>
            <w:sz w:val="24"/>
            <w:szCs w:val="24"/>
            <w:lang w:val="en-GB"/>
          </w:rPr>
          <w:fldChar w:fldCharType="begin" w:fldLock="1"/>
        </w:r>
        <w:r w:rsidR="002304D5" w:rsidRPr="008F781E" w:rsidDel="00F10E2A">
          <w:rPr>
            <w:rFonts w:ascii="Times New Roman" w:hAnsi="Times New Roman" w:cs="Times New Roman"/>
            <w:sz w:val="24"/>
            <w:szCs w:val="24"/>
            <w:lang w:val="en-GB"/>
          </w:rPr>
          <w:instrText>ADDIN CSL_CITATION {"citationItems":[{"id":"ITEM-1","itemData":{"DOI":"10.1002/jia2.25631","ISSN":"1758-2652","author":[{"dropping-particle":"","family":"Haas","given":"Andreas D","non-dropping-particle":"","parse-names":false,"suffix":""},{"dropping-particle":"","family":"Radin","given":"Elizabeth","non-dropping-particle":"","parse-names":false,"suffix":""},{"dropping-particle":"","family":"Hakim","given":"Avi J","non-dropping-particle":"","parse-names":false,"suffix":""},{"dropping-particle":"","family":"Jahn","given":"Andreas","non-dropping-particle":"","parse-names":false,"suffix":""},{"dropping-particle":"","family":"Philip","given":"Neena M","non-dropping-particle":"","parse-names":false,"suffix":""},{"dropping-particle":"","family":"Jonnalagadda","given":"Sasi","non-dropping-particle":"","parse-names":false,"suffix":""},{"dropping-particle":"","family":"Saito","given":"Suzue","non-dropping-particle":"","parse-names":false,"suffix":""},{"dropping-particle":"","family":"Low","given":"Andrea","non-dropping-particle":"","parse-names":false,"suffix":""},{"dropping-particle":"","family":"Patel","given":"Hetal","non-dropping-particle":"","parse-names":false,"suffix":""},{"dropping-particle":"","family":"Schwitters","given":"Amee M","non-dropping-particle":"","parse-names":false,"suffix":""},{"dropping-particle":"","family":"Rogers","given":"John H","non-dropping-particle":"","parse-names":false,"suffix":""},{"dropping-particle":"","family":"Frederix","given":"Koen","non-dropping-particle":"","parse-names":false,"suffix":""},{"dropping-particle":"","family":"Kim","given":"Evelyn","non-dropping-particle":"","parse-names":false,"suffix":""},{"dropping-particle":"","family":"Bello","given":"George","non-dropping-particle":"","parse-names":false,"suffix":""},{"dropping-particle":"","family":"Williams","given":"Daniel B","non-dropping-particle":"","parse-names":false,"suffix":""},{"dropping-particle":"","family":"Parekh","given":"Bharat","non-dropping-particle":"","parse-names":false,"suffix":""},{"dropping-particle":"","family":"Sachathep","given":"Karampreet","non-dropping-particle":"","parse-names":false,"suffix":""},{"dropping-particle":"","family":"Barradas","given":"Danielle T","non-dropping-particle":"","parse-names":false,"suffix":""},{"dropping-particle":"","family":"Kalua","given":"Thokozani","non-dropping-particle":"","parse-names":false,"suffix":""},{"dropping-particle":"","family":"Birhanu","given":"Sehin","non-dropping-particle":"","parse-names":false,"suffix":""},{"dropping-particle":"","family":"Musuka","given":"Godfrey","non-dropping-particle":"","parse-names":false,"suffix":""},{"dropping-particle":"","family":"Mugurungi","given":"Owen","non-dropping-particle":"","parse-names":false,"suffix":""},{"dropping-particle":"","family":"Tippett Barr","given":"Beth A","non-dropping-particle":"","parse-names":false,"suffix":""},{"dropping-particle":"","family":"Sleeman","given":"Katrina","non-dropping-particle":"","parse-names":false,"suffix":""},{"dropping-particle":"","family":"Mulenga","given":"Lloyd B","non-dropping-particle":"","parse-names":false,"suffix":""},{"dropping-particle":"","family":"Thin","given":"Kyaw","non-dropping-particle":"","parse-names":false,"suffix":""},{"dropping-particle":"","family":"Ao","given":"Trong T","non-dropping-particle":"","parse-names":false,"suffix":""},{"dropping-particle":"","family":"Brown","given":"Kristin","non-dropping-particle":"","parse-names":false,"suffix":""},{"dropping-particle":"","family":"Voetsch","given":"Andrew C","non-dropping-particle":"","parse-names":false,"suffix":""},{"dropping-particle":"","family":"Justman","given":"Jessica E","non-dropping-particle":"","parse-names":false,"suffix":""}],"container-title":"Journal of the International AIDS Society","id":"ITEM-1","issue":"11","issued":{"date-parts":[["2020","11","22"]]},"title":"Prevalence of nonsuppressed viral load and associated factors among HIV‐positive adults receiving antiretroviral therapy in Eswatini, Lesotho, Malawi, Zambia and Zimbabwe (2015 to 2017): results from population‐based nationally representative surveys","type":"article-journal","volume":"23"},"uris":["http://www.mendeley.com/documents/?uuid=c728b531-4163-4274-b982-3969b69341c2"]},{"id":"ITEM-2","itemData":{"DOI":"10.15585/mmwr.mm6701a6","ISSN":"1545-861X","PMID":"29329280","abstract":"In 2016, an estimated 1.5 million females aged 15-24 years were living with human immunodeficiency virus (HIV) infection in Eastern and Southern Africa, where the prevalence of HIV infection among adolescent girls and young women (3.4%) is more than double that for males in the same age range (1.6%) (1). Progress was assessed toward the Joint United Nations Programme on HIV/AIDS (UNAIDS) 2020 targets for adolescent girls and young women in sub-Saharan Africa (90% of those with HIV infection aware of their status, 90% of HIV-infected persons aware of their status on antiretroviral treatment [ART], and 90% of those on treatment virally suppressed [HIV viral load &lt;1,000 HIV RNA copies/mL]) (2) using data from recent Population-based HIV Impact Assessment (PHIA) surveys in seven countries. The national prevalence of HIV infection in adolescent girls and young women aged 15-24 years, the percentage who were aware of their status, and among those persons who were aware, the percentage who had achieved viral suppression were calculated. The target for viral suppression among all persons with HIV infection is 73% (the product of 90% x 90% x 90%). Among all seven countries, the prevalence of HIV infection among adolescent girls and young women was 3.6%; among those in this group, 46.3% reported being aware of their HIV-positive status, and 45.0% were virally suppressed. Sustained efforts by national HIV and public health programs to diagnose HIV infection in adolescent girls and young women as early as possible to ensure rapid initiation of ART should help achieve epidemic control among adolescent girls and young women.","author":[{"dropping-particle":"","family":"Brown","given":"Kristin","non-dropping-particle":"","parse-names":false,"suffix":""},{"dropping-particle":"","family":"Williams","given":"Daniel B","non-dropping-particle":"","parse-names":false,"suffix":""},{"dropping-particle":"","family":"Kinchen","given":"Steve","non-dropping-particle":"","parse-names":false,"suffix":""},{"dropping-particle":"","family":"Saito","given":"Suzue","non-dropping-particle":"","parse-names":false,"suffix":""},{"dropping-particle":"","family":"Radin","given":"Elizabeth","non-dropping-particle":"","parse-names":false,"suffix":""},{"dropping-particle":"","family":"Patel","given":"Hetal","non-dropping-particle":"","parse-names":false,"suffix":""},{"dropping-particle":"","family":"Low","given":"Andrea","non-dropping-particle":"","parse-names":false,"suffix":""},{"dropping-particle":"","family":"Delgado","given":"Stephen","non-dropping-particle":"","parse-names":false,"suffix":""},{"dropping-particle":"","family":"Mugurungi","given":"Owen","non-dropping-particle":"","parse-names":false,"suffix":""},{"dropping-particle":"","family":"Musuka","given":"Godfrey","non-dropping-particle":"","parse-names":false,"suffix":""},{"dropping-particle":"","family":"Tippett Barr","given":"Beth A","non-dropping-particle":"","parse-names":false,"suffix":""},{"dropping-particle":"","family":"Nwankwo-Igomu","given":"E Amaka","non-dropping-particle":"","parse-names":false,"suffix":""},{"dropping-particle":"","family":"Ruangtragool","given":"Leala","non-dropping-particle":"","parse-names":false,"suffix":""},{"dropping-particle":"","family":"Hakim","given":"Avi J","non-dropping-particle":"","parse-names":false,"suffix":""},{"dropping-particle":"","family":"Kalua","given":"Thokozani","non-dropping-particle":"","parse-names":false,"suffix":""},{"dropping-particle":"","family":"Nyirenda","given":"Rose","non-dropping-particle":"","parse-names":false,"suffix":""},{"dropping-particle":"","family":"Chipungu","given":"Gertrude","non-dropping-particle":"","parse-names":false,"suffix":""},{"dropping-particle":"","family":"Auld","given":"Andrew","non-dropping-particle":"","parse-names":false,"suffix":""},{"dropping-particle":"","family":"Kim","given":"Evelyn","non-dropping-particle":"","parse-names":false,"suffix":""},{"dropping-particle":"","family":"Payne","given":"Danielle","non-dropping-particle":"","parse-names":false,"suffix":""},{"dropping-particle":"","family":"Wadonda-Kabondo","given":"Nellie","non-dropping-particle":"","parse-names":false,"suffix":""},{"dropping-particle":"","family":"West","given":"Christine","non-dropping-particle":"","parse-names":false,"suffix":""},{"dropping-particle":"","family":"Brennan","given":"Elizabeth","non-dropping-particle":"","parse-names":false,"suffix":""},{"dropping-particle":"","family":"Deutsch","given":"Beth","non-dropping-particle":"","parse-names":false,"suffix":""},{"dropping-particle":"","family":"Worku","given":"Anteneh","non-dropping-particle":"","parse-names":false,"suffix":""},{"dropping-particle":"","family":"Jonnalagadda","given":"Sasi","non-dropping-particle":"","parse-names":false,"suffix":""},{"dropping-particle":"","family":"Mulenga","given":"Lloyd B","non-dropping-particle":"","parse-names":false,"suffix":""},{"dropping-particle":"","family":"Dzekedzeke","given":"Kumbutso","non-dropping-particle":"","parse-names":false,"suffix":""},{"dropping-particle":"","family":"Barradas","given":"Danielle T","non-dropping-particle":"","parse-names":false,"suffix":""},{"dropping-particle":"","family":"Cai","given":"Haotian","non-dropping-particle":"","parse-names":false,"suffix":""},{"dropping-particle":"","family":"Gupta","given":"Sundeep","non-dropping-particle":"","parse-names":false,"suffix":""},{"dropping-particle":"","family":"Kamocha","given":"Stanley","non-dropping-particle":"","parse-names":false,"suffix":""},{"dropping-particle":"","family":"Riggs","given":"Margaret A","non-dropping-particle":"","parse-names":false,"suffix":""},{"dropping-particle":"","family":"Sachathep","given":"Karampreet","non-dropping-particle":"","parse-names":false,"suffix":""},{"dropping-particle":"","family":"Kirungi","given":"Wilford","non-dropping-particle":"","parse-names":false,"suffix":""},{"dropping-particle":"","family":"Musinguzi","given":"Joshua","non-dropping-particle":"","parse-names":false,"suffix":""},{"dropping-particle":"","family":"Opio","given":"Alex","non-dropping-particle":"","parse-names":false,"suffix":""},{"dropping-particle":"","family":"Biraro","given":"Sam","non-dropping-particle":"","parse-names":false,"suffix":""},{"dropping-particle":"","family":"Bancroft","given":"Elizabeth","non-dropping-particle":"","parse-names":false,"suffix":""},{"dropping-particle":"","family":"Galbraith","given":"Jennifer","non-dropping-particle":"","parse-names":false,"suffix":""},{"dropping-particle":"","family":"Kiyingi","given":"Herbert","non-dropping-particle":"","parse-names":false,"suffix":""},{"dropping-particle":"","family":"Farahani","given":"Mansoor","non-dropping-particle":"","parse-names":false,"suffix":""},{"dropping-particle":"","family":"Hladik","given":"Wolfgang","non-dropping-particle":"","parse-names":false,"suffix":""},{"dropping-particle":"","family":"Nyangoma","given":"Edith","non-dropping-particle":"","parse-names":false,"suffix":""},{"dropping-particle":"","family":"Ginindza","given":"Choice","non-dropping-particle":"","parse-names":false,"suffix":""},{"dropping-particle":"","family":"Masangane","given":"Zandile","non-dropping-particle":"","parse-names":false,"suffix":""},{"dropping-particle":"","family":"Mhlanga","given":"Fortune","non-dropping-particle":"","parse-names":false,"suffix":""},{"dropping-particle":"","family":"Mnisi","given":"Zandile","non-dropping-particle":"","parse-names":false,"suffix":""},{"dropping-particle":"","family":"Munyaradzi","given":"Pasipamire","non-dropping-particle":"","parse-names":false,"suffix":""},{"dropping-particle":"","family":"Zwane","given":"Amos","non-dropping-particle":"","parse-names":false,"suffix":""},{"dropping-particle":"","family":"Burke","given":"Sean","non-dropping-particle":"","parse-names":false,"suffix":""},{"dropping-particle":"","family":"Kayigamba","given":"Felix B","non-dropping-particle":"","parse-names":false,"suffix":""},{"dropping-particle":"","family":"Nuwagaba-Biribonwoha","given":"Harriet","non-dropping-particle":"","parse-names":false,"suffix":""},{"dropping-particle":"","family":"Sahabo","given":"Ruben","non-dropping-particle":"","parse-names":false,"suffix":""},{"dropping-particle":"","family":"Ao","given":"Trong T","non-dropping-particle":"","parse-names":false,"suffix":""},{"dropping-particle":"","family":"Draghi","given":"Chiara","non-dropping-particle":"","parse-names":false,"suffix":""},{"dropping-particle":"","family":"Ryan","given":"Caroline","non-dropping-particle":"","parse-names":false,"suffix":""},{"dropping-particle":"","family":"Philip","given":"Neena M","non-dropping-particle":"","parse-names":false,"suffix":""},{"dropping-particle":"","family":"Mosha","given":"Fausta","non-dropping-particle":"","parse-names":false,"suffix":""},{"dropping-particle":"","family":"Mulokozi","given":"Aroldia","non-dropping-particle":"","parse-names":false,"suffix":""},{"dropping-particle":"","family":"Ntigiti","given":"Phausta","non-dropping-particle":"","parse-names":false,"suffix":""},{"dropping-particle":"","family":"Ramadhani","given":"Angela A","non-dropping-particle":"","parse-names":false,"suffix":""},{"dropping-particle":"","family":"Somi","given":"Geoffrey R","non-dropping-particle":"","parse-names":false,"suffix":""},{"dropping-particle":"","family":"Makafu","given":"Cecilia","non-dropping-particle":"","parse-names":false,"suffix":""},{"dropping-particle":"","family":"Mugisha","given":"Veronicah","non-dropping-particle":"","parse-names":false,"suffix":""},{"dropping-particle":"","family":"Zelothe","given":"Julius","non-dropping-particle":"","parse-names":false,"suffix":""},{"dropping-particle":"","family":"Lavilla","given":"Kayla","non-dropping-particle":"","parse-names":false,"suffix":""},{"dropping-particle":"","family":"Lowrance","given":"David W","non-dropping-particle":"","parse-names":false,"suffix":""},{"dropping-particle":"","family":"Mdodo","given":"Rennatus","non-dropping-particle":"","parse-names":false,"suffix":""},{"dropping-particle":"","family":"Gummerson","given":"Elizabeth","non-dropping-particle":"","parse-names":false,"suffix":""},{"dropping-particle":"","family":"Stupp","given":"Paul","non-dropping-particle":"","parse-names":false,"suffix":""},{"dropping-particle":"","family":"Thin","given":"Kyaw","non-dropping-particle":"","parse-names":false,"suffix":""},{"dropping-particle":"","family":"Frederix","given":"Koen","non-dropping-particle":"","parse-names":false,"suffix":""},{"dropping-particle":"","family":"Davia","given":"Stefania","non-dropping-particle":"","parse-names":false,"suffix":""},{"dropping-particle":"","family":"Schwitters","given":"Amee M","non-dropping-particle":"","parse-names":false,"suffix":""},{"dropping-particle":"","family":"McCracken","given":"Stephen D","non-dropping-particle":"","parse-names":false,"suffix":""},{"dropping-particle":"","family":"Duong","given":"Yen T","non-dropping-particle":"","parse-names":false,"suffix":""},{"dropping-particle":"","family":"Hoos","given":"David","non-dropping-particle":"","parse-names":false,"suffix":""},{"dropping-particle":"","family":"Parekh","given":"Bharat","non-dropping-particle":"","parse-names":false,"suffix":""},{"dropping-particle":"","family":"Justman","given":"Jessica E","non-dropping-particle":"","parse-names":false,"suffix":""},{"dropping-particle":"","family":"Voetsch","given":"Andrew C","non-dropping-particle":"","parse-names":false,"suffix":""}],"container-title":"MMWR. Morbidity and mortality weekly report","id":"ITEM-2","issue":"1","issued":{"date-parts":[["2018","1","12"]]},"page":"29-32","title":"Status of HIV Epidemic Control Among Adolescent Girls and Young Women Aged 15-24 Years - Seven African Countries, 2015-2017.","type":"article-journal","volume":"67"},"uris":["http://www.mendeley.com/documents/?uuid=9fa859f5-ad8b-4628-a947-ac46b09db89a"]},{"id":"ITEM-3","itemData":{"DOI":"10.1016/S0140-6736(21)01163-6","ISSN":"1474-547X","PMID":"34087108","author":[{"dropping-particle":"","family":"Cornell","given":"Morna","non-dropping-particle":"","parse-names":false,"suffix":""},{"dropping-particle":"","family":"Majola","given":"Mandla","non-dropping-particle":"","parse-names":false,"suffix":""},{"dropping-particle":"","family":"Johnson","given":"Leigh F","non-dropping-particle":"","parse-names":false,"suffix":""},{"dropping-particle":"","family":"Dubula-Majola","given":"Vuyiseka","non-dropping-particle":"","parse-names":false,"suffix":""}],"container-title":"Lancet (London, England)","id":"ITEM-3","issue":"10290","issued":{"date-parts":[["2021"]]},"page":"2130-2132","title":"HIV services in sub-Saharan Africa: the greatest gap is men.","type":"article-journal","volume":"397"},"uris":["http://www.mendeley.com/documents/?uuid=17ff9d96-7d2f-470d-9834-96985afb218e"]},{"id":"ITEM-4","itemData":{"DOI":"10.7448/IAS.19.1.21106","ISSN":"17582652","author":[{"dropping-particle":"","family":"Beckham","given":"Sarah W","non-dropping-particle":"","parse-names":false,"suffix":""},{"dropping-particle":"","family":"Beyrer","given":"Chris","non-dropping-particle":"","parse-names":false,"suffix":""},{"dropping-particle":"","family":"Luckow","given":"Peter","non-dropping-particle":"","parse-names":false,"suffix":""},{"dropping-particle":"","family":"Doherty","given":"Meg","non-dropping-particle":"","parse-names":false,"suffix":""},{"dropping-particle":"","family":"Negussie","given":"Eyerusalem K","non-dropping-particle":"","parse-names":false,"suffix":""},{"dropping-particle":"","family":"Baral","given":"Stefan D","non-dropping-particle":"","parse-names":false,"suffix":""}],"container-title":"Journal of the International AIDS Society","id":"ITEM-4","issue":"1","issued":{"date-parts":[["2016","1"]]},"page":"21106","title":"Marked sex differences in all-cause mortality on antiretroviral therapy in low- and middle-income countries: a systematic review and meta-analysis","type":"article-journal","volume":"19"},"uris":["http://www.mendeley.com/documents/?uuid=2ff71189-ebc0-4a8b-85af-a5eebedf7f60"]},{"id":"ITEM-5","itemData":{"DOI":"10.1002/jia2.25149","ISSN":"1758-2652","author":[{"dropping-particle":"","family":"Giles","given":"Michelle L","non-dropping-particle":"","parse-names":false,"suffix":""},{"dropping-particle":"","family":"Achhra","given":"Amit C","non-dropping-particle":"","parse-names":false,"suffix":""},{"dropping-particle":"","family":"Abraham","given":"Alison G","non-dropping-particle":"","parse-names":false,"suffix":""},{"dropping-particle":"","family":"Haas","given":"Andreas D","non-dropping-particle":"","parse-names":false,"suffix":""},{"dropping-particle":"","family":"Gill","given":"Michael John","non-dropping-particle":"","parse-names":false,"suffix":""},{"dropping-particle":"","family":"Lee","given":"Man Po","non-dropping-particle":"","parse-names":false,"suffix":""},{"dropping-particle":"","family":"Luque","given":"Marco","non-dropping-particle":"","parse-names":false,"suffix":""},{"dropping-particle":"","family":"McGowan","given":"Catherine","non-dropping-particle":"","parse-names":false,"suffix":""},{"dropping-particle":"","family":"Cornell","given":"Morna","non-dropping-particle":"","parse-names":false,"suffix":""},{"dropping-particle":"","family":"Braitstein","given":"Paula","non-dropping-particle":"","parse-names":false,"suffix":""},{"dropping-particle":"","family":"Rekeneire","given":"Nathalie","non-dropping-particle":"","parse-names":false,"suffix":""},{"dropping-particle":"","family":"Becquet","given":"Renaud","non-dropping-particle":"","parse-names":false,"suffix":""},{"dropping-particle":"","family":"Wools‐Kaloustian","given":"Kara","non-dropping-particle":"","parse-names":false,"suffix":""},{"dropping-particle":"","family":"Law","given":"Matthew","non-dropping-particle":"","parse-names":false,"suffix":""}],"container-title":"Journal of the International AIDS Society","id":"ITEM-5","issue":"6","issued":{"date-parts":[["2018","6","29"]]},"page":"e25149","title":"Sex‐based differences in antiretroviral therapy initiation, switching and treatment interruptions: global overview from the International Epidemiologic Databases to Evaluate AIDS (IeDEA)","type":"article-journal","volume":"21"},"uris":["http://www.mendeley.com/documents/?uuid=fe813118-ffbe-4a5a-bc28-da3093ad92b0"]}],"mendeley":{"formattedCitation":"[18–22]","plainTextFormattedCitation":"[18–22]","previouslyFormattedCitation":"[18–22]"},"properties":{"noteIndex":0},"schema":"https://github.com/citation-style-language/schema/raw/master/csl-citation.json"}</w:instrText>
        </w:r>
        <w:r w:rsidR="00AB239F" w:rsidRPr="008F781E" w:rsidDel="00F10E2A">
          <w:rPr>
            <w:rFonts w:ascii="Times New Roman" w:hAnsi="Times New Roman" w:cs="Times New Roman"/>
            <w:sz w:val="24"/>
            <w:szCs w:val="24"/>
            <w:lang w:val="en-GB"/>
          </w:rPr>
          <w:fldChar w:fldCharType="separate"/>
        </w:r>
        <w:r w:rsidR="007963D4" w:rsidRPr="008F781E" w:rsidDel="00F10E2A">
          <w:rPr>
            <w:rFonts w:ascii="Times New Roman" w:hAnsi="Times New Roman" w:cs="Times New Roman"/>
            <w:noProof/>
            <w:sz w:val="24"/>
            <w:szCs w:val="24"/>
            <w:lang w:val="en-GB"/>
          </w:rPr>
          <w:t>[18–22]</w:t>
        </w:r>
        <w:r w:rsidR="00AB239F" w:rsidRPr="008F781E" w:rsidDel="00F10E2A">
          <w:rPr>
            <w:rFonts w:ascii="Times New Roman" w:hAnsi="Times New Roman" w:cs="Times New Roman"/>
            <w:sz w:val="24"/>
            <w:szCs w:val="24"/>
            <w:lang w:val="en-GB"/>
          </w:rPr>
          <w:fldChar w:fldCharType="end"/>
        </w:r>
        <w:r w:rsidR="00C61733" w:rsidRPr="008F781E" w:rsidDel="00F10E2A">
          <w:rPr>
            <w:rFonts w:ascii="Times New Roman" w:hAnsi="Times New Roman" w:cs="Times New Roman"/>
            <w:sz w:val="24"/>
            <w:szCs w:val="24"/>
            <w:lang w:val="en-GB"/>
          </w:rPr>
          <w:t>.</w:t>
        </w:r>
      </w:moveFrom>
    </w:p>
    <w:moveFromRangeEnd w:id="44"/>
    <w:p w14:paraId="4146409B" w14:textId="7482E380" w:rsidR="00A23738" w:rsidRPr="00AC5F7B" w:rsidRDefault="00054706" w:rsidP="009A5106">
      <w:pPr>
        <w:spacing w:line="360" w:lineRule="auto"/>
        <w:rPr>
          <w:rFonts w:ascii="Times New Roman" w:eastAsia="MS Mincho" w:hAnsi="Times New Roman" w:cs="Times New Roman"/>
          <w:sz w:val="24"/>
          <w:szCs w:val="24"/>
          <w:lang w:val="en-GB" w:eastAsia="de-DE"/>
        </w:rPr>
      </w:pPr>
      <w:r w:rsidRPr="00AC5F7B">
        <w:rPr>
          <w:rFonts w:ascii="Times New Roman" w:eastAsia="MS Mincho" w:hAnsi="Times New Roman" w:cs="Times New Roman"/>
          <w:sz w:val="24"/>
          <w:szCs w:val="24"/>
          <w:lang w:val="en-GB" w:eastAsia="de-DE"/>
        </w:rPr>
        <w:t>As South Africa is approaching the global HIV treatment target of 95% viral suppression among p</w:t>
      </w:r>
      <w:r w:rsidR="005C3E03" w:rsidRPr="00AC5F7B">
        <w:rPr>
          <w:rFonts w:ascii="Times New Roman" w:eastAsia="MS Mincho" w:hAnsi="Times New Roman" w:cs="Times New Roman"/>
          <w:sz w:val="24"/>
          <w:szCs w:val="24"/>
          <w:lang w:val="en-GB" w:eastAsia="de-DE"/>
        </w:rPr>
        <w:t>ersons</w:t>
      </w:r>
      <w:r w:rsidRPr="00AC5F7B">
        <w:rPr>
          <w:rFonts w:ascii="Times New Roman" w:eastAsia="MS Mincho" w:hAnsi="Times New Roman" w:cs="Times New Roman"/>
          <w:sz w:val="24"/>
          <w:szCs w:val="24"/>
          <w:lang w:val="en-GB" w:eastAsia="de-DE"/>
        </w:rPr>
        <w:t xml:space="preserve"> receiving ART</w:t>
      </w:r>
      <w:r w:rsidR="00C61733" w:rsidRPr="00AC5F7B">
        <w:rPr>
          <w:rFonts w:ascii="Times New Roman" w:eastAsia="MS Mincho" w:hAnsi="Times New Roman" w:cs="Times New Roman"/>
          <w:sz w:val="24"/>
          <w:szCs w:val="24"/>
          <w:lang w:val="en-GB" w:eastAsia="de-DE"/>
        </w:rPr>
        <w:t xml:space="preserve"> </w:t>
      </w:r>
      <w:r w:rsidRPr="00AC5F7B">
        <w:rPr>
          <w:rFonts w:ascii="Times New Roman" w:eastAsia="MS Mincho" w:hAnsi="Times New Roman" w:cs="Times New Roman"/>
          <w:sz w:val="24"/>
          <w:szCs w:val="24"/>
          <w:lang w:val="en-GB" w:eastAsia="de-DE"/>
        </w:rPr>
        <w:fldChar w:fldCharType="begin" w:fldLock="1"/>
      </w:r>
      <w:r w:rsidR="00E75E37">
        <w:rPr>
          <w:rFonts w:ascii="Times New Roman" w:eastAsia="MS Mincho" w:hAnsi="Times New Roman" w:cs="Times New Roman"/>
          <w:sz w:val="24"/>
          <w:szCs w:val="24"/>
          <w:lang w:val="en-GB" w:eastAsia="de-DE"/>
        </w:rPr>
        <w:instrText>ADDIN CSL_CITATION {"citationItems":[{"id":"ITEM-1","itemData":{"URL":"https://aidsinfo.unaids.org/","accessed":{"date-parts":[["2022","4","10"]]},"id":"ITEM-1","issued":{"date-parts":[["0"]]},"title":"Joint United Nations Programme on HIV/AIDS (UNAIDS). AIDSInfo online database.","type":"webpage"},"uris":["http://www.mendeley.com/documents/?uuid=dc0a8768-6d4e-427c-9f8e-6e6ff3159783"]}],"mendeley":{"formattedCitation":"[1]","plainTextFormattedCitation":"[1]","previouslyFormattedCitation":"[1]"},"properties":{"noteIndex":0},"schema":"https://github.com/citation-style-language/schema/raw/master/csl-citation.json"}</w:instrText>
      </w:r>
      <w:r w:rsidRPr="00AC5F7B">
        <w:rPr>
          <w:rFonts w:ascii="Times New Roman" w:eastAsia="MS Mincho" w:hAnsi="Times New Roman" w:cs="Times New Roman"/>
          <w:sz w:val="24"/>
          <w:szCs w:val="24"/>
          <w:lang w:val="en-GB" w:eastAsia="de-DE"/>
        </w:rPr>
        <w:fldChar w:fldCharType="separate"/>
      </w:r>
      <w:r w:rsidR="007963D4" w:rsidRPr="00AC5F7B">
        <w:rPr>
          <w:rFonts w:ascii="Times New Roman" w:eastAsia="MS Mincho" w:hAnsi="Times New Roman" w:cs="Times New Roman"/>
          <w:noProof/>
          <w:sz w:val="24"/>
          <w:szCs w:val="24"/>
          <w:lang w:val="en-GB" w:eastAsia="de-DE"/>
        </w:rPr>
        <w:t>[1]</w:t>
      </w:r>
      <w:r w:rsidRPr="00AC5F7B">
        <w:rPr>
          <w:rFonts w:ascii="Times New Roman" w:eastAsia="MS Mincho" w:hAnsi="Times New Roman" w:cs="Times New Roman"/>
          <w:sz w:val="24"/>
          <w:szCs w:val="24"/>
          <w:lang w:val="en-GB" w:eastAsia="de-DE"/>
        </w:rPr>
        <w:fldChar w:fldCharType="end"/>
      </w:r>
      <w:r w:rsidRPr="00AC5F7B">
        <w:rPr>
          <w:rFonts w:ascii="Times New Roman" w:eastAsia="MS Mincho" w:hAnsi="Times New Roman" w:cs="Times New Roman"/>
          <w:sz w:val="24"/>
          <w:szCs w:val="24"/>
          <w:lang w:val="en-GB" w:eastAsia="de-DE"/>
        </w:rPr>
        <w:t>, disaggregated data are needed to identify populations at the greatest risk of poor HIV treatment outcomes</w:t>
      </w:r>
      <w:r w:rsidR="00C61733" w:rsidRPr="00AC5F7B">
        <w:rPr>
          <w:rFonts w:ascii="Times New Roman" w:eastAsia="MS Mincho" w:hAnsi="Times New Roman" w:cs="Times New Roman"/>
          <w:sz w:val="24"/>
          <w:szCs w:val="24"/>
          <w:lang w:val="en-GB" w:eastAsia="de-DE"/>
        </w:rPr>
        <w:t xml:space="preserve"> </w:t>
      </w:r>
      <w:r w:rsidRPr="00AC5F7B">
        <w:rPr>
          <w:rFonts w:ascii="Times New Roman" w:eastAsia="MS Mincho" w:hAnsi="Times New Roman" w:cs="Times New Roman"/>
          <w:sz w:val="24"/>
          <w:szCs w:val="24"/>
          <w:lang w:val="en-GB" w:eastAsia="de-DE"/>
        </w:rPr>
        <w:fldChar w:fldCharType="begin" w:fldLock="1"/>
      </w:r>
      <w:r w:rsidR="00E75E37">
        <w:rPr>
          <w:rFonts w:ascii="Times New Roman" w:eastAsia="MS Mincho" w:hAnsi="Times New Roman" w:cs="Times New Roman"/>
          <w:sz w:val="24"/>
          <w:szCs w:val="24"/>
          <w:lang w:val="en-GB" w:eastAsia="de-DE"/>
        </w:rPr>
        <w:instrText>ADDIN CSL_CITATION {"citationItems":[{"id":"ITEM-1","itemData":{"DOI":"10.1016/S2666-7568(21)00115-X","ISSN":"26667568","author":[{"dropping-particle":"","family":"Diaz","given":"Theresa","non-dropping-particle":"","parse-names":false,"suffix":""},{"dropping-particle":"","family":"Strong","given":"Kathleen L","non-dropping-particle":"","parse-names":false,"suffix":""},{"dropping-particle":"","family":"Cao","given":"Bochen","non-dropping-particle":"","parse-names":false,"suffix":""},{"dropping-particle":"","family":"Guthold","given":"Regina","non-dropping-particle":"","parse-names":false,"suffix":""},{"dropping-particle":"","family":"Moran","given":"Allisyn C","non-dropping-particle":"","parse-names":false,"suffix":""},{"dropping-particle":"","family":"Moller","given":"Ann-Beth","non-dropping-particle":"","parse-names":false,"suffix":""},{"dropping-particle":"","family":"Requejo","given":"Jennifer","non-dropping-particle":"","parse-names":false,"suffix":""},{"dropping-particle":"","family":"Sadana","given":"Ritu","non-dropping-particle":"","parse-names":false,"suffix":""},{"dropping-particle":"","family":"Thiyagarajan","given":"Jotheeswaran Amuthavalli","non-dropping-particle":"","parse-names":false,"suffix":""},{"dropping-particle":"","family":"Adebayo","given":"Emmanuel","non-dropping-particle":"","parse-names":false,"suffix":""},{"dropping-particle":"","family":"Akwara","given":"Elsie","non-dropping-particle":"","parse-names":false,"suffix":""},{"dropping-particle":"","family":"Amouzou","given":"Agbessi","non-dropping-particle":"","parse-names":false,"suffix":""},{"dropping-particle":"","family":"Aponte Varon","given":"John J","non-dropping-particle":"","parse-names":false,"suffix":""},{"dropping-particle":"","family":"Azzopardi","given":"Peter S","non-dropping-particle":"","parse-names":false,"suffix":""},{"dropping-particle":"","family":"Boschi-Pinto","given":"Cynthia","non-dropping-particle":"","parse-names":false,"suffix":""},{"dropping-particle":"","family":"Carvajal","given":"Liliana","non-dropping-particle":"","parse-names":false,"suffix":""},{"dropping-particle":"","family":"Chandra-Mouli","given":"Venkatraman","non-dropping-particle":"","parse-names":false,"suffix":""},{"dropping-particle":"","family":"Crofts","given":"Sarah","non-dropping-particle":"","parse-names":false,"suffix":""},{"dropping-particle":"","family":"Dastgiri","given":"Saeed","non-dropping-particle":"","parse-names":false,"suffix":""},{"dropping-particle":"","family":"Dery","given":"Jeremiah S","non-dropping-particle":"","parse-names":false,"suffix":""},{"dropping-particle":"","family":"Elnakib","given":"Shatha","non-dropping-particle":"","parse-names":false,"suffix":""},{"dropping-particle":"","family":"Fagan","given":"Lucy","non-dropping-particle":"","parse-names":false,"suffix":""},{"dropping-particle":"","family":"Jane Ferguson","given":"B","non-dropping-particle":"","parse-names":false,"suffix":""},{"dropping-particle":"","family":"Fitzner","given":"Julia","non-dropping-particle":"","parse-names":false,"suffix":""},{"dropping-particle":"","family":"Friedman","given":"Howard S","non-dropping-particle":"","parse-names":false,"suffix":""},{"dropping-particle":"","family":"Hagell","given":"Ann","non-dropping-particle":"","parse-names":false,"suffix":""},{"dropping-particle":"","family":"Jongstra","given":"Eduard","non-dropping-particle":"","parse-names":false,"suffix":""},{"dropping-particle":"","family":"Kann","given":"Laura","non-dropping-particle":"","parse-names":false,"suffix":""},{"dropping-particle":"","family":"Chatterji","given":"Somnath","non-dropping-particle":"","parse-names":false,"suffix":""},{"dropping-particle":"","family":"English","given":"Mike","non-dropping-particle":"","parse-names":false,"suffix":""},{"dropping-particle":"","family":"Glaziou","given":"Philippe","non-dropping-particle":"","parse-names":false,"suffix":""},{"dropping-particle":"","family":"Hanson","given":"Claudia","non-dropping-particle":"","parse-names":false,"suffix":""},{"dropping-particle":"","family":"Hosseinpoor","given":"Ahmad R","non-dropping-particle":"","parse-names":false,"suffix":""},{"dropping-particle":"","family":"Marsh","given":"Andrew","non-dropping-particle":"","parse-names":false,"suffix":""},{"dropping-particle":"","family":"Morgan","given":"Alison P","non-dropping-particle":"","parse-names":false,"suffix":""},{"dropping-particle":"","family":"Munos","given":"Melinda K","non-dropping-particle":"","parse-names":false,"suffix":""},{"dropping-particle":"","family":"Noor","given":"Abdisalan","non-dropping-particle":"","parse-names":false,"suffix":""},{"dropping-particle":"","family":"Pavlin","given":"Boris I","non-dropping-particle":"","parse-names":false,"suffix":""},{"dropping-particle":"","family":"Pereira","given":"Rich","non-dropping-particle":"","parse-names":false,"suffix":""},{"dropping-particle":"","family":"Porth","given":"Tyler A","non-dropping-particle":"","parse-names":false,"suffix":""},{"dropping-particle":"","family":"Schellenberg","given":"Joanna","non-dropping-particle":"","parse-names":false,"suffix":""},{"dropping-particle":"","family":"Siddique","given":"Rizwana","non-dropping-particle":"","parse-names":false,"suffix":""},{"dropping-particle":"","family":"You","given":"Danzhen","non-dropping-particle":"","parse-names":false,"suffix":""},{"dropping-particle":"","family":"Vaz","given":"Lara M E","non-dropping-particle":"","parse-names":false,"suffix":""},{"dropping-particle":"","family":"Banerjee","given":"Anshu","non-dropping-particle":"","parse-names":false,"suffix":""}],"container-title":"The Lancet Healthy Longevity","id":"ITEM-1","issue":"7","issued":{"date-parts":[["2021","7"]]},"page":"e436-e443","title":"A call for standardised age-disaggregated health data","type":"article-journal","volume":"2"},"uris":["http://www.mendeley.com/documents/?uuid=0f78008e-9fd1-4375-b9d5-fd6705f51e98"]}],"mendeley":{"formattedCitation":"[23]","plainTextFormattedCitation":"[23]","previouslyFormattedCitation":"[23]"},"properties":{"noteIndex":0},"schema":"https://github.com/citation-style-language/schema/raw/master/csl-citation.json"}</w:instrText>
      </w:r>
      <w:r w:rsidRPr="00AC5F7B">
        <w:rPr>
          <w:rFonts w:ascii="Times New Roman" w:eastAsia="MS Mincho" w:hAnsi="Times New Roman" w:cs="Times New Roman"/>
          <w:sz w:val="24"/>
          <w:szCs w:val="24"/>
          <w:lang w:val="en-GB" w:eastAsia="de-DE"/>
        </w:rPr>
        <w:fldChar w:fldCharType="separate"/>
      </w:r>
      <w:r w:rsidR="007963D4" w:rsidRPr="00AC5F7B">
        <w:rPr>
          <w:rFonts w:ascii="Times New Roman" w:eastAsia="MS Mincho" w:hAnsi="Times New Roman" w:cs="Times New Roman"/>
          <w:noProof/>
          <w:sz w:val="24"/>
          <w:szCs w:val="24"/>
          <w:lang w:val="en-GB" w:eastAsia="de-DE"/>
        </w:rPr>
        <w:t>[23]</w:t>
      </w:r>
      <w:r w:rsidRPr="00AC5F7B">
        <w:rPr>
          <w:rFonts w:ascii="Times New Roman" w:eastAsia="MS Mincho" w:hAnsi="Times New Roman" w:cs="Times New Roman"/>
          <w:sz w:val="24"/>
          <w:szCs w:val="24"/>
          <w:lang w:val="en-GB" w:eastAsia="de-DE"/>
        </w:rPr>
        <w:fldChar w:fldCharType="end"/>
      </w:r>
      <w:r w:rsidR="00C61733" w:rsidRPr="00AC5F7B">
        <w:rPr>
          <w:rFonts w:ascii="Times New Roman" w:eastAsia="MS Mincho" w:hAnsi="Times New Roman" w:cs="Times New Roman"/>
          <w:sz w:val="24"/>
          <w:szCs w:val="24"/>
          <w:lang w:val="en-GB" w:eastAsia="de-DE"/>
        </w:rPr>
        <w:t>.</w:t>
      </w:r>
      <w:r w:rsidRPr="00AC5F7B">
        <w:rPr>
          <w:rFonts w:ascii="Times New Roman" w:eastAsia="MS Mincho" w:hAnsi="Times New Roman" w:cs="Times New Roman"/>
          <w:sz w:val="24"/>
          <w:szCs w:val="24"/>
          <w:lang w:val="en-GB" w:eastAsia="de-DE"/>
        </w:rPr>
        <w:t xml:space="preserve"> </w:t>
      </w:r>
      <w:del w:id="46" w:author="Egger, Matthias (ISPM)" w:date="2022-05-16T15:22:00Z">
        <w:r w:rsidRPr="00AC5F7B" w:rsidDel="00F10E2A">
          <w:rPr>
            <w:rFonts w:ascii="Times New Roman" w:eastAsia="MS Mincho" w:hAnsi="Times New Roman" w:cs="Times New Roman"/>
            <w:sz w:val="24"/>
            <w:szCs w:val="24"/>
            <w:lang w:val="en-GB" w:eastAsia="de-DE"/>
          </w:rPr>
          <w:delText>In this cohort study, we</w:delText>
        </w:r>
      </w:del>
      <w:ins w:id="47" w:author="Egger, Matthias (ISPM)" w:date="2022-05-16T15:22:00Z">
        <w:r w:rsidR="00F10E2A">
          <w:rPr>
            <w:rFonts w:ascii="Times New Roman" w:eastAsia="MS Mincho" w:hAnsi="Times New Roman" w:cs="Times New Roman"/>
            <w:sz w:val="24"/>
            <w:szCs w:val="24"/>
            <w:lang w:val="en-GB" w:eastAsia="de-DE"/>
          </w:rPr>
          <w:t>This cohort study</w:t>
        </w:r>
      </w:ins>
      <w:r w:rsidRPr="00AC5F7B">
        <w:rPr>
          <w:rFonts w:ascii="Times New Roman" w:eastAsia="MS Mincho" w:hAnsi="Times New Roman" w:cs="Times New Roman"/>
          <w:sz w:val="24"/>
          <w:szCs w:val="24"/>
          <w:lang w:val="en-GB" w:eastAsia="de-DE"/>
        </w:rPr>
        <w:t xml:space="preserve"> assess</w:t>
      </w:r>
      <w:r w:rsidR="00526234" w:rsidRPr="00AC5F7B">
        <w:rPr>
          <w:rFonts w:ascii="Times New Roman" w:eastAsia="MS Mincho" w:hAnsi="Times New Roman" w:cs="Times New Roman"/>
          <w:sz w:val="24"/>
          <w:szCs w:val="24"/>
          <w:lang w:val="en-GB" w:eastAsia="de-DE"/>
        </w:rPr>
        <w:t>ed</w:t>
      </w:r>
      <w:r w:rsidRPr="00AC5F7B">
        <w:rPr>
          <w:rFonts w:ascii="Times New Roman" w:eastAsia="MS Mincho" w:hAnsi="Times New Roman" w:cs="Times New Roman"/>
          <w:sz w:val="24"/>
          <w:szCs w:val="24"/>
          <w:lang w:val="en-GB" w:eastAsia="de-DE"/>
        </w:rPr>
        <w:t xml:space="preserve"> HIV treatment outcomes in patients with and without mental </w:t>
      </w:r>
      <w:r w:rsidR="00800766" w:rsidRPr="00AC5F7B">
        <w:rPr>
          <w:rFonts w:ascii="Times New Roman" w:eastAsia="MS Mincho" w:hAnsi="Times New Roman" w:cs="Times New Roman"/>
          <w:sz w:val="24"/>
          <w:szCs w:val="24"/>
          <w:lang w:val="en-GB" w:eastAsia="de-DE"/>
        </w:rPr>
        <w:t>health diagnoses</w:t>
      </w:r>
      <w:ins w:id="48" w:author="Egger, Matthias (ISPM)" w:date="2022-05-16T15:22:00Z">
        <w:r w:rsidR="00F10E2A">
          <w:rPr>
            <w:rFonts w:ascii="Times New Roman" w:eastAsia="MS Mincho" w:hAnsi="Times New Roman" w:cs="Times New Roman"/>
            <w:sz w:val="24"/>
            <w:szCs w:val="24"/>
            <w:lang w:val="en-GB" w:eastAsia="de-DE"/>
          </w:rPr>
          <w:t>, stratified</w:t>
        </w:r>
      </w:ins>
      <w:r w:rsidR="00800766" w:rsidRPr="00AC5F7B">
        <w:rPr>
          <w:rFonts w:ascii="Times New Roman" w:eastAsia="MS Mincho" w:hAnsi="Times New Roman" w:cs="Times New Roman"/>
          <w:sz w:val="24"/>
          <w:szCs w:val="24"/>
          <w:lang w:val="en-GB" w:eastAsia="de-DE"/>
        </w:rPr>
        <w:t xml:space="preserve"> by sex and age</w:t>
      </w:r>
      <w:r w:rsidR="002C42EE" w:rsidRPr="00AC5F7B">
        <w:rPr>
          <w:rFonts w:ascii="Times New Roman" w:eastAsia="MS Mincho" w:hAnsi="Times New Roman" w:cs="Times New Roman"/>
          <w:sz w:val="24"/>
          <w:szCs w:val="24"/>
          <w:lang w:val="en-GB" w:eastAsia="de-DE"/>
        </w:rPr>
        <w:t>.</w:t>
      </w:r>
    </w:p>
    <w:p w14:paraId="3164D5BB" w14:textId="61AFFD50" w:rsidR="00AE4CFE" w:rsidRPr="00AC5F7B" w:rsidRDefault="00AE4CFE" w:rsidP="009A5106">
      <w:pPr>
        <w:spacing w:line="360" w:lineRule="auto"/>
        <w:rPr>
          <w:rFonts w:ascii="Times New Roman" w:hAnsi="Times New Roman" w:cs="Times New Roman"/>
          <w:bCs/>
          <w:sz w:val="24"/>
          <w:szCs w:val="24"/>
          <w:lang w:val="en-GB"/>
        </w:rPr>
      </w:pPr>
      <w:r w:rsidRPr="00AC5F7B">
        <w:rPr>
          <w:rFonts w:ascii="Times New Roman" w:hAnsi="Times New Roman" w:cs="Times New Roman"/>
          <w:b/>
          <w:bCs/>
          <w:sz w:val="24"/>
          <w:szCs w:val="24"/>
          <w:lang w:val="en-GB"/>
        </w:rPr>
        <w:t>M</w:t>
      </w:r>
      <w:ins w:id="49" w:author="Egger, Matthias (ISPM)" w:date="2022-05-16T15:43:00Z">
        <w:r w:rsidR="00310FC1">
          <w:rPr>
            <w:rFonts w:ascii="Times New Roman" w:hAnsi="Times New Roman" w:cs="Times New Roman"/>
            <w:b/>
            <w:bCs/>
            <w:sz w:val="24"/>
            <w:szCs w:val="24"/>
            <w:lang w:val="en-GB"/>
          </w:rPr>
          <w:t>ETHODS</w:t>
        </w:r>
      </w:ins>
      <w:del w:id="50" w:author="Egger, Matthias (ISPM)" w:date="2022-05-16T15:43:00Z">
        <w:r w:rsidRPr="00AC5F7B" w:rsidDel="00310FC1">
          <w:rPr>
            <w:rFonts w:ascii="Times New Roman" w:hAnsi="Times New Roman" w:cs="Times New Roman"/>
            <w:b/>
            <w:bCs/>
            <w:sz w:val="24"/>
            <w:szCs w:val="24"/>
            <w:lang w:val="en-GB"/>
          </w:rPr>
          <w:delText>ethods</w:delText>
        </w:r>
      </w:del>
      <w:r w:rsidRPr="00AC5F7B">
        <w:rPr>
          <w:rFonts w:ascii="Times New Roman" w:hAnsi="Times New Roman" w:cs="Times New Roman"/>
          <w:b/>
          <w:bCs/>
          <w:sz w:val="24"/>
          <w:szCs w:val="24"/>
          <w:lang w:val="en-GB"/>
        </w:rPr>
        <w:t xml:space="preserve"> </w:t>
      </w:r>
    </w:p>
    <w:p w14:paraId="04683949" w14:textId="28F2BDF1" w:rsidR="00AE4CFE" w:rsidRPr="00AC5F7B" w:rsidRDefault="000139CD" w:rsidP="009A5106">
      <w:pPr>
        <w:pStyle w:val="Heading2"/>
        <w:spacing w:line="360" w:lineRule="auto"/>
        <w:rPr>
          <w:rFonts w:ascii="Times New Roman" w:hAnsi="Times New Roman" w:cs="Times New Roman"/>
          <w:sz w:val="24"/>
          <w:szCs w:val="24"/>
          <w:lang w:val="en-GB"/>
        </w:rPr>
      </w:pPr>
      <w:r w:rsidRPr="00AC5F7B">
        <w:rPr>
          <w:rFonts w:ascii="Times New Roman" w:hAnsi="Times New Roman" w:cs="Times New Roman"/>
          <w:sz w:val="24"/>
          <w:szCs w:val="24"/>
          <w:lang w:val="en-GB"/>
        </w:rPr>
        <w:t>S</w:t>
      </w:r>
      <w:r w:rsidR="00AE4CFE" w:rsidRPr="00AC5F7B">
        <w:rPr>
          <w:rFonts w:ascii="Times New Roman" w:hAnsi="Times New Roman" w:cs="Times New Roman"/>
          <w:sz w:val="24"/>
          <w:szCs w:val="24"/>
          <w:lang w:val="en-GB"/>
        </w:rPr>
        <w:t xml:space="preserve">tudy design </w:t>
      </w:r>
    </w:p>
    <w:p w14:paraId="36E53FEE" w14:textId="0DB07298" w:rsidR="008A2D55" w:rsidRPr="00AC5F7B" w:rsidRDefault="00B10B67" w:rsidP="009A5106">
      <w:pPr>
        <w:spacing w:line="360" w:lineRule="auto"/>
        <w:rPr>
          <w:rFonts w:ascii="Times New Roman" w:eastAsia="Calibri" w:hAnsi="Times New Roman" w:cs="Times New Roman"/>
          <w:sz w:val="24"/>
          <w:szCs w:val="24"/>
          <w:lang w:val="en-GB"/>
        </w:rPr>
      </w:pPr>
      <w:r w:rsidRPr="00AC5F7B">
        <w:rPr>
          <w:rFonts w:ascii="Times New Roman" w:hAnsi="Times New Roman" w:cs="Times New Roman"/>
          <w:sz w:val="24"/>
          <w:szCs w:val="24"/>
          <w:lang w:val="en-GB"/>
        </w:rPr>
        <w:t>We</w:t>
      </w:r>
      <w:r w:rsidR="00F27385" w:rsidRPr="00AC5F7B">
        <w:rPr>
          <w:rFonts w:ascii="Times New Roman" w:hAnsi="Times New Roman" w:cs="Times New Roman"/>
          <w:sz w:val="24"/>
          <w:szCs w:val="24"/>
          <w:lang w:val="en-GB"/>
        </w:rPr>
        <w:t xml:space="preserve"> followed a cohort of </w:t>
      </w:r>
      <w:r w:rsidR="00191103" w:rsidRPr="00AC5F7B">
        <w:rPr>
          <w:rFonts w:ascii="Times New Roman" w:hAnsi="Times New Roman" w:cs="Times New Roman"/>
          <w:sz w:val="24"/>
          <w:szCs w:val="24"/>
          <w:lang w:val="en-GB"/>
        </w:rPr>
        <w:t xml:space="preserve">HIV-positive </w:t>
      </w:r>
      <w:r w:rsidR="00F27385" w:rsidRPr="00AC5F7B">
        <w:rPr>
          <w:rFonts w:ascii="Times New Roman" w:hAnsi="Times New Roman" w:cs="Times New Roman"/>
          <w:sz w:val="24"/>
          <w:szCs w:val="24"/>
          <w:lang w:val="en-GB"/>
        </w:rPr>
        <w:t>adolescent</w:t>
      </w:r>
      <w:r w:rsidR="00AF307B" w:rsidRPr="00AC5F7B">
        <w:rPr>
          <w:rFonts w:ascii="Times New Roman" w:hAnsi="Times New Roman" w:cs="Times New Roman"/>
          <w:sz w:val="24"/>
          <w:szCs w:val="24"/>
          <w:lang w:val="en-GB"/>
        </w:rPr>
        <w:t>s</w:t>
      </w:r>
      <w:r w:rsidR="00AD1596" w:rsidRPr="00AC5F7B">
        <w:rPr>
          <w:rFonts w:ascii="Times New Roman" w:hAnsi="Times New Roman" w:cs="Times New Roman"/>
          <w:sz w:val="24"/>
          <w:szCs w:val="24"/>
          <w:lang w:val="en-GB"/>
        </w:rPr>
        <w:t xml:space="preserve"> and adults</w:t>
      </w:r>
      <w:r w:rsidR="00CF7801" w:rsidRPr="00AC5F7B">
        <w:rPr>
          <w:rFonts w:ascii="Times New Roman" w:hAnsi="Times New Roman" w:cs="Times New Roman"/>
          <w:sz w:val="24"/>
          <w:szCs w:val="24"/>
          <w:lang w:val="en-GB"/>
        </w:rPr>
        <w:t xml:space="preserve"> </w:t>
      </w:r>
      <w:r w:rsidR="00C54C83" w:rsidRPr="00AC5F7B">
        <w:rPr>
          <w:rFonts w:ascii="Times New Roman" w:hAnsi="Times New Roman" w:cs="Times New Roman"/>
          <w:sz w:val="24"/>
          <w:szCs w:val="24"/>
          <w:lang w:val="en-GB"/>
        </w:rPr>
        <w:t>who</w:t>
      </w:r>
      <w:r w:rsidR="00116602" w:rsidRPr="00AC5F7B">
        <w:rPr>
          <w:rFonts w:ascii="Times New Roman" w:hAnsi="Times New Roman" w:cs="Times New Roman"/>
          <w:sz w:val="24"/>
          <w:szCs w:val="24"/>
          <w:lang w:val="en-GB"/>
        </w:rPr>
        <w:t xml:space="preserve"> </w:t>
      </w:r>
      <w:r w:rsidR="0066396C" w:rsidRPr="00AC5F7B">
        <w:rPr>
          <w:rFonts w:ascii="Times New Roman" w:hAnsi="Times New Roman" w:cs="Times New Roman"/>
          <w:sz w:val="24"/>
          <w:szCs w:val="24"/>
          <w:lang w:val="en-GB"/>
        </w:rPr>
        <w:t xml:space="preserve">enrolled </w:t>
      </w:r>
      <w:r w:rsidR="00526234" w:rsidRPr="00AC5F7B">
        <w:rPr>
          <w:rFonts w:ascii="Times New Roman" w:hAnsi="Times New Roman" w:cs="Times New Roman"/>
          <w:sz w:val="24"/>
          <w:szCs w:val="24"/>
          <w:lang w:val="en-GB"/>
        </w:rPr>
        <w:t xml:space="preserve">in </w:t>
      </w:r>
      <w:r w:rsidR="0066396C" w:rsidRPr="00AC5F7B">
        <w:rPr>
          <w:rFonts w:ascii="Times New Roman" w:hAnsi="Times New Roman" w:cs="Times New Roman"/>
          <w:sz w:val="24"/>
          <w:szCs w:val="24"/>
          <w:lang w:val="en-GB"/>
        </w:rPr>
        <w:t>the Aid for AIDS (</w:t>
      </w:r>
      <w:proofErr w:type="spellStart"/>
      <w:r w:rsidR="0066396C" w:rsidRPr="00AC5F7B">
        <w:rPr>
          <w:rFonts w:ascii="Times New Roman" w:hAnsi="Times New Roman" w:cs="Times New Roman"/>
          <w:sz w:val="24"/>
          <w:szCs w:val="24"/>
          <w:lang w:val="en-GB"/>
        </w:rPr>
        <w:t>AfA</w:t>
      </w:r>
      <w:proofErr w:type="spellEnd"/>
      <w:r w:rsidR="0066396C" w:rsidRPr="00AC5F7B">
        <w:rPr>
          <w:rFonts w:ascii="Times New Roman" w:hAnsi="Times New Roman" w:cs="Times New Roman"/>
          <w:sz w:val="24"/>
          <w:szCs w:val="24"/>
          <w:lang w:val="en-GB"/>
        </w:rPr>
        <w:t>)</w:t>
      </w:r>
      <w:r w:rsidR="00AF307B" w:rsidRPr="00AC5F7B">
        <w:rPr>
          <w:rFonts w:ascii="Times New Roman" w:hAnsi="Times New Roman" w:cs="Times New Roman"/>
          <w:sz w:val="24"/>
          <w:szCs w:val="24"/>
          <w:lang w:val="en-GB"/>
        </w:rPr>
        <w:t xml:space="preserve"> </w:t>
      </w:r>
      <w:r w:rsidR="00526234" w:rsidRPr="00AC5F7B">
        <w:rPr>
          <w:rFonts w:ascii="Times New Roman" w:hAnsi="Times New Roman" w:cs="Times New Roman"/>
          <w:sz w:val="24"/>
          <w:szCs w:val="24"/>
          <w:lang w:val="en-GB"/>
        </w:rPr>
        <w:t xml:space="preserve">HIV management </w:t>
      </w:r>
      <w:r w:rsidR="0066396C" w:rsidRPr="00AC5F7B">
        <w:rPr>
          <w:rFonts w:ascii="Times New Roman" w:hAnsi="Times New Roman" w:cs="Times New Roman"/>
          <w:sz w:val="24"/>
          <w:szCs w:val="24"/>
          <w:lang w:val="en-GB"/>
        </w:rPr>
        <w:t>programme</w:t>
      </w:r>
      <w:r w:rsidR="00C54C83" w:rsidRPr="00AC5F7B">
        <w:rPr>
          <w:rFonts w:ascii="Times New Roman" w:hAnsi="Times New Roman" w:cs="Times New Roman"/>
          <w:sz w:val="24"/>
          <w:szCs w:val="24"/>
          <w:lang w:val="en-GB"/>
        </w:rPr>
        <w:t xml:space="preserve"> </w:t>
      </w:r>
      <w:r w:rsidRPr="00AC5F7B">
        <w:rPr>
          <w:rFonts w:ascii="Times New Roman" w:eastAsia="Calibri" w:hAnsi="Times New Roman" w:cs="Times New Roman"/>
          <w:sz w:val="24"/>
          <w:szCs w:val="24"/>
          <w:lang w:val="en-GB"/>
        </w:rPr>
        <w:t xml:space="preserve">from </w:t>
      </w:r>
      <w:r w:rsidR="00F109FC" w:rsidRPr="00AC5F7B">
        <w:rPr>
          <w:rFonts w:ascii="Times New Roman" w:eastAsia="Calibri" w:hAnsi="Times New Roman" w:cs="Times New Roman"/>
          <w:sz w:val="24"/>
          <w:szCs w:val="24"/>
          <w:lang w:val="en-GB"/>
        </w:rPr>
        <w:t xml:space="preserve">their </w:t>
      </w:r>
      <w:r w:rsidRPr="00AC5F7B">
        <w:rPr>
          <w:rFonts w:ascii="Times New Roman" w:eastAsia="Calibri" w:hAnsi="Times New Roman" w:cs="Times New Roman"/>
          <w:sz w:val="24"/>
          <w:szCs w:val="24"/>
          <w:lang w:val="en-GB"/>
        </w:rPr>
        <w:t xml:space="preserve">first documented ART use (baseline) </w:t>
      </w:r>
      <w:r w:rsidR="00C346AF" w:rsidRPr="00AC5F7B">
        <w:rPr>
          <w:rFonts w:ascii="Times New Roman" w:eastAsia="Calibri" w:hAnsi="Times New Roman" w:cs="Times New Roman"/>
          <w:sz w:val="24"/>
          <w:szCs w:val="24"/>
          <w:lang w:val="en-GB"/>
        </w:rPr>
        <w:t xml:space="preserve">to </w:t>
      </w:r>
      <w:r w:rsidR="00AF307B" w:rsidRPr="00AC5F7B">
        <w:rPr>
          <w:rFonts w:ascii="Times New Roman" w:eastAsia="Calibri" w:hAnsi="Times New Roman" w:cs="Times New Roman"/>
          <w:sz w:val="24"/>
          <w:szCs w:val="24"/>
          <w:lang w:val="en-GB"/>
        </w:rPr>
        <w:t xml:space="preserve">the </w:t>
      </w:r>
      <w:r w:rsidRPr="00AC5F7B">
        <w:rPr>
          <w:rFonts w:ascii="Times New Roman" w:eastAsia="Calibri" w:hAnsi="Times New Roman" w:cs="Times New Roman"/>
          <w:sz w:val="24"/>
          <w:szCs w:val="24"/>
          <w:lang w:val="en-GB"/>
        </w:rPr>
        <w:t xml:space="preserve">end of insurance coverage, death, </w:t>
      </w:r>
      <w:r w:rsidR="005C3E03" w:rsidRPr="00AC5F7B">
        <w:rPr>
          <w:rFonts w:ascii="Times New Roman" w:eastAsia="Calibri" w:hAnsi="Times New Roman" w:cs="Times New Roman"/>
          <w:sz w:val="24"/>
          <w:szCs w:val="24"/>
          <w:lang w:val="en-GB"/>
        </w:rPr>
        <w:t xml:space="preserve">or </w:t>
      </w:r>
      <w:r w:rsidRPr="00AC5F7B">
        <w:rPr>
          <w:rFonts w:ascii="Times New Roman" w:eastAsia="Calibri" w:hAnsi="Times New Roman" w:cs="Times New Roman"/>
          <w:sz w:val="24"/>
          <w:szCs w:val="24"/>
          <w:lang w:val="en-GB"/>
        </w:rPr>
        <w:t>database closure,</w:t>
      </w:r>
      <w:r w:rsidR="0073029D" w:rsidRPr="00AC5F7B">
        <w:rPr>
          <w:rFonts w:ascii="Times New Roman" w:eastAsia="Calibri" w:hAnsi="Times New Roman" w:cs="Times New Roman"/>
          <w:sz w:val="24"/>
          <w:szCs w:val="24"/>
          <w:lang w:val="en-GB"/>
        </w:rPr>
        <w:t xml:space="preserve"> whichever happened first</w:t>
      </w:r>
      <w:r w:rsidR="00F81562" w:rsidRPr="00AC5F7B">
        <w:rPr>
          <w:rFonts w:ascii="Times New Roman" w:eastAsia="Calibri" w:hAnsi="Times New Roman" w:cs="Times New Roman"/>
          <w:sz w:val="24"/>
          <w:szCs w:val="24"/>
          <w:lang w:val="en-GB"/>
        </w:rPr>
        <w:t>.</w:t>
      </w:r>
      <w:r w:rsidR="0073029D" w:rsidRPr="00AC5F7B">
        <w:rPr>
          <w:rFonts w:ascii="Times New Roman" w:eastAsia="Calibri" w:hAnsi="Times New Roman" w:cs="Times New Roman"/>
          <w:sz w:val="24"/>
          <w:szCs w:val="24"/>
          <w:lang w:val="en-GB"/>
        </w:rPr>
        <w:t xml:space="preserve"> </w:t>
      </w:r>
      <w:proofErr w:type="spellStart"/>
      <w:r w:rsidR="008A2D55" w:rsidRPr="00AC5F7B">
        <w:rPr>
          <w:rFonts w:ascii="Times New Roman" w:hAnsi="Times New Roman" w:cs="Times New Roman"/>
          <w:sz w:val="24"/>
          <w:szCs w:val="24"/>
          <w:lang w:val="en-GB"/>
        </w:rPr>
        <w:t>AfA</w:t>
      </w:r>
      <w:proofErr w:type="spellEnd"/>
      <w:r w:rsidR="008A2D55" w:rsidRPr="00AC5F7B">
        <w:rPr>
          <w:rFonts w:ascii="Times New Roman" w:hAnsi="Times New Roman" w:cs="Times New Roman"/>
          <w:sz w:val="24"/>
          <w:szCs w:val="24"/>
          <w:lang w:val="en-GB"/>
        </w:rPr>
        <w:t xml:space="preserve"> has ethics approval to contribute data to </w:t>
      </w:r>
      <w:r w:rsidR="00D40E08" w:rsidRPr="00AC5F7B">
        <w:rPr>
          <w:rFonts w:ascii="Times New Roman" w:hAnsi="Times New Roman" w:cs="Times New Roman"/>
          <w:sz w:val="24"/>
          <w:szCs w:val="24"/>
          <w:lang w:val="en-GB"/>
        </w:rPr>
        <w:t>the International epidemiology Databases to Evaluate AIDS (</w:t>
      </w:r>
      <w:proofErr w:type="spellStart"/>
      <w:r w:rsidR="00D40E08" w:rsidRPr="00AC5F7B">
        <w:rPr>
          <w:rFonts w:ascii="Times New Roman" w:hAnsi="Times New Roman" w:cs="Times New Roman"/>
          <w:sz w:val="24"/>
          <w:szCs w:val="24"/>
          <w:lang w:val="en-GB"/>
        </w:rPr>
        <w:t>IeDEA</w:t>
      </w:r>
      <w:proofErr w:type="spellEnd"/>
      <w:r w:rsidR="00D40E08" w:rsidRPr="00AC5F7B">
        <w:rPr>
          <w:rFonts w:ascii="Times New Roman" w:hAnsi="Times New Roman" w:cs="Times New Roman"/>
          <w:sz w:val="24"/>
          <w:szCs w:val="24"/>
          <w:lang w:val="en-GB"/>
        </w:rPr>
        <w:t xml:space="preserve">) </w:t>
      </w:r>
      <w:r w:rsidR="00D40E08" w:rsidRPr="00AC5F7B">
        <w:rPr>
          <w:rFonts w:ascii="Times New Roman" w:hAnsi="Times New Roman" w:cs="Times New Roman"/>
          <w:noProof/>
          <w:sz w:val="24"/>
          <w:szCs w:val="24"/>
          <w:vertAlign w:val="superscript"/>
          <w:lang w:val="en-GB"/>
        </w:rPr>
        <w:fldChar w:fldCharType="begin" w:fldLock="1"/>
      </w:r>
      <w:r w:rsidR="00E75E37">
        <w:rPr>
          <w:rFonts w:ascii="Times New Roman" w:hAnsi="Times New Roman" w:cs="Times New Roman"/>
          <w:noProof/>
          <w:sz w:val="24"/>
          <w:szCs w:val="24"/>
          <w:vertAlign w:val="superscript"/>
          <w:lang w:val="en-GB"/>
        </w:rPr>
        <w:instrText>ADDIN CSL_CITATION {"citationItems":[{"id":"ITEM-1","itemData":{"DOI":"10.1136/bmjopen-2019-035246","ISSN":"2044-6055","abstract":"Purpose: The objectives of the International epidemiology Databases to Evaluate AIDS (IeDEA) are to (i) evaluate the delivery of combination antiretroviral therapy (ART) in children, adolescents and adults in sub-Saharan Africa, (ii) to describe ART regimen effectiveness, durability and tolerability, (iii) to examine HIV-related comorbidities and co-infections, and (iv) to examine the pregnancy- and HIV-related outcomes of women on ART and their infants exposed to HIV or antiretroviral therapy in utero or via breastmilk. Participants: IeDEA is organized in four regions (Central, East, Southern and West Africa), with 240 treatment and care sites, six data centres at African, European and US universities, and almost 1.4 million children, adolescents and adult people living with HIV (PLWHIV) enrolled. Findings to date: The data include socio-demographic characteristics, clinical outcomes, opportunistic events, treatment regimens, clinic visits and laboratory measurements. They have been used to analyse outcomes in people living with HIV-1 or HIV-2 who initiate ART, including determinants of mortality, of switching to second-line and third-line ART, drug resistance, loss to follow-up and the immunological and virological response to different ART regimens. Programme-level estimates of mortality have been corrected for loss to follow-up. We examined the impact of co-infection with hepatitis B and C, and the epidemiology of different cancers and of (multi-drug resistant) tuberculosis, renal disease and of mental illness. The adoption of &amp;#039;Treat All&amp;#039;, making ART available to all PLWHIV regardless of CD4+ cell count or clinical stage was another important research topic. Future plans: IeDEA has formulated several research priorities for the &amp;#039;Treat All&amp;#039; era in sub-Saharan Africa. It recently obtained funding to set up sentinel sites where additional data are prospectively collected on cardiometabolic risks factors as well as mental health and liver diseases, and is planning to create a drug resistance database.Competing Interest StatementThe authors have declared no competing interest.Funding StatementThe International Epidemiology Databases to Evaluate AIDS (IeDEA) is supported by the U.S. National Institutes of Health′s National Institute of Allergy and Infectious Diseases, the Eunice Kennedy Shriver National Institute of Child Health and Human Development, the National Cancer Institute, the National Institute of Mental Health, the National …","author":[{"dropping-particle":"","family":"Chammartin","given":"Frédérique","non-dropping-particle":"","parse-names":false,"suffix":""},{"dropping-particle":"","family":"Dao Ostinelli","given":"Cam Ha","non-dropping-particle":"","parse-names":false,"suffix":""},{"dropping-particle":"","family":"Anastos","given":"Kathryn","non-dropping-particle":"","parse-names":false,"suffix":""},{"dropping-particle":"","family":"Jaquet","given":"Antoine","non-dropping-particle":"","parse-names":false,"suffix":""},{"dropping-particle":"","family":"Brazier","given":"Ellen","non-dropping-particle":"","parse-names":false,"suffix":""},{"dropping-particle":"","family":"Brown","given":"Steven","non-dropping-particle":"","parse-names":false,"suffix":""},{"dropping-particle":"","family":"Dabis","given":"Francois","non-dropping-particle":"","parse-names":false,"suffix":""},{"dropping-particle":"","family":"Davies","given":"Mary-Ann","non-dropping-particle":"","parse-names":false,"suffix":""},{"dropping-particle":"","family":"Duda","given":"Stephany N","non-dropping-particle":"","parse-names":false,"suffix":""},{"dropping-particle":"","family":"Malateste","given":"Karen","non-dropping-particle":"","parse-names":false,"suffix":""},{"dropping-particle":"","family":"Nash","given":"Denis","non-dropping-particle":"","parse-names":false,"suffix":""},{"dropping-particle":"","family":"Wools-Kaloustian","given":"Kara","non-dropping-particle":"","parse-names":false,"suffix":""},{"dropping-particle":"","family":"Groote","given":"Per M","non-dropping-particle":"von","parse-names":false,"suffix":""},{"dropping-particle":"","family":"Egger","given":"Matthias","non-dropping-particle":"","parse-names":false,"suffix":""}],"container-title":"BMJ Open","id":"ITEM-1","issue":"5","issued":{"date-parts":[["2020","5","15"]]},"page":"e035246","title":"International epidemiology databases to evaluate AIDS (IeDEA) in sub-Saharan Africa, 2012–2019","type":"article-journal","volume":"10"},"uris":["http://www.mendeley.com/documents/?uuid=8ee671db-72ea-4fb1-a2df-b81d5a34586d","http://www.mendeley.com/documents/?uuid=2c420323-7d0e-4a76-8b9b-0cfb797e8bb4"]}],"mendeley":{"formattedCitation":"[24]","plainTextFormattedCitation":"[24]","previouslyFormattedCitation":"[24]"},"properties":{"noteIndex":0},"schema":"https://github.com/citation-style-language/schema/raw/master/csl-citation.json"}</w:instrText>
      </w:r>
      <w:r w:rsidR="00D40E08" w:rsidRPr="00AC5F7B">
        <w:rPr>
          <w:rFonts w:ascii="Times New Roman" w:hAnsi="Times New Roman" w:cs="Times New Roman"/>
          <w:noProof/>
          <w:sz w:val="24"/>
          <w:szCs w:val="24"/>
          <w:vertAlign w:val="superscript"/>
          <w:lang w:val="en-GB"/>
        </w:rPr>
        <w:fldChar w:fldCharType="separate"/>
      </w:r>
      <w:r w:rsidR="00D40E08" w:rsidRPr="00AC5F7B">
        <w:rPr>
          <w:rFonts w:ascii="Times New Roman" w:hAnsi="Times New Roman" w:cs="Times New Roman"/>
          <w:noProof/>
          <w:sz w:val="24"/>
          <w:szCs w:val="24"/>
          <w:lang w:val="en-GB"/>
        </w:rPr>
        <w:t>[24]</w:t>
      </w:r>
      <w:r w:rsidR="00D40E08" w:rsidRPr="00AC5F7B">
        <w:rPr>
          <w:rFonts w:ascii="Times New Roman" w:hAnsi="Times New Roman" w:cs="Times New Roman"/>
          <w:noProof/>
          <w:sz w:val="24"/>
          <w:szCs w:val="24"/>
          <w:vertAlign w:val="superscript"/>
          <w:lang w:val="en-GB"/>
        </w:rPr>
        <w:fldChar w:fldCharType="end"/>
      </w:r>
      <w:r w:rsidR="00D40E08" w:rsidRPr="00AC5F7B">
        <w:rPr>
          <w:rFonts w:ascii="Times New Roman" w:hAnsi="Times New Roman" w:cs="Times New Roman"/>
          <w:sz w:val="24"/>
          <w:szCs w:val="24"/>
          <w:lang w:val="en-GB"/>
        </w:rPr>
        <w:t>.</w:t>
      </w:r>
      <w:r w:rsidR="008A2D55" w:rsidRPr="00AC5F7B">
        <w:rPr>
          <w:rFonts w:ascii="Times New Roman" w:hAnsi="Times New Roman" w:cs="Times New Roman"/>
          <w:sz w:val="24"/>
          <w:szCs w:val="24"/>
          <w:lang w:val="en-GB"/>
        </w:rPr>
        <w:t xml:space="preserve"> The Human Research Ethics Committee of the University </w:t>
      </w:r>
      <w:proofErr w:type="gramStart"/>
      <w:r w:rsidR="008A2D55" w:rsidRPr="00AC5F7B">
        <w:rPr>
          <w:rFonts w:ascii="Times New Roman" w:hAnsi="Times New Roman" w:cs="Times New Roman"/>
          <w:sz w:val="24"/>
          <w:szCs w:val="24"/>
          <w:lang w:val="en-GB"/>
        </w:rPr>
        <w:t>of</w:t>
      </w:r>
      <w:proofErr w:type="gramEnd"/>
      <w:r w:rsidR="008A2D55" w:rsidRPr="00AC5F7B">
        <w:rPr>
          <w:rFonts w:ascii="Times New Roman" w:hAnsi="Times New Roman" w:cs="Times New Roman"/>
          <w:sz w:val="24"/>
          <w:szCs w:val="24"/>
          <w:lang w:val="en-GB"/>
        </w:rPr>
        <w:t xml:space="preserve"> Cape Town, South Africa, and the Cantonal Ethics Committee Bern, Switzerland, authorised the </w:t>
      </w:r>
      <w:r w:rsidR="008A2D55" w:rsidRPr="00AC5F7B">
        <w:rPr>
          <w:rFonts w:ascii="Times New Roman" w:hAnsi="Times New Roman" w:cs="Times New Roman"/>
          <w:sz w:val="24"/>
          <w:szCs w:val="24"/>
          <w:lang w:val="en-GB"/>
        </w:rPr>
        <w:lastRenderedPageBreak/>
        <w:t>analysis of the database. Beneficiaries of the medical insurance scheme or their guardians provided consent for their data to be used in research.</w:t>
      </w:r>
    </w:p>
    <w:p w14:paraId="2D6A4A89" w14:textId="116E44B0" w:rsidR="00AE4CFE" w:rsidRPr="00AC5F7B" w:rsidRDefault="00AE4CFE" w:rsidP="009A5106">
      <w:pPr>
        <w:pStyle w:val="Heading2"/>
        <w:spacing w:line="360" w:lineRule="auto"/>
        <w:rPr>
          <w:rFonts w:ascii="Times New Roman" w:hAnsi="Times New Roman" w:cs="Times New Roman"/>
          <w:sz w:val="24"/>
          <w:szCs w:val="24"/>
          <w:lang w:val="en-GB"/>
        </w:rPr>
      </w:pPr>
      <w:r w:rsidRPr="00AC5F7B">
        <w:rPr>
          <w:rFonts w:ascii="Times New Roman" w:hAnsi="Times New Roman" w:cs="Times New Roman"/>
          <w:sz w:val="24"/>
          <w:szCs w:val="24"/>
          <w:lang w:val="en-GB"/>
        </w:rPr>
        <w:t>Setting</w:t>
      </w:r>
    </w:p>
    <w:p w14:paraId="6C8325B1" w14:textId="54837BEF" w:rsidR="00F10E2A" w:rsidRPr="00F10E2A" w:rsidRDefault="0066396C" w:rsidP="00F10E2A">
      <w:pPr>
        <w:spacing w:line="360" w:lineRule="auto"/>
        <w:rPr>
          <w:ins w:id="51" w:author="Egger, Matthias (ISPM)" w:date="2022-05-16T15:28:00Z"/>
          <w:rFonts w:ascii="Times New Roman" w:hAnsi="Times New Roman" w:cs="Times New Roman"/>
          <w:sz w:val="24"/>
          <w:szCs w:val="24"/>
          <w:lang w:val="en-GB"/>
        </w:rPr>
      </w:pPr>
      <w:del w:id="52" w:author="Egger, Matthias (ISPM)" w:date="2022-05-16T15:28:00Z">
        <w:r w:rsidRPr="00AC5F7B" w:rsidDel="00F10E2A">
          <w:rPr>
            <w:rFonts w:ascii="Times New Roman" w:hAnsi="Times New Roman" w:cs="Times New Roman"/>
            <w:sz w:val="24"/>
            <w:szCs w:val="24"/>
            <w:lang w:val="en-GB"/>
          </w:rPr>
          <w:delText>The AfA programme is a private sector HIV</w:delText>
        </w:r>
        <w:r w:rsidR="00526234" w:rsidRPr="00AC5F7B" w:rsidDel="00F10E2A">
          <w:rPr>
            <w:rFonts w:ascii="Times New Roman" w:hAnsi="Times New Roman" w:cs="Times New Roman"/>
            <w:sz w:val="24"/>
            <w:szCs w:val="24"/>
            <w:lang w:val="en-GB"/>
          </w:rPr>
          <w:delText xml:space="preserve"> management</w:delText>
        </w:r>
        <w:r w:rsidRPr="00AC5F7B" w:rsidDel="00F10E2A">
          <w:rPr>
            <w:rFonts w:ascii="Times New Roman" w:hAnsi="Times New Roman" w:cs="Times New Roman"/>
            <w:sz w:val="24"/>
            <w:szCs w:val="24"/>
            <w:lang w:val="en-GB"/>
          </w:rPr>
          <w:delText xml:space="preserve"> programme for</w:delText>
        </w:r>
        <w:r w:rsidR="004642EB" w:rsidRPr="00AC5F7B" w:rsidDel="00F10E2A">
          <w:rPr>
            <w:rFonts w:ascii="Times New Roman" w:hAnsi="Times New Roman" w:cs="Times New Roman"/>
            <w:sz w:val="24"/>
            <w:szCs w:val="24"/>
            <w:lang w:val="en-GB"/>
          </w:rPr>
          <w:delText xml:space="preserve"> insured </w:delText>
        </w:r>
        <w:r w:rsidRPr="00AC5F7B" w:rsidDel="00F10E2A">
          <w:rPr>
            <w:rFonts w:ascii="Times New Roman" w:hAnsi="Times New Roman" w:cs="Times New Roman"/>
            <w:sz w:val="24"/>
            <w:szCs w:val="24"/>
            <w:lang w:val="en-GB"/>
          </w:rPr>
          <w:delText>people</w:delText>
        </w:r>
        <w:r w:rsidR="004642EB" w:rsidRPr="00AC5F7B" w:rsidDel="00F10E2A">
          <w:rPr>
            <w:rFonts w:ascii="Times New Roman" w:hAnsi="Times New Roman" w:cs="Times New Roman"/>
            <w:sz w:val="24"/>
            <w:szCs w:val="24"/>
            <w:lang w:val="en-GB"/>
          </w:rPr>
          <w:delText xml:space="preserve"> living with HIV</w:delText>
        </w:r>
        <w:r w:rsidRPr="00AC5F7B" w:rsidDel="00F10E2A">
          <w:rPr>
            <w:rFonts w:ascii="Times New Roman" w:hAnsi="Times New Roman" w:cs="Times New Roman"/>
            <w:sz w:val="24"/>
            <w:szCs w:val="24"/>
            <w:lang w:val="en-GB"/>
          </w:rPr>
          <w:delText xml:space="preserve"> in South Africa. </w:delText>
        </w:r>
        <w:r w:rsidR="000C3774" w:rsidRPr="00AC5F7B" w:rsidDel="00F10E2A">
          <w:rPr>
            <w:rFonts w:ascii="Times New Roman" w:hAnsi="Times New Roman" w:cs="Times New Roman"/>
            <w:sz w:val="24"/>
            <w:szCs w:val="24"/>
            <w:lang w:val="en-GB"/>
          </w:rPr>
          <w:delText>P</w:delText>
        </w:r>
        <w:r w:rsidR="00301403" w:rsidRPr="00AC5F7B" w:rsidDel="00F10E2A">
          <w:rPr>
            <w:rFonts w:ascii="Times New Roman" w:hAnsi="Times New Roman" w:cs="Times New Roman"/>
            <w:sz w:val="24"/>
            <w:szCs w:val="24"/>
            <w:lang w:val="en-GB"/>
          </w:rPr>
          <w:delText>rivate medical practitioners and specialists treat HIV patients</w:delText>
        </w:r>
        <w:r w:rsidR="000C3774" w:rsidRPr="00AC5F7B" w:rsidDel="00F10E2A">
          <w:rPr>
            <w:rFonts w:ascii="Times New Roman" w:hAnsi="Times New Roman" w:cs="Times New Roman"/>
            <w:sz w:val="24"/>
            <w:szCs w:val="24"/>
            <w:lang w:val="en-GB"/>
          </w:rPr>
          <w:delText xml:space="preserve"> according </w:delText>
        </w:r>
        <w:r w:rsidR="000C3774" w:rsidRPr="008F781E" w:rsidDel="00F10E2A">
          <w:rPr>
            <w:rFonts w:ascii="Times New Roman" w:hAnsi="Times New Roman" w:cs="Times New Roman"/>
            <w:sz w:val="24"/>
            <w:szCs w:val="24"/>
            <w:lang w:val="en-GB"/>
          </w:rPr>
          <w:delText>to national treatment guidelines</w:delText>
        </w:r>
        <w:r w:rsidR="00223209" w:rsidRPr="008F781E" w:rsidDel="00F10E2A">
          <w:rPr>
            <w:rFonts w:ascii="Times New Roman" w:hAnsi="Times New Roman" w:cs="Times New Roman"/>
            <w:sz w:val="24"/>
            <w:szCs w:val="24"/>
            <w:lang w:val="en-GB"/>
          </w:rPr>
          <w:delText xml:space="preserve"> </w:delText>
        </w:r>
        <w:r w:rsidR="0025201A" w:rsidRPr="008F781E" w:rsidDel="00F10E2A">
          <w:rPr>
            <w:rFonts w:ascii="Times New Roman" w:hAnsi="Times New Roman" w:cs="Times New Roman"/>
            <w:sz w:val="24"/>
            <w:szCs w:val="24"/>
            <w:lang w:val="en-GB"/>
          </w:rPr>
          <w:fldChar w:fldCharType="begin" w:fldLock="1"/>
        </w:r>
        <w:r w:rsidR="002304D5" w:rsidRPr="008F781E" w:rsidDel="00F10E2A">
          <w:rPr>
            <w:rFonts w:ascii="Times New Roman" w:hAnsi="Times New Roman" w:cs="Times New Roman"/>
            <w:sz w:val="24"/>
            <w:szCs w:val="24"/>
            <w:lang w:val="en-GB"/>
          </w:rPr>
          <w:delInstrText>ADDIN CSL_CITATION {"citationItems":[{"id":"ITEM-1","itemData":{"DOI":"10.4102/sajhivmed.v18i1.776","ISSN":"2078-6751","abstract":"These guidelines are intended as an update to those published in the Southern African Journal of HIV Medicine in 2014 and the update on when to initiate antiretroviral therapy in 2015. Since the release of the previous guidelines, the scale-up of antiretroviral therapy (ART) in southern Africa has continued. New antiretroviral drugs have become available with improved efficacy, safety and robustness. The guidelines are intended for countries in the southern African region, which vary between lower and middle income.","author":[{"dropping-particle":"","family":"Meintjes","given":"Graeme","non-dropping-particle":"","parse-names":false,"suffix":""},{"dropping-particle":"","family":"Moorhouse","given":"Michelle A.","non-dropping-particle":"","parse-names":false,"suffix":""},{"dropping-particle":"","family":"Carmona","given":"Sergio","non-dropping-particle":"","parse-names":false,"suffix":""},{"dropping-particle":"","family":"Davies","given":"Natasha","non-dropping-particle":"","parse-names":false,"suffix":""},{"dropping-particle":"","family":"Dlamini","given":"Sipho","non-dropping-particle":"","parse-names":false,"suffix":""},{"dropping-particle":"","family":"Vuuren","given":"Cloete","non-dropping-particle":"Van","parse-names":false,"suffix":""},{"dropping-particle":"","family":"Manzini","given":"Thandekile","non-dropping-particle":"","parse-names":false,"suffix":""},{"dropping-particle":"","family":"Mathe","given":"Moeketsi","non-dropping-particle":"","parse-names":false,"suffix":""},{"dropping-particle":"","family":"Moosa","given":"Yunus","non-dropping-particle":"","parse-names":false,"suffix":""},{"dropping-particle":"","family":"Nash","given":"Jennifer","non-dropping-particle":"","parse-names":false,"suffix":""},{"dropping-particle":"","family":"Nel","given":"Jeremy","non-dropping-particle":"","parse-names":false,"suffix":""},{"dropping-particle":"","family":"Pakade","given":"Yoliswa","non-dropping-particle":"","parse-names":false,"suffix":""},{"dropping-particle":"","family":"Woods","given":"Joana","non-dropping-particle":"","parse-names":false,"suffix":""},{"dropping-particle":"","family":"Zyl","given":"Gert","non-dropping-particle":"Van","parse-names":false,"suffix":""},{"dropping-particle":"","family":"Conradie","given":"Francesca","non-dropping-particle":"","parse-names":false,"suffix":""},{"dropping-particle":"","family":"Venter","given":"Francois","non-dropping-particle":"","parse-names":false,"suffix":""}],"container-title":"Southern African Journal of HIV Medicine","id":"ITEM-1","issue":"1","issued":{"date-parts":[["2017","7","14"]]},"page":"776","title":"Adult antiretroviral therapy guidelines 2017","type":"article-journal","volume":"18"},"uris":["http://www.mendeley.com/documents/?uuid=34da53d6-e5fd-45d2-aaa4-368c9b1ec7c2"]}],"mendeley":{"formattedCitation":"[25]","plainTextFormattedCitation":"[25]","previouslyFormattedCitation":"[25]"},"properties":{"noteIndex":0},"schema":"https://github.com/citation-style-language/schema/raw/master/csl-citation.json"}</w:delInstrText>
        </w:r>
        <w:r w:rsidR="0025201A" w:rsidRPr="008F781E" w:rsidDel="00F10E2A">
          <w:rPr>
            <w:rFonts w:ascii="Times New Roman" w:hAnsi="Times New Roman" w:cs="Times New Roman"/>
            <w:sz w:val="24"/>
            <w:szCs w:val="24"/>
            <w:lang w:val="en-GB"/>
          </w:rPr>
          <w:fldChar w:fldCharType="separate"/>
        </w:r>
        <w:r w:rsidR="007963D4" w:rsidRPr="008F781E" w:rsidDel="00F10E2A">
          <w:rPr>
            <w:rFonts w:ascii="Times New Roman" w:hAnsi="Times New Roman" w:cs="Times New Roman"/>
            <w:noProof/>
            <w:sz w:val="24"/>
            <w:szCs w:val="24"/>
            <w:lang w:val="en-GB"/>
          </w:rPr>
          <w:delText>[25]</w:delText>
        </w:r>
        <w:r w:rsidR="0025201A" w:rsidRPr="008F781E" w:rsidDel="00F10E2A">
          <w:rPr>
            <w:rFonts w:ascii="Times New Roman" w:hAnsi="Times New Roman" w:cs="Times New Roman"/>
            <w:sz w:val="24"/>
            <w:szCs w:val="24"/>
            <w:lang w:val="en-GB"/>
          </w:rPr>
          <w:fldChar w:fldCharType="end"/>
        </w:r>
        <w:r w:rsidR="00223209" w:rsidRPr="008F781E" w:rsidDel="00F10E2A">
          <w:rPr>
            <w:rFonts w:ascii="Times New Roman" w:hAnsi="Times New Roman" w:cs="Times New Roman"/>
            <w:sz w:val="24"/>
            <w:szCs w:val="24"/>
            <w:lang w:val="en-GB"/>
          </w:rPr>
          <w:delText>.</w:delText>
        </w:r>
        <w:r w:rsidRPr="008F781E" w:rsidDel="00F10E2A">
          <w:rPr>
            <w:rFonts w:ascii="Times New Roman" w:hAnsi="Times New Roman" w:cs="Times New Roman"/>
            <w:sz w:val="24"/>
            <w:szCs w:val="24"/>
            <w:lang w:val="en-GB"/>
          </w:rPr>
          <w:delText xml:space="preserve"> </w:delText>
        </w:r>
        <w:r w:rsidR="00301403" w:rsidRPr="008F781E" w:rsidDel="00F10E2A">
          <w:rPr>
            <w:rFonts w:ascii="Times New Roman" w:hAnsi="Times New Roman" w:cs="Times New Roman"/>
            <w:sz w:val="24"/>
            <w:szCs w:val="24"/>
            <w:lang w:val="en-GB"/>
          </w:rPr>
          <w:delText>General practitioners, psychiatrists, psychologists, and private inpatient mental health facilities provide m</w:delText>
        </w:r>
        <w:r w:rsidRPr="008F781E" w:rsidDel="00F10E2A">
          <w:rPr>
            <w:rFonts w:ascii="Times New Roman" w:hAnsi="Times New Roman" w:cs="Times New Roman"/>
            <w:sz w:val="24"/>
            <w:szCs w:val="24"/>
            <w:lang w:val="en-GB"/>
          </w:rPr>
          <w:delText>ental health care</w:delText>
        </w:r>
        <w:r w:rsidR="00301403" w:rsidRPr="008F781E" w:rsidDel="00F10E2A">
          <w:rPr>
            <w:rFonts w:ascii="Times New Roman" w:hAnsi="Times New Roman" w:cs="Times New Roman"/>
            <w:sz w:val="24"/>
            <w:szCs w:val="24"/>
            <w:lang w:val="en-GB"/>
          </w:rPr>
          <w:delText>.</w:delText>
        </w:r>
        <w:r w:rsidR="00BC5570" w:rsidRPr="008F781E" w:rsidDel="00F10E2A">
          <w:rPr>
            <w:rFonts w:ascii="Times New Roman" w:hAnsi="Times New Roman" w:cs="Times New Roman"/>
            <w:sz w:val="24"/>
            <w:szCs w:val="24"/>
            <w:lang w:val="en-GB"/>
          </w:rPr>
          <w:delText xml:space="preserve"> </w:delText>
        </w:r>
        <w:r w:rsidR="00223209" w:rsidRPr="008F781E" w:rsidDel="00F10E2A">
          <w:rPr>
            <w:rFonts w:ascii="Times New Roman" w:hAnsi="Times New Roman" w:cs="Times New Roman"/>
            <w:sz w:val="24"/>
            <w:szCs w:val="24"/>
            <w:lang w:val="en-GB"/>
          </w:rPr>
          <w:delText>P</w:delText>
        </w:r>
        <w:r w:rsidR="00BC5570" w:rsidRPr="008F781E" w:rsidDel="00F10E2A">
          <w:rPr>
            <w:rFonts w:ascii="Times New Roman" w:hAnsi="Times New Roman" w:cs="Times New Roman"/>
            <w:sz w:val="24"/>
            <w:szCs w:val="24"/>
            <w:lang w:val="en-GB"/>
          </w:rPr>
          <w:delText>atients accessing H</w:delText>
        </w:r>
        <w:r w:rsidR="001152A3" w:rsidRPr="008F781E" w:rsidDel="00F10E2A">
          <w:rPr>
            <w:rFonts w:ascii="Times New Roman" w:hAnsi="Times New Roman" w:cs="Times New Roman"/>
            <w:sz w:val="24"/>
            <w:szCs w:val="24"/>
            <w:lang w:val="en-GB"/>
          </w:rPr>
          <w:delText>IV care in the public sector were</w:delText>
        </w:r>
        <w:r w:rsidR="00BC5570" w:rsidRPr="008F781E" w:rsidDel="00F10E2A">
          <w:rPr>
            <w:rFonts w:ascii="Times New Roman" w:hAnsi="Times New Roman" w:cs="Times New Roman"/>
            <w:sz w:val="24"/>
            <w:szCs w:val="24"/>
            <w:lang w:val="en-GB"/>
          </w:rPr>
          <w:delText xml:space="preserve"> not included in this study. </w:delText>
        </w:r>
      </w:del>
      <w:ins w:id="53" w:author="Egger, Matthias (ISPM)" w:date="2022-05-16T15:28:00Z">
        <w:r w:rsidR="00F10E2A" w:rsidRPr="00F10E2A">
          <w:rPr>
            <w:rFonts w:ascii="Times New Roman" w:hAnsi="Times New Roman" w:cs="Times New Roman"/>
            <w:sz w:val="24"/>
            <w:szCs w:val="24"/>
            <w:lang w:val="en-GB"/>
          </w:rPr>
          <w:t xml:space="preserve">The </w:t>
        </w:r>
        <w:proofErr w:type="spellStart"/>
        <w:r w:rsidR="00F10E2A" w:rsidRPr="00F10E2A">
          <w:rPr>
            <w:rFonts w:ascii="Times New Roman" w:hAnsi="Times New Roman" w:cs="Times New Roman"/>
            <w:sz w:val="24"/>
            <w:szCs w:val="24"/>
            <w:lang w:val="en-GB"/>
          </w:rPr>
          <w:t>AfA</w:t>
        </w:r>
        <w:proofErr w:type="spellEnd"/>
        <w:r w:rsidR="00F10E2A" w:rsidRPr="00F10E2A">
          <w:rPr>
            <w:rFonts w:ascii="Times New Roman" w:hAnsi="Times New Roman" w:cs="Times New Roman"/>
            <w:sz w:val="24"/>
            <w:szCs w:val="24"/>
            <w:lang w:val="en-GB"/>
          </w:rPr>
          <w:t xml:space="preserve"> programme is a private sector HIV management programme for insured HIV-infected people and their </w:t>
        </w:r>
        <w:commentRangeStart w:id="54"/>
        <w:r w:rsidR="00F10E2A" w:rsidRPr="00F10E2A">
          <w:rPr>
            <w:rFonts w:ascii="Times New Roman" w:hAnsi="Times New Roman" w:cs="Times New Roman"/>
            <w:sz w:val="24"/>
            <w:szCs w:val="24"/>
            <w:lang w:val="en-GB"/>
          </w:rPr>
          <w:t>families</w:t>
        </w:r>
      </w:ins>
      <w:commentRangeEnd w:id="54"/>
      <w:ins w:id="55" w:author="Egger, Matthias (ISPM)" w:date="2022-05-16T18:16:00Z">
        <w:r w:rsidR="00196962">
          <w:rPr>
            <w:rStyle w:val="CommentReference"/>
          </w:rPr>
          <w:commentReference w:id="54"/>
        </w:r>
      </w:ins>
      <w:ins w:id="56" w:author="Egger, Matthias (ISPM)" w:date="2022-05-16T15:28:00Z">
        <w:r w:rsidR="00F10E2A" w:rsidRPr="00F10E2A">
          <w:rPr>
            <w:rFonts w:ascii="Times New Roman" w:hAnsi="Times New Roman" w:cs="Times New Roman"/>
            <w:sz w:val="24"/>
            <w:szCs w:val="24"/>
            <w:lang w:val="en-GB"/>
          </w:rPr>
          <w:t xml:space="preserve"> in South Africa. </w:t>
        </w:r>
        <w:r w:rsidR="00F10E2A">
          <w:rPr>
            <w:rFonts w:ascii="Times New Roman" w:hAnsi="Times New Roman" w:cs="Times New Roman"/>
            <w:sz w:val="24"/>
            <w:szCs w:val="24"/>
            <w:lang w:val="en-GB"/>
          </w:rPr>
          <w:t>According to national treatment guidelines, general practitioners and specialists treat HIV patient</w:t>
        </w:r>
        <w:r w:rsidR="00F10E2A" w:rsidRPr="00F10E2A">
          <w:rPr>
            <w:rFonts w:ascii="Times New Roman" w:hAnsi="Times New Roman" w:cs="Times New Roman"/>
            <w:sz w:val="24"/>
            <w:szCs w:val="24"/>
            <w:lang w:val="en-GB"/>
          </w:rPr>
          <w:t xml:space="preserve">s [25]. General practitioners, psychiatrists, psychologists and private inpatient mental health facilities provide psychological care. </w:t>
        </w:r>
        <w:r w:rsidR="00F10E2A">
          <w:rPr>
            <w:rFonts w:ascii="Times New Roman" w:hAnsi="Times New Roman" w:cs="Times New Roman"/>
            <w:sz w:val="24"/>
            <w:szCs w:val="24"/>
            <w:lang w:val="en-GB"/>
          </w:rPr>
          <w:t>This study did not include patients seeking HIV care in the public sector</w:t>
        </w:r>
        <w:r w:rsidR="00F10E2A" w:rsidRPr="00F10E2A">
          <w:rPr>
            <w:rFonts w:ascii="Times New Roman" w:hAnsi="Times New Roman" w:cs="Times New Roman"/>
            <w:sz w:val="24"/>
            <w:szCs w:val="24"/>
            <w:lang w:val="en-GB"/>
          </w:rPr>
          <w:t xml:space="preserve">. </w:t>
        </w:r>
      </w:ins>
    </w:p>
    <w:p w14:paraId="660971EA" w14:textId="23D0B558" w:rsidR="00F10E2A" w:rsidRPr="008F781E" w:rsidDel="00F10E2A" w:rsidRDefault="00F10E2A" w:rsidP="00F10E2A">
      <w:pPr>
        <w:spacing w:line="360" w:lineRule="auto"/>
        <w:rPr>
          <w:del w:id="57" w:author="Egger, Matthias (ISPM)" w:date="2022-05-16T15:28:00Z"/>
          <w:rFonts w:ascii="Times New Roman" w:hAnsi="Times New Roman" w:cs="Times New Roman"/>
          <w:sz w:val="24"/>
          <w:szCs w:val="24"/>
          <w:lang w:val="en-GB"/>
        </w:rPr>
      </w:pPr>
    </w:p>
    <w:p w14:paraId="61BA3944" w14:textId="656180A0" w:rsidR="00AE4CFE" w:rsidRPr="008F781E" w:rsidRDefault="00AE4CFE" w:rsidP="009A5106">
      <w:pPr>
        <w:pStyle w:val="Heading2"/>
        <w:spacing w:line="360" w:lineRule="auto"/>
        <w:rPr>
          <w:rFonts w:ascii="Times New Roman" w:hAnsi="Times New Roman" w:cs="Times New Roman"/>
          <w:sz w:val="24"/>
          <w:szCs w:val="24"/>
          <w:lang w:val="en-GB"/>
        </w:rPr>
      </w:pPr>
      <w:r w:rsidRPr="008F781E">
        <w:rPr>
          <w:rFonts w:ascii="Times New Roman" w:hAnsi="Times New Roman" w:cs="Times New Roman"/>
          <w:sz w:val="24"/>
          <w:szCs w:val="24"/>
          <w:lang w:val="en-GB"/>
        </w:rPr>
        <w:t xml:space="preserve">Eligibility </w:t>
      </w:r>
    </w:p>
    <w:p w14:paraId="5DAF5486" w14:textId="41E5E400" w:rsidR="001919B4" w:rsidRPr="008F781E" w:rsidRDefault="001919B4" w:rsidP="009A5106">
      <w:pPr>
        <w:pStyle w:val="NoSpacing"/>
        <w:spacing w:after="160" w:line="360" w:lineRule="auto"/>
        <w:rPr>
          <w:rFonts w:ascii="Times New Roman" w:hAnsi="Times New Roman" w:cs="Times New Roman"/>
          <w:sz w:val="24"/>
          <w:szCs w:val="24"/>
          <w:lang w:val="en-GB"/>
        </w:rPr>
      </w:pPr>
      <w:r w:rsidRPr="008F781E">
        <w:rPr>
          <w:rFonts w:ascii="Times New Roman" w:hAnsi="Times New Roman" w:cs="Times New Roman"/>
          <w:sz w:val="24"/>
          <w:szCs w:val="24"/>
          <w:lang w:val="en-GB"/>
        </w:rPr>
        <w:t xml:space="preserve">HIV-positive </w:t>
      </w:r>
      <w:commentRangeStart w:id="58"/>
      <w:r w:rsidRPr="008F781E">
        <w:rPr>
          <w:rFonts w:ascii="Times New Roman" w:hAnsi="Times New Roman" w:cs="Times New Roman"/>
          <w:sz w:val="24"/>
          <w:szCs w:val="24"/>
          <w:lang w:val="en-GB"/>
        </w:rPr>
        <w:t>adolescents</w:t>
      </w:r>
      <w:commentRangeEnd w:id="58"/>
      <w:r w:rsidR="00F10E2A">
        <w:rPr>
          <w:rStyle w:val="CommentReference"/>
        </w:rPr>
        <w:commentReference w:id="58"/>
      </w:r>
      <w:r w:rsidRPr="008F781E">
        <w:rPr>
          <w:rFonts w:ascii="Times New Roman" w:hAnsi="Times New Roman" w:cs="Times New Roman"/>
          <w:sz w:val="24"/>
          <w:szCs w:val="24"/>
          <w:lang w:val="en-GB"/>
        </w:rPr>
        <w:t xml:space="preserve"> and adults aged 15 years or older, receiving ART for at least </w:t>
      </w:r>
      <w:r w:rsidR="00526234" w:rsidRPr="008F781E">
        <w:rPr>
          <w:rFonts w:ascii="Times New Roman" w:hAnsi="Times New Roman" w:cs="Times New Roman"/>
          <w:sz w:val="24"/>
          <w:szCs w:val="24"/>
          <w:lang w:val="en-GB"/>
        </w:rPr>
        <w:t>six</w:t>
      </w:r>
      <w:r w:rsidR="003C37D5" w:rsidRPr="008F781E">
        <w:rPr>
          <w:rFonts w:ascii="Times New Roman" w:hAnsi="Times New Roman" w:cs="Times New Roman"/>
          <w:sz w:val="24"/>
          <w:szCs w:val="24"/>
          <w:lang w:val="en-GB"/>
        </w:rPr>
        <w:t xml:space="preserve"> </w:t>
      </w:r>
      <w:r w:rsidRPr="008F781E">
        <w:rPr>
          <w:rFonts w:ascii="Times New Roman" w:hAnsi="Times New Roman" w:cs="Times New Roman"/>
          <w:sz w:val="24"/>
          <w:szCs w:val="24"/>
          <w:lang w:val="en-GB"/>
        </w:rPr>
        <w:t xml:space="preserve">months, who </w:t>
      </w:r>
      <w:r w:rsidR="00881B0F" w:rsidRPr="008F781E">
        <w:rPr>
          <w:rFonts w:ascii="Times New Roman" w:hAnsi="Times New Roman" w:cs="Times New Roman"/>
          <w:sz w:val="24"/>
          <w:szCs w:val="24"/>
          <w:lang w:val="en-GB"/>
        </w:rPr>
        <w:t xml:space="preserve">had insurance coverage </w:t>
      </w:r>
      <w:r w:rsidR="00116602" w:rsidRPr="008F781E">
        <w:rPr>
          <w:rFonts w:ascii="Times New Roman" w:hAnsi="Times New Roman" w:cs="Times New Roman"/>
          <w:sz w:val="24"/>
          <w:szCs w:val="24"/>
          <w:lang w:val="en-GB"/>
        </w:rPr>
        <w:t xml:space="preserve">with a large South African </w:t>
      </w:r>
      <w:r w:rsidR="006F3EC6" w:rsidRPr="008F781E">
        <w:rPr>
          <w:rFonts w:ascii="Times New Roman" w:hAnsi="Times New Roman" w:cs="Times New Roman"/>
          <w:sz w:val="24"/>
          <w:szCs w:val="24"/>
          <w:lang w:val="en-GB"/>
        </w:rPr>
        <w:t>medical insurance scheme</w:t>
      </w:r>
      <w:r w:rsidR="00116602" w:rsidRPr="008F781E">
        <w:rPr>
          <w:rFonts w:ascii="Times New Roman" w:hAnsi="Times New Roman" w:cs="Times New Roman"/>
          <w:sz w:val="24"/>
          <w:szCs w:val="24"/>
          <w:lang w:val="en-GB"/>
        </w:rPr>
        <w:t xml:space="preserve"> </w:t>
      </w:r>
      <w:r w:rsidR="00881B0F" w:rsidRPr="008F781E">
        <w:rPr>
          <w:rFonts w:ascii="Times New Roman" w:hAnsi="Times New Roman" w:cs="Times New Roman"/>
          <w:sz w:val="24"/>
          <w:szCs w:val="24"/>
          <w:lang w:val="en-GB"/>
        </w:rPr>
        <w:t>between Jan</w:t>
      </w:r>
      <w:del w:id="59" w:author="Egger, Matthias (ISPM)" w:date="2022-05-16T15:31:00Z">
        <w:r w:rsidR="00881B0F" w:rsidRPr="008F781E" w:rsidDel="00F10E2A">
          <w:rPr>
            <w:rFonts w:ascii="Times New Roman" w:hAnsi="Times New Roman" w:cs="Times New Roman"/>
            <w:sz w:val="24"/>
            <w:szCs w:val="24"/>
            <w:lang w:val="en-GB"/>
          </w:rPr>
          <w:delText>uary</w:delText>
        </w:r>
      </w:del>
      <w:r w:rsidR="00881B0F" w:rsidRPr="008F781E">
        <w:rPr>
          <w:rFonts w:ascii="Times New Roman" w:hAnsi="Times New Roman" w:cs="Times New Roman"/>
          <w:sz w:val="24"/>
          <w:szCs w:val="24"/>
          <w:lang w:val="en-GB"/>
        </w:rPr>
        <w:t xml:space="preserve"> 1, 2011, and Jun</w:t>
      </w:r>
      <w:del w:id="60" w:author="Egger, Matthias (ISPM)" w:date="2022-05-16T15:31:00Z">
        <w:r w:rsidR="00881B0F" w:rsidRPr="008F781E" w:rsidDel="00F10E2A">
          <w:rPr>
            <w:rFonts w:ascii="Times New Roman" w:hAnsi="Times New Roman" w:cs="Times New Roman"/>
            <w:sz w:val="24"/>
            <w:szCs w:val="24"/>
            <w:lang w:val="en-GB"/>
          </w:rPr>
          <w:delText>e</w:delText>
        </w:r>
      </w:del>
      <w:r w:rsidR="00881B0F" w:rsidRPr="008F781E">
        <w:rPr>
          <w:rFonts w:ascii="Times New Roman" w:hAnsi="Times New Roman" w:cs="Times New Roman"/>
          <w:sz w:val="24"/>
          <w:szCs w:val="24"/>
          <w:lang w:val="en-GB"/>
        </w:rPr>
        <w:t xml:space="preserve"> 30, 2020</w:t>
      </w:r>
      <w:r w:rsidR="00AC5F7B" w:rsidRPr="008F781E">
        <w:rPr>
          <w:rFonts w:ascii="Times New Roman" w:hAnsi="Times New Roman" w:cs="Times New Roman"/>
          <w:sz w:val="24"/>
          <w:szCs w:val="24"/>
          <w:lang w:val="en-GB"/>
        </w:rPr>
        <w:t>,</w:t>
      </w:r>
      <w:r w:rsidR="00881B0F" w:rsidRPr="008F781E">
        <w:rPr>
          <w:rFonts w:ascii="Times New Roman" w:hAnsi="Times New Roman" w:cs="Times New Roman"/>
          <w:sz w:val="24"/>
          <w:szCs w:val="24"/>
          <w:lang w:val="en-GB"/>
        </w:rPr>
        <w:t xml:space="preserve"> </w:t>
      </w:r>
      <w:r w:rsidR="001E0745" w:rsidRPr="008F781E">
        <w:rPr>
          <w:rFonts w:ascii="Times New Roman" w:hAnsi="Times New Roman" w:cs="Times New Roman"/>
          <w:sz w:val="24"/>
          <w:szCs w:val="24"/>
          <w:lang w:val="en-GB"/>
        </w:rPr>
        <w:t xml:space="preserve">and </w:t>
      </w:r>
      <w:r w:rsidRPr="008F781E">
        <w:rPr>
          <w:rFonts w:ascii="Times New Roman" w:hAnsi="Times New Roman" w:cs="Times New Roman"/>
          <w:sz w:val="24"/>
          <w:szCs w:val="24"/>
          <w:lang w:val="en-GB"/>
        </w:rPr>
        <w:t xml:space="preserve">enrolled </w:t>
      </w:r>
      <w:r w:rsidR="00526234" w:rsidRPr="008F781E">
        <w:rPr>
          <w:rFonts w:ascii="Times New Roman" w:hAnsi="Times New Roman" w:cs="Times New Roman"/>
          <w:sz w:val="24"/>
          <w:szCs w:val="24"/>
          <w:lang w:val="en-GB"/>
        </w:rPr>
        <w:t xml:space="preserve">in </w:t>
      </w:r>
      <w:r w:rsidRPr="008F781E">
        <w:rPr>
          <w:rFonts w:ascii="Times New Roman" w:hAnsi="Times New Roman" w:cs="Times New Roman"/>
          <w:sz w:val="24"/>
          <w:szCs w:val="24"/>
          <w:lang w:val="en-GB"/>
        </w:rPr>
        <w:t xml:space="preserve">the </w:t>
      </w:r>
      <w:proofErr w:type="spellStart"/>
      <w:r w:rsidRPr="008F781E">
        <w:rPr>
          <w:rFonts w:ascii="Times New Roman" w:hAnsi="Times New Roman" w:cs="Times New Roman"/>
          <w:sz w:val="24"/>
          <w:szCs w:val="24"/>
          <w:lang w:val="en-GB"/>
        </w:rPr>
        <w:t>AfA</w:t>
      </w:r>
      <w:proofErr w:type="spellEnd"/>
      <w:r w:rsidRPr="008F781E">
        <w:rPr>
          <w:rFonts w:ascii="Times New Roman" w:hAnsi="Times New Roman" w:cs="Times New Roman"/>
          <w:sz w:val="24"/>
          <w:szCs w:val="24"/>
          <w:lang w:val="en-GB"/>
        </w:rPr>
        <w:t xml:space="preserve"> programme </w:t>
      </w:r>
      <w:r w:rsidR="00526234" w:rsidRPr="008F781E">
        <w:rPr>
          <w:rFonts w:ascii="Times New Roman" w:hAnsi="Times New Roman" w:cs="Times New Roman"/>
          <w:sz w:val="24"/>
          <w:szCs w:val="24"/>
          <w:lang w:val="en-GB"/>
        </w:rPr>
        <w:t>we</w:t>
      </w:r>
      <w:r w:rsidR="001E0745" w:rsidRPr="008F781E">
        <w:rPr>
          <w:rFonts w:ascii="Times New Roman" w:hAnsi="Times New Roman" w:cs="Times New Roman"/>
          <w:sz w:val="24"/>
          <w:szCs w:val="24"/>
          <w:lang w:val="en-GB"/>
        </w:rPr>
        <w:t xml:space="preserve">re </w:t>
      </w:r>
      <w:r w:rsidRPr="008F781E">
        <w:rPr>
          <w:rFonts w:ascii="Times New Roman" w:hAnsi="Times New Roman" w:cs="Times New Roman"/>
          <w:sz w:val="24"/>
          <w:szCs w:val="24"/>
          <w:lang w:val="en-GB"/>
        </w:rPr>
        <w:t xml:space="preserve">eligible for </w:t>
      </w:r>
      <w:r w:rsidR="00526234" w:rsidRPr="008F781E">
        <w:rPr>
          <w:rFonts w:ascii="Times New Roman" w:hAnsi="Times New Roman" w:cs="Times New Roman"/>
          <w:sz w:val="24"/>
          <w:szCs w:val="24"/>
          <w:lang w:val="en-GB"/>
        </w:rPr>
        <w:t>inclusion</w:t>
      </w:r>
      <w:del w:id="61" w:author="Egger, Matthias (ISPM)" w:date="2022-05-16T15:29:00Z">
        <w:r w:rsidR="00526234" w:rsidRPr="008F781E" w:rsidDel="00F10E2A">
          <w:rPr>
            <w:rFonts w:ascii="Times New Roman" w:hAnsi="Times New Roman" w:cs="Times New Roman"/>
            <w:sz w:val="24"/>
            <w:szCs w:val="24"/>
            <w:lang w:val="en-GB"/>
          </w:rPr>
          <w:delText xml:space="preserve"> in </w:delText>
        </w:r>
        <w:r w:rsidRPr="008F781E" w:rsidDel="00F10E2A">
          <w:rPr>
            <w:rFonts w:ascii="Times New Roman" w:hAnsi="Times New Roman" w:cs="Times New Roman"/>
            <w:sz w:val="24"/>
            <w:szCs w:val="24"/>
            <w:lang w:val="en-GB"/>
          </w:rPr>
          <w:delText>this study</w:delText>
        </w:r>
      </w:del>
      <w:r w:rsidRPr="008F781E">
        <w:rPr>
          <w:rFonts w:ascii="Times New Roman" w:hAnsi="Times New Roman" w:cs="Times New Roman"/>
          <w:sz w:val="24"/>
          <w:szCs w:val="24"/>
          <w:lang w:val="en-GB"/>
        </w:rPr>
        <w:t>.</w:t>
      </w:r>
      <w:r w:rsidR="001E0745" w:rsidRPr="008F781E">
        <w:rPr>
          <w:rFonts w:ascii="Times New Roman" w:hAnsi="Times New Roman" w:cs="Times New Roman"/>
          <w:sz w:val="24"/>
          <w:szCs w:val="24"/>
          <w:lang w:val="en-GB"/>
        </w:rPr>
        <w:t xml:space="preserve"> Individuals with missing sex </w:t>
      </w:r>
      <w:r w:rsidR="00F11F7F" w:rsidRPr="008F781E">
        <w:rPr>
          <w:rFonts w:ascii="Times New Roman" w:hAnsi="Times New Roman" w:cs="Times New Roman"/>
          <w:sz w:val="24"/>
          <w:szCs w:val="24"/>
          <w:lang w:val="en-GB"/>
        </w:rPr>
        <w:t>or date of birth were excluded.</w:t>
      </w:r>
      <w:r w:rsidR="001E0745" w:rsidRPr="008F781E">
        <w:rPr>
          <w:rFonts w:ascii="Times New Roman" w:hAnsi="Times New Roman" w:cs="Times New Roman"/>
          <w:sz w:val="24"/>
          <w:szCs w:val="24"/>
          <w:lang w:val="en-GB"/>
        </w:rPr>
        <w:t xml:space="preserve"> </w:t>
      </w:r>
      <w:r w:rsidR="00F11F7F" w:rsidRPr="008F781E">
        <w:rPr>
          <w:rFonts w:ascii="Times New Roman" w:hAnsi="Times New Roman" w:cs="Times New Roman"/>
          <w:sz w:val="24"/>
          <w:szCs w:val="24"/>
          <w:lang w:val="en-GB"/>
        </w:rPr>
        <w:t>Patients with</w:t>
      </w:r>
      <w:del w:id="62" w:author="Egger, Matthias (ISPM)" w:date="2022-05-16T15:30:00Z">
        <w:r w:rsidR="00F11F7F" w:rsidRPr="008F781E" w:rsidDel="00F10E2A">
          <w:rPr>
            <w:rFonts w:ascii="Times New Roman" w:hAnsi="Times New Roman" w:cs="Times New Roman"/>
            <w:sz w:val="24"/>
            <w:szCs w:val="24"/>
            <w:lang w:val="en-GB"/>
          </w:rPr>
          <w:delText>out less than one year of</w:delText>
        </w:r>
      </w:del>
      <w:r w:rsidR="00F11F7F" w:rsidRPr="008F781E">
        <w:rPr>
          <w:rFonts w:ascii="Times New Roman" w:hAnsi="Times New Roman" w:cs="Times New Roman"/>
          <w:sz w:val="24"/>
          <w:szCs w:val="24"/>
          <w:lang w:val="en-GB"/>
        </w:rPr>
        <w:t xml:space="preserve"> follow-up </w:t>
      </w:r>
      <w:ins w:id="63" w:author="Egger, Matthias (ISPM)" w:date="2022-05-16T15:30:00Z">
        <w:r w:rsidR="00F10E2A">
          <w:rPr>
            <w:rFonts w:ascii="Times New Roman" w:hAnsi="Times New Roman" w:cs="Times New Roman"/>
            <w:sz w:val="24"/>
            <w:szCs w:val="24"/>
            <w:lang w:val="en-GB"/>
          </w:rPr>
          <w:t xml:space="preserve">of less than 1 year </w:t>
        </w:r>
      </w:ins>
      <w:r w:rsidR="00F11F7F" w:rsidRPr="008F781E">
        <w:rPr>
          <w:rFonts w:ascii="Times New Roman" w:hAnsi="Times New Roman" w:cs="Times New Roman"/>
          <w:sz w:val="24"/>
          <w:szCs w:val="24"/>
          <w:lang w:val="en-GB"/>
        </w:rPr>
        <w:t xml:space="preserve">were excluded from </w:t>
      </w:r>
      <w:r w:rsidR="00E12C23" w:rsidRPr="008F781E">
        <w:rPr>
          <w:rFonts w:ascii="Times New Roman" w:hAnsi="Times New Roman" w:cs="Times New Roman"/>
          <w:sz w:val="24"/>
          <w:szCs w:val="24"/>
          <w:lang w:val="en-GB"/>
        </w:rPr>
        <w:t xml:space="preserve">the </w:t>
      </w:r>
      <w:r w:rsidR="00F11F7F" w:rsidRPr="008F781E">
        <w:rPr>
          <w:rFonts w:ascii="Times New Roman" w:hAnsi="Times New Roman" w:cs="Times New Roman"/>
          <w:sz w:val="24"/>
          <w:szCs w:val="24"/>
          <w:lang w:val="en-GB"/>
        </w:rPr>
        <w:t>analysis of factors associated with adherence, those with &lt;</w:t>
      </w:r>
      <w:ins w:id="64" w:author="Egger, Matthias (ISPM)" w:date="2022-05-16T15:30:00Z">
        <w:r w:rsidR="00F10E2A">
          <w:rPr>
            <w:rFonts w:ascii="Times New Roman" w:hAnsi="Times New Roman" w:cs="Times New Roman"/>
            <w:sz w:val="24"/>
            <w:szCs w:val="24"/>
            <w:lang w:val="en-GB"/>
          </w:rPr>
          <w:t xml:space="preserve"> </w:t>
        </w:r>
      </w:ins>
      <w:r w:rsidR="00F11F7F" w:rsidRPr="008F781E">
        <w:rPr>
          <w:rFonts w:ascii="Times New Roman" w:hAnsi="Times New Roman" w:cs="Times New Roman"/>
          <w:sz w:val="24"/>
          <w:szCs w:val="24"/>
          <w:lang w:val="en-GB"/>
        </w:rPr>
        <w:t>3 years of follow-up were excluded from adherence trajectory analysis, and those without viral load measurement</w:t>
      </w:r>
      <w:ins w:id="65" w:author="Egger, Matthias (ISPM)" w:date="2022-05-16T15:30:00Z">
        <w:r w:rsidR="00F10E2A">
          <w:rPr>
            <w:rFonts w:ascii="Times New Roman" w:hAnsi="Times New Roman" w:cs="Times New Roman"/>
            <w:sz w:val="24"/>
            <w:szCs w:val="24"/>
            <w:lang w:val="en-GB"/>
          </w:rPr>
          <w:t>s</w:t>
        </w:r>
      </w:ins>
      <w:r w:rsidR="00F11F7F" w:rsidRPr="008F781E">
        <w:rPr>
          <w:rFonts w:ascii="Times New Roman" w:hAnsi="Times New Roman" w:cs="Times New Roman"/>
          <w:sz w:val="24"/>
          <w:szCs w:val="24"/>
          <w:lang w:val="en-GB"/>
        </w:rPr>
        <w:t xml:space="preserve"> were excluded from VNS analysis (</w:t>
      </w:r>
      <w:r w:rsidR="00F11F7F" w:rsidRPr="008F781E">
        <w:rPr>
          <w:rFonts w:ascii="Times New Roman" w:hAnsi="Times New Roman" w:cs="Times New Roman"/>
          <w:sz w:val="24"/>
          <w:szCs w:val="24"/>
          <w:u w:val="single"/>
          <w:lang w:val="en-GB"/>
        </w:rPr>
        <w:t>Figure S1</w:t>
      </w:r>
      <w:r w:rsidR="00F11F7F" w:rsidRPr="008F781E">
        <w:rPr>
          <w:rFonts w:ascii="Times New Roman" w:hAnsi="Times New Roman" w:cs="Times New Roman"/>
          <w:sz w:val="24"/>
          <w:szCs w:val="24"/>
          <w:lang w:val="en-GB"/>
        </w:rPr>
        <w:t>).</w:t>
      </w:r>
    </w:p>
    <w:p w14:paraId="4D0662EA" w14:textId="4070F373" w:rsidR="00032F91" w:rsidRPr="008F781E" w:rsidRDefault="00032F91" w:rsidP="009A5106">
      <w:pPr>
        <w:pStyle w:val="Heading2"/>
        <w:spacing w:line="360" w:lineRule="auto"/>
        <w:rPr>
          <w:rFonts w:ascii="Times New Roman" w:hAnsi="Times New Roman" w:cs="Times New Roman"/>
          <w:sz w:val="24"/>
          <w:szCs w:val="24"/>
          <w:lang w:val="en-GB"/>
        </w:rPr>
      </w:pPr>
      <w:r w:rsidRPr="008F781E">
        <w:rPr>
          <w:rFonts w:ascii="Times New Roman" w:hAnsi="Times New Roman" w:cs="Times New Roman"/>
          <w:sz w:val="24"/>
          <w:szCs w:val="24"/>
          <w:lang w:val="en-GB"/>
        </w:rPr>
        <w:t>Data</w:t>
      </w:r>
    </w:p>
    <w:p w14:paraId="090D7710" w14:textId="44279EBF" w:rsidR="00032F91" w:rsidRPr="008F781E" w:rsidRDefault="00753BB9" w:rsidP="009A5106">
      <w:pPr>
        <w:spacing w:line="360" w:lineRule="auto"/>
        <w:rPr>
          <w:rFonts w:ascii="Times New Roman" w:hAnsi="Times New Roman" w:cs="Times New Roman"/>
          <w:sz w:val="24"/>
          <w:szCs w:val="24"/>
          <w:lang w:val="en-GB"/>
        </w:rPr>
      </w:pPr>
      <w:r w:rsidRPr="008F781E">
        <w:rPr>
          <w:rFonts w:ascii="Times New Roman" w:hAnsi="Times New Roman" w:cs="Times New Roman"/>
          <w:sz w:val="24"/>
          <w:szCs w:val="24"/>
          <w:lang w:val="en-GB"/>
        </w:rPr>
        <w:t xml:space="preserve">We extracted </w:t>
      </w:r>
      <w:r w:rsidR="00234995" w:rsidRPr="008F781E">
        <w:rPr>
          <w:rFonts w:ascii="Times New Roman" w:hAnsi="Times New Roman" w:cs="Times New Roman"/>
          <w:sz w:val="24"/>
          <w:szCs w:val="24"/>
          <w:lang w:val="en-GB"/>
        </w:rPr>
        <w:t>demographic</w:t>
      </w:r>
      <w:r w:rsidR="00E04579" w:rsidRPr="008F781E">
        <w:rPr>
          <w:rFonts w:ascii="Times New Roman" w:hAnsi="Times New Roman" w:cs="Times New Roman"/>
          <w:sz w:val="24"/>
          <w:szCs w:val="24"/>
          <w:lang w:val="en-GB"/>
        </w:rPr>
        <w:t xml:space="preserve"> and </w:t>
      </w:r>
      <w:r w:rsidR="009C121A" w:rsidRPr="008F781E">
        <w:rPr>
          <w:rFonts w:ascii="Times New Roman" w:hAnsi="Times New Roman" w:cs="Times New Roman"/>
          <w:sz w:val="24"/>
          <w:szCs w:val="24"/>
          <w:lang w:val="en-GB"/>
        </w:rPr>
        <w:t>laboratory</w:t>
      </w:r>
      <w:r w:rsidR="00E04579" w:rsidRPr="008F781E">
        <w:rPr>
          <w:rFonts w:ascii="Times New Roman" w:hAnsi="Times New Roman" w:cs="Times New Roman"/>
          <w:sz w:val="24"/>
          <w:szCs w:val="24"/>
          <w:lang w:val="en-GB"/>
        </w:rPr>
        <w:t xml:space="preserve"> data</w:t>
      </w:r>
      <w:r w:rsidR="009C121A" w:rsidRPr="008F781E">
        <w:rPr>
          <w:rFonts w:ascii="Times New Roman" w:hAnsi="Times New Roman" w:cs="Times New Roman"/>
          <w:sz w:val="24"/>
          <w:szCs w:val="24"/>
          <w:lang w:val="en-GB"/>
        </w:rPr>
        <w:t xml:space="preserve"> </w:t>
      </w:r>
      <w:r w:rsidR="00E04579" w:rsidRPr="008F781E">
        <w:rPr>
          <w:rFonts w:ascii="Times New Roman" w:hAnsi="Times New Roman" w:cs="Times New Roman"/>
          <w:sz w:val="24"/>
          <w:szCs w:val="24"/>
          <w:lang w:val="en-GB"/>
        </w:rPr>
        <w:t xml:space="preserve">and reimbursement claims from </w:t>
      </w:r>
      <w:r w:rsidRPr="008F781E">
        <w:rPr>
          <w:rFonts w:ascii="Times New Roman" w:hAnsi="Times New Roman" w:cs="Times New Roman"/>
          <w:sz w:val="24"/>
          <w:szCs w:val="24"/>
          <w:lang w:val="en-GB"/>
        </w:rPr>
        <w:t xml:space="preserve">the </w:t>
      </w:r>
      <w:proofErr w:type="spellStart"/>
      <w:r w:rsidRPr="008F781E">
        <w:rPr>
          <w:rFonts w:ascii="Times New Roman" w:hAnsi="Times New Roman" w:cs="Times New Roman"/>
          <w:sz w:val="24"/>
          <w:szCs w:val="24"/>
          <w:lang w:val="en-GB"/>
        </w:rPr>
        <w:t>IeDEA</w:t>
      </w:r>
      <w:proofErr w:type="spellEnd"/>
      <w:r w:rsidR="00E04579" w:rsidRPr="008F781E">
        <w:rPr>
          <w:rFonts w:ascii="Times New Roman" w:hAnsi="Times New Roman" w:cs="Times New Roman"/>
          <w:sz w:val="24"/>
          <w:szCs w:val="24"/>
          <w:lang w:val="en-GB"/>
        </w:rPr>
        <w:t xml:space="preserve"> database</w:t>
      </w:r>
      <w:r w:rsidR="009A3FD5" w:rsidRPr="008F781E">
        <w:rPr>
          <w:rFonts w:ascii="Times New Roman" w:hAnsi="Times New Roman" w:cs="Times New Roman"/>
          <w:sz w:val="24"/>
          <w:szCs w:val="24"/>
          <w:lang w:val="en-GB"/>
        </w:rPr>
        <w:t xml:space="preserve"> </w:t>
      </w:r>
      <w:r w:rsidR="00D70720" w:rsidRPr="008F781E">
        <w:rPr>
          <w:rFonts w:ascii="Times New Roman" w:hAnsi="Times New Roman" w:cs="Times New Roman"/>
          <w:sz w:val="24"/>
          <w:szCs w:val="24"/>
          <w:lang w:val="en-GB"/>
        </w:rPr>
        <w:fldChar w:fldCharType="begin" w:fldLock="1"/>
      </w:r>
      <w:r w:rsidR="00E75E37" w:rsidRPr="008F781E">
        <w:rPr>
          <w:rFonts w:ascii="Times New Roman" w:hAnsi="Times New Roman" w:cs="Times New Roman"/>
          <w:sz w:val="24"/>
          <w:szCs w:val="24"/>
          <w:lang w:val="en-GB"/>
        </w:rPr>
        <w:instrText>ADDIN CSL_CITATION {"citationItems":[{"id":"ITEM-1","itemData":{"DOI":"10.1136/bmjopen-2019-035246","ISSN":"2044-6055","abstract":"Purpose: The objectives of the International epidemiology Databases to Evaluate AIDS (IeDEA) are to (i) evaluate the delivery of combination antiretroviral therapy (ART) in children, adolescents and adults in sub-Saharan Africa, (ii) to describe ART regimen effectiveness, durability and tolerability, (iii) to examine HIV-related comorbidities and co-infections, and (iv) to examine the pregnancy- and HIV-related outcomes of women on ART and their infants exposed to HIV or antiretroviral therapy in utero or via breastmilk. Participants: IeDEA is organized in four regions (Central, East, Southern and West Africa), with 240 treatment and care sites, six data centres at African, European and US universities, and almost 1.4 million children, adolescents and adult people living with HIV (PLWHIV) enrolled. Findings to date: The data include socio-demographic characteristics, clinical outcomes, opportunistic events, treatment regimens, clinic visits and laboratory measurements. They have been used to analyse outcomes in people living with HIV-1 or HIV-2 who initiate ART, including determinants of mortality, of switching to second-line and third-line ART, drug resistance, loss to follow-up and the immunological and virological response to different ART regimens. Programme-level estimates of mortality have been corrected for loss to follow-up. We examined the impact of co-infection with hepatitis B and C, and the epidemiology of different cancers and of (multi-drug resistant) tuberculosis, renal disease and of mental illness. The adoption of &amp;#039;Treat All&amp;#039;, making ART available to all PLWHIV regardless of CD4+ cell count or clinical stage was another important research topic. Future plans: IeDEA has formulated several research priorities for the &amp;#039;Treat All&amp;#039; era in sub-Saharan Africa. It recently obtained funding to set up sentinel sites where additional data are prospectively collected on cardiometabolic risks factors as well as mental health and liver diseases, and is planning to create a drug resistance database.Competing Interest StatementThe authors have declared no competing interest.Funding StatementThe International Epidemiology Databases to Evaluate AIDS (IeDEA) is supported by the U.S. National Institutes of Health′s National Institute of Allergy and Infectious Diseases, the Eunice Kennedy Shriver National Institute of Child Health and Human Development, the National Cancer Institute, the National Institute of Mental Health, the National …","author":[{"dropping-particle":"","family":"Chammartin","given":"Frédérique","non-dropping-particle":"","parse-names":false,"suffix":""},{"dropping-particle":"","family":"Dao Ostinelli","given":"Cam Ha","non-dropping-particle":"","parse-names":false,"suffix":""},{"dropping-particle":"","family":"Anastos","given":"Kathryn","non-dropping-particle":"","parse-names":false,"suffix":""},{"dropping-particle":"","family":"Jaquet","given":"Antoine","non-dropping-particle":"","parse-names":false,"suffix":""},{"dropping-particle":"","family":"Brazier","given":"Ellen","non-dropping-particle":"","parse-names":false,"suffix":""},{"dropping-particle":"","family":"Brown","given":"Steven","non-dropping-particle":"","parse-names":false,"suffix":""},{"dropping-particle":"","family":"Dabis","given":"Francois","non-dropping-particle":"","parse-names":false,"suffix":""},{"dropping-particle":"","family":"Davies","given":"Mary-Ann","non-dropping-particle":"","parse-names":false,"suffix":""},{"dropping-particle":"","family":"Duda","given":"Stephany N","non-dropping-particle":"","parse-names":false,"suffix":""},{"dropping-particle":"","family":"Malateste","given":"Karen","non-dropping-particle":"","parse-names":false,"suffix":""},{"dropping-particle":"","family":"Nash","given":"Denis","non-dropping-particle":"","parse-names":false,"suffix":""},{"dropping-particle":"","family":"Wools-Kaloustian","given":"Kara","non-dropping-particle":"","parse-names":false,"suffix":""},{"dropping-particle":"","family":"Groote","given":"Per M","non-dropping-particle":"von","parse-names":false,"suffix":""},{"dropping-particle":"","family":"Egger","given":"Matthias","non-dropping-particle":"","parse-names":false,"suffix":""}],"container-title":"BMJ Open","id":"ITEM-1","issue":"5","issued":{"date-parts":[["2020","5","15"]]},"page":"e035246","title":"International epidemiology databases to evaluate AIDS (IeDEA) in sub-Saharan Africa, 2012–2019","type":"article-journal","volume":"10"},"uris":["http://www.mendeley.com/documents/?uuid=8ee671db-72ea-4fb1-a2df-b81d5a34586d","http://www.mendeley.com/documents/?uuid=2c420323-7d0e-4a76-8b9b-0cfb797e8bb4"]}],"mendeley":{"formattedCitation":"[24]","plainTextFormattedCitation":"[24]","previouslyFormattedCitation":"[24]"},"properties":{"noteIndex":0},"schema":"https://github.com/citation-style-language/schema/raw/master/csl-citation.json"}</w:instrText>
      </w:r>
      <w:r w:rsidR="00D70720" w:rsidRPr="008F781E">
        <w:rPr>
          <w:rFonts w:ascii="Times New Roman" w:hAnsi="Times New Roman" w:cs="Times New Roman"/>
          <w:sz w:val="24"/>
          <w:szCs w:val="24"/>
          <w:lang w:val="en-GB"/>
        </w:rPr>
        <w:fldChar w:fldCharType="separate"/>
      </w:r>
      <w:r w:rsidR="007963D4" w:rsidRPr="008F781E">
        <w:rPr>
          <w:rFonts w:ascii="Times New Roman" w:hAnsi="Times New Roman" w:cs="Times New Roman"/>
          <w:noProof/>
          <w:sz w:val="24"/>
          <w:szCs w:val="24"/>
          <w:lang w:val="en-GB"/>
        </w:rPr>
        <w:t>[24]</w:t>
      </w:r>
      <w:r w:rsidR="00D70720" w:rsidRPr="008F781E">
        <w:rPr>
          <w:rFonts w:ascii="Times New Roman" w:hAnsi="Times New Roman" w:cs="Times New Roman"/>
          <w:sz w:val="24"/>
          <w:szCs w:val="24"/>
          <w:lang w:val="en-GB"/>
        </w:rPr>
        <w:fldChar w:fldCharType="end"/>
      </w:r>
      <w:r w:rsidR="009A3FD5" w:rsidRPr="008F781E">
        <w:rPr>
          <w:rFonts w:ascii="Times New Roman" w:hAnsi="Times New Roman" w:cs="Times New Roman"/>
          <w:sz w:val="24"/>
          <w:szCs w:val="24"/>
          <w:lang w:val="en-GB"/>
        </w:rPr>
        <w:t>.</w:t>
      </w:r>
      <w:r w:rsidR="009C121A" w:rsidRPr="008F781E">
        <w:rPr>
          <w:rFonts w:ascii="Times New Roman" w:hAnsi="Times New Roman" w:cs="Times New Roman"/>
          <w:sz w:val="24"/>
          <w:szCs w:val="24"/>
          <w:lang w:val="en-GB"/>
        </w:rPr>
        <w:t xml:space="preserve"> </w:t>
      </w:r>
      <w:r w:rsidR="00032F91" w:rsidRPr="008F781E">
        <w:rPr>
          <w:rFonts w:ascii="Times New Roman" w:hAnsi="Times New Roman" w:cs="Times New Roman"/>
          <w:sz w:val="24"/>
          <w:szCs w:val="24"/>
          <w:lang w:val="en-GB"/>
        </w:rPr>
        <w:t>Pharmacy claims contained information on the active ingredients of drugs coded according to the Anatomical Therapeutic Chemical (ATC) classification system</w:t>
      </w:r>
      <w:r w:rsidR="009A3FD5" w:rsidRPr="008F781E">
        <w:rPr>
          <w:rFonts w:ascii="Times New Roman" w:hAnsi="Times New Roman" w:cs="Times New Roman"/>
          <w:sz w:val="24"/>
          <w:szCs w:val="24"/>
          <w:lang w:val="en-GB"/>
        </w:rPr>
        <w:t xml:space="preserve"> </w:t>
      </w:r>
      <w:r w:rsidR="00032F91" w:rsidRPr="008F781E">
        <w:rPr>
          <w:rFonts w:ascii="Times New Roman" w:hAnsi="Times New Roman" w:cs="Times New Roman"/>
          <w:sz w:val="24"/>
          <w:szCs w:val="24"/>
          <w:lang w:val="en-GB"/>
        </w:rPr>
        <w:fldChar w:fldCharType="begin" w:fldLock="1"/>
      </w:r>
      <w:r w:rsidR="00E75E37" w:rsidRPr="008F781E">
        <w:rPr>
          <w:rFonts w:ascii="Times New Roman" w:hAnsi="Times New Roman" w:cs="Times New Roman"/>
          <w:sz w:val="24"/>
          <w:szCs w:val="24"/>
          <w:lang w:val="en-GB"/>
        </w:rPr>
        <w:instrText>ADDIN CSL_CITATION {"citationItems":[{"id":"ITEM-1","itemData":{"URL":"https://www.whocc.no/atc/structure_and_principles/","accessed":{"date-parts":[["2021","12","23"]]},"author":[{"dropping-particle":"","family":"WHO Collaborating Centre for Drug Statistics Methodology","given":"","non-dropping-particle":"","parse-names":false,"suffix":""}],"id":"ITEM-1","issued":{"date-parts":[["0"]]},"title":"Anatomical Therapeutic Chemical (ATC) classification system","type":"webpage"},"uris":["http://www.mendeley.com/documents/?uuid=d3a36309-8261-43e7-b8fb-c7014572a6fd","http://www.mendeley.com/documents/?uuid=367ebc28-9fd8-40b9-821b-45a8cc40e6b6"]}],"mendeley":{"formattedCitation":"[26]","plainTextFormattedCitation":"[26]","previouslyFormattedCitation":"[26]"},"properties":{"noteIndex":0},"schema":"https://github.com/citation-style-language/schema/raw/master/csl-citation.json"}</w:instrText>
      </w:r>
      <w:r w:rsidR="00032F91" w:rsidRPr="008F781E">
        <w:rPr>
          <w:rFonts w:ascii="Times New Roman" w:hAnsi="Times New Roman" w:cs="Times New Roman"/>
          <w:sz w:val="24"/>
          <w:szCs w:val="24"/>
          <w:lang w:val="en-GB"/>
        </w:rPr>
        <w:fldChar w:fldCharType="separate"/>
      </w:r>
      <w:r w:rsidR="007963D4" w:rsidRPr="008F781E">
        <w:rPr>
          <w:rFonts w:ascii="Times New Roman" w:hAnsi="Times New Roman" w:cs="Times New Roman"/>
          <w:noProof/>
          <w:sz w:val="24"/>
          <w:szCs w:val="24"/>
          <w:lang w:val="en-GB"/>
        </w:rPr>
        <w:t>[26]</w:t>
      </w:r>
      <w:r w:rsidR="00032F91" w:rsidRPr="008F781E">
        <w:rPr>
          <w:rFonts w:ascii="Times New Roman" w:hAnsi="Times New Roman" w:cs="Times New Roman"/>
          <w:sz w:val="24"/>
          <w:szCs w:val="24"/>
          <w:lang w:val="en-GB"/>
        </w:rPr>
        <w:fldChar w:fldCharType="end"/>
      </w:r>
      <w:r w:rsidR="00032F91" w:rsidRPr="008F781E">
        <w:rPr>
          <w:rFonts w:ascii="Times New Roman" w:hAnsi="Times New Roman" w:cs="Times New Roman"/>
          <w:sz w:val="24"/>
          <w:szCs w:val="24"/>
          <w:lang w:val="en-GB"/>
        </w:rPr>
        <w:t>, the drug strengths, the dispensed amount, and the date of dispensing</w:t>
      </w:r>
      <w:r w:rsidR="00AC5F7B" w:rsidRPr="008F781E">
        <w:rPr>
          <w:rFonts w:ascii="Times New Roman" w:hAnsi="Times New Roman" w:cs="Times New Roman"/>
          <w:sz w:val="24"/>
          <w:szCs w:val="24"/>
          <w:lang w:val="en-GB"/>
        </w:rPr>
        <w:t>. Outpatient and hospitalis</w:t>
      </w:r>
      <w:r w:rsidR="00A76212" w:rsidRPr="008F781E">
        <w:rPr>
          <w:rFonts w:ascii="Times New Roman" w:hAnsi="Times New Roman" w:cs="Times New Roman"/>
          <w:sz w:val="24"/>
          <w:szCs w:val="24"/>
          <w:lang w:val="en-GB"/>
        </w:rPr>
        <w:t xml:space="preserve">ation claims contained </w:t>
      </w:r>
      <w:r w:rsidR="00F91273" w:rsidRPr="008F781E">
        <w:rPr>
          <w:rFonts w:ascii="Times New Roman" w:hAnsi="Times New Roman" w:cs="Times New Roman"/>
          <w:sz w:val="24"/>
          <w:szCs w:val="24"/>
          <w:lang w:val="en-GB"/>
        </w:rPr>
        <w:t>International Classification of Diseases, 10th Revision (ICD-10) diagnoses</w:t>
      </w:r>
      <w:r w:rsidR="009A3FD5" w:rsidRPr="008F781E">
        <w:rPr>
          <w:rFonts w:ascii="Times New Roman" w:hAnsi="Times New Roman" w:cs="Times New Roman"/>
          <w:sz w:val="24"/>
          <w:szCs w:val="24"/>
          <w:lang w:val="en-GB"/>
        </w:rPr>
        <w:t xml:space="preserve"> </w:t>
      </w:r>
      <w:r w:rsidR="00E04579" w:rsidRPr="008F781E">
        <w:rPr>
          <w:rFonts w:ascii="Times New Roman" w:hAnsi="Times New Roman" w:cs="Times New Roman"/>
          <w:bCs/>
          <w:iCs/>
          <w:sz w:val="24"/>
          <w:szCs w:val="24"/>
          <w:lang w:val="en-GB"/>
        </w:rPr>
        <w:fldChar w:fldCharType="begin" w:fldLock="1"/>
      </w:r>
      <w:r w:rsidR="00E75E37" w:rsidRPr="008F781E">
        <w:rPr>
          <w:rFonts w:ascii="Times New Roman" w:hAnsi="Times New Roman" w:cs="Times New Roman"/>
          <w:bCs/>
          <w:iCs/>
          <w:sz w:val="24"/>
          <w:szCs w:val="24"/>
          <w:lang w:val="en-GB"/>
        </w:rPr>
        <w:instrText>ADDIN CSL_CITATION {"citationItems":[{"id":"ITEM-1","itemData":{"URL":"https://icd.who.int/browse10/2016/en","accessed":{"date-parts":[["2019","8","25"]]},"author":[{"dropping-particle":"","family":"World Health Organization (WHO)","given":"","non-dropping-particle":"","parse-names":false,"suffix":""}],"id":"ITEM-1","issued":{"date-parts":[["2016"]]},"title":"International Statistical Classification of Diseases and Related Health Problems 10th Revision","type":"webpage"},"uris":["http://www.mendeley.com/documents/?uuid=894de080-646d-4935-b137-94b5e1722896"]}],"mendeley":{"formattedCitation":"[27]","plainTextFormattedCitation":"[27]","previouslyFormattedCitation":"[27]"},"properties":{"noteIndex":0},"schema":"https://github.com/citation-style-language/schema/raw/master/csl-citation.json"}</w:instrText>
      </w:r>
      <w:r w:rsidR="00E04579" w:rsidRPr="008F781E">
        <w:rPr>
          <w:rFonts w:ascii="Times New Roman" w:hAnsi="Times New Roman" w:cs="Times New Roman"/>
          <w:bCs/>
          <w:iCs/>
          <w:sz w:val="24"/>
          <w:szCs w:val="24"/>
          <w:lang w:val="en-GB"/>
        </w:rPr>
        <w:fldChar w:fldCharType="separate"/>
      </w:r>
      <w:r w:rsidR="007963D4" w:rsidRPr="008F781E">
        <w:rPr>
          <w:rFonts w:ascii="Times New Roman" w:hAnsi="Times New Roman" w:cs="Times New Roman"/>
          <w:bCs/>
          <w:iCs/>
          <w:noProof/>
          <w:sz w:val="24"/>
          <w:szCs w:val="24"/>
          <w:lang w:val="en-GB"/>
        </w:rPr>
        <w:t>[27]</w:t>
      </w:r>
      <w:r w:rsidR="00E04579" w:rsidRPr="008F781E">
        <w:rPr>
          <w:rFonts w:ascii="Times New Roman" w:hAnsi="Times New Roman" w:cs="Times New Roman"/>
          <w:bCs/>
          <w:iCs/>
          <w:sz w:val="24"/>
          <w:szCs w:val="24"/>
          <w:lang w:val="en-GB"/>
        </w:rPr>
        <w:fldChar w:fldCharType="end"/>
      </w:r>
      <w:r w:rsidR="009A3FD5" w:rsidRPr="008F781E">
        <w:rPr>
          <w:rFonts w:ascii="Times New Roman" w:hAnsi="Times New Roman" w:cs="Times New Roman"/>
          <w:bCs/>
          <w:iCs/>
          <w:sz w:val="24"/>
          <w:szCs w:val="24"/>
          <w:lang w:val="en-GB"/>
        </w:rPr>
        <w:t>.</w:t>
      </w:r>
      <w:r w:rsidR="00F91273" w:rsidRPr="008F781E">
        <w:rPr>
          <w:rFonts w:ascii="Times New Roman" w:hAnsi="Times New Roman" w:cs="Times New Roman"/>
          <w:sz w:val="24"/>
          <w:szCs w:val="24"/>
          <w:lang w:val="en-GB"/>
        </w:rPr>
        <w:t xml:space="preserve"> Laboratory data contained HIV viral load and CD4 cell counts. Claim</w:t>
      </w:r>
      <w:r w:rsidR="00985EB7" w:rsidRPr="008F781E">
        <w:rPr>
          <w:rFonts w:ascii="Times New Roman" w:hAnsi="Times New Roman" w:cs="Times New Roman"/>
          <w:sz w:val="24"/>
          <w:szCs w:val="24"/>
          <w:lang w:val="en-GB"/>
        </w:rPr>
        <w:t>s</w:t>
      </w:r>
      <w:r w:rsidR="00F91273" w:rsidRPr="008F781E">
        <w:rPr>
          <w:rFonts w:ascii="Times New Roman" w:hAnsi="Times New Roman" w:cs="Times New Roman"/>
          <w:sz w:val="24"/>
          <w:szCs w:val="24"/>
          <w:lang w:val="en-GB"/>
        </w:rPr>
        <w:t xml:space="preserve"> data w</w:t>
      </w:r>
      <w:r w:rsidR="00526234" w:rsidRPr="008F781E">
        <w:rPr>
          <w:rFonts w:ascii="Times New Roman" w:hAnsi="Times New Roman" w:cs="Times New Roman"/>
          <w:sz w:val="24"/>
          <w:szCs w:val="24"/>
          <w:lang w:val="en-GB"/>
        </w:rPr>
        <w:t>ere</w:t>
      </w:r>
      <w:r w:rsidR="00F91273" w:rsidRPr="008F781E">
        <w:rPr>
          <w:rFonts w:ascii="Times New Roman" w:hAnsi="Times New Roman" w:cs="Times New Roman"/>
          <w:sz w:val="24"/>
          <w:szCs w:val="24"/>
          <w:lang w:val="en-GB"/>
        </w:rPr>
        <w:t xml:space="preserve"> available </w:t>
      </w:r>
      <w:r w:rsidR="00F31A6D" w:rsidRPr="008F781E">
        <w:rPr>
          <w:rFonts w:ascii="Times New Roman" w:hAnsi="Times New Roman" w:cs="Times New Roman"/>
          <w:sz w:val="24"/>
          <w:szCs w:val="24"/>
          <w:lang w:val="en-GB"/>
        </w:rPr>
        <w:t xml:space="preserve">from </w:t>
      </w:r>
      <w:r w:rsidR="00F91273" w:rsidRPr="008F781E">
        <w:rPr>
          <w:rFonts w:ascii="Times New Roman" w:hAnsi="Times New Roman" w:cs="Times New Roman"/>
          <w:sz w:val="24"/>
          <w:szCs w:val="24"/>
          <w:lang w:val="en-GB"/>
        </w:rPr>
        <w:t>Jan 1, 2011</w:t>
      </w:r>
      <w:r w:rsidR="00F31A6D" w:rsidRPr="008F781E">
        <w:rPr>
          <w:rFonts w:ascii="Times New Roman" w:hAnsi="Times New Roman" w:cs="Times New Roman"/>
          <w:sz w:val="24"/>
          <w:szCs w:val="24"/>
          <w:lang w:val="en-GB"/>
        </w:rPr>
        <w:t>,</w:t>
      </w:r>
      <w:r w:rsidR="00F91273" w:rsidRPr="008F781E">
        <w:rPr>
          <w:rFonts w:ascii="Times New Roman" w:hAnsi="Times New Roman" w:cs="Times New Roman"/>
          <w:sz w:val="24"/>
          <w:szCs w:val="24"/>
          <w:lang w:val="en-GB"/>
        </w:rPr>
        <w:t xml:space="preserve"> to Jun 30, 2020</w:t>
      </w:r>
      <w:r w:rsidR="00F31A6D" w:rsidRPr="008F781E">
        <w:rPr>
          <w:rFonts w:ascii="Times New Roman" w:hAnsi="Times New Roman" w:cs="Times New Roman"/>
          <w:sz w:val="24"/>
          <w:szCs w:val="24"/>
          <w:lang w:val="en-GB"/>
        </w:rPr>
        <w:t>,</w:t>
      </w:r>
      <w:r w:rsidR="00F91273" w:rsidRPr="008F781E">
        <w:rPr>
          <w:rFonts w:ascii="Times New Roman" w:hAnsi="Times New Roman" w:cs="Times New Roman"/>
          <w:sz w:val="24"/>
          <w:szCs w:val="24"/>
          <w:lang w:val="en-GB"/>
        </w:rPr>
        <w:t xml:space="preserve"> and laboratory data </w:t>
      </w:r>
      <w:r w:rsidR="00F31A6D" w:rsidRPr="008F781E">
        <w:rPr>
          <w:rFonts w:ascii="Times New Roman" w:hAnsi="Times New Roman" w:cs="Times New Roman"/>
          <w:sz w:val="24"/>
          <w:szCs w:val="24"/>
          <w:lang w:val="en-GB"/>
        </w:rPr>
        <w:t>from</w:t>
      </w:r>
      <w:r w:rsidR="00F91273" w:rsidRPr="008F781E">
        <w:rPr>
          <w:rFonts w:ascii="Times New Roman" w:hAnsi="Times New Roman" w:cs="Times New Roman"/>
          <w:sz w:val="24"/>
          <w:szCs w:val="24"/>
          <w:lang w:val="en-GB"/>
        </w:rPr>
        <w:t xml:space="preserve"> Jan 1, 2016 to Jun</w:t>
      </w:r>
      <w:del w:id="66" w:author="Egger, Matthias (ISPM)" w:date="2022-05-16T15:31:00Z">
        <w:r w:rsidR="00F91273" w:rsidRPr="008F781E" w:rsidDel="00F10E2A">
          <w:rPr>
            <w:rFonts w:ascii="Times New Roman" w:hAnsi="Times New Roman" w:cs="Times New Roman"/>
            <w:sz w:val="24"/>
            <w:szCs w:val="24"/>
            <w:lang w:val="en-GB"/>
          </w:rPr>
          <w:delText>e</w:delText>
        </w:r>
      </w:del>
      <w:r w:rsidR="00F91273" w:rsidRPr="008F781E">
        <w:rPr>
          <w:rFonts w:ascii="Times New Roman" w:hAnsi="Times New Roman" w:cs="Times New Roman"/>
          <w:sz w:val="24"/>
          <w:szCs w:val="24"/>
          <w:lang w:val="en-GB"/>
        </w:rPr>
        <w:t xml:space="preserve"> 30, 2020. </w:t>
      </w:r>
    </w:p>
    <w:p w14:paraId="3B3F205F" w14:textId="082B5A19" w:rsidR="00BF01C6" w:rsidRPr="008F781E" w:rsidRDefault="000E14AB" w:rsidP="009A5106">
      <w:pPr>
        <w:pStyle w:val="Heading2"/>
        <w:spacing w:line="360" w:lineRule="auto"/>
        <w:rPr>
          <w:rFonts w:ascii="Times New Roman" w:hAnsi="Times New Roman" w:cs="Times New Roman"/>
          <w:sz w:val="24"/>
          <w:szCs w:val="24"/>
          <w:lang w:val="en-GB"/>
        </w:rPr>
      </w:pPr>
      <w:r w:rsidRPr="008F781E">
        <w:rPr>
          <w:rFonts w:ascii="Times New Roman" w:hAnsi="Times New Roman" w:cs="Times New Roman"/>
          <w:sz w:val="24"/>
          <w:szCs w:val="24"/>
          <w:lang w:val="en-GB"/>
        </w:rPr>
        <w:t>Outcomes</w:t>
      </w:r>
    </w:p>
    <w:p w14:paraId="4054FDA2" w14:textId="000DE1B0" w:rsidR="00ED22A5" w:rsidRPr="008F781E" w:rsidRDefault="00ED22A5" w:rsidP="009A5106">
      <w:pPr>
        <w:spacing w:line="360" w:lineRule="auto"/>
        <w:rPr>
          <w:rFonts w:ascii="Times New Roman" w:hAnsi="Times New Roman" w:cs="Times New Roman"/>
          <w:sz w:val="24"/>
          <w:szCs w:val="24"/>
          <w:lang w:val="en-GB"/>
        </w:rPr>
      </w:pPr>
      <w:r w:rsidRPr="008F781E">
        <w:rPr>
          <w:rFonts w:ascii="Times New Roman" w:hAnsi="Times New Roman" w:cs="Times New Roman"/>
          <w:sz w:val="24"/>
          <w:szCs w:val="24"/>
          <w:lang w:val="en-GB"/>
        </w:rPr>
        <w:t>We defined viral non-suppression (VNS) as an HIV viral load ≥</w:t>
      </w:r>
      <w:ins w:id="67" w:author="Egger, Matthias (ISPM)" w:date="2022-05-16T15:31:00Z">
        <w:r w:rsidR="00F10E2A">
          <w:rPr>
            <w:rFonts w:ascii="Times New Roman" w:hAnsi="Times New Roman" w:cs="Times New Roman"/>
            <w:sz w:val="24"/>
            <w:szCs w:val="24"/>
            <w:lang w:val="en-GB"/>
          </w:rPr>
          <w:t xml:space="preserve"> </w:t>
        </w:r>
      </w:ins>
      <w:r w:rsidRPr="008F781E">
        <w:rPr>
          <w:rFonts w:ascii="Times New Roman" w:hAnsi="Times New Roman" w:cs="Times New Roman"/>
          <w:sz w:val="24"/>
          <w:szCs w:val="24"/>
          <w:lang w:val="en-GB"/>
        </w:rPr>
        <w:t xml:space="preserve">400 copies/mL and explored thresholds of 100 copies/mL and 1000 copies/mL in sensitivity analyses. We assessed adherence based on pharmacy claims for </w:t>
      </w:r>
      <w:ins w:id="68" w:author="Egger, Matthias (ISPM)" w:date="2022-05-16T15:31:00Z">
        <w:r w:rsidR="00310FC1">
          <w:rPr>
            <w:rFonts w:ascii="Times New Roman" w:hAnsi="Times New Roman" w:cs="Times New Roman"/>
            <w:sz w:val="24"/>
            <w:szCs w:val="24"/>
            <w:lang w:val="en-GB"/>
          </w:rPr>
          <w:t xml:space="preserve">the </w:t>
        </w:r>
      </w:ins>
      <w:r w:rsidRPr="008F781E">
        <w:rPr>
          <w:rFonts w:ascii="Times New Roman" w:hAnsi="Times New Roman" w:cs="Times New Roman"/>
          <w:sz w:val="24"/>
          <w:szCs w:val="24"/>
          <w:lang w:val="en-GB"/>
        </w:rPr>
        <w:t xml:space="preserve">antiretroviral medication (ATC codes J05AR, J05AG, J05AE, J05AJ, or J05AX). We calculated the duration of each claim by dividing the amount of active ingredient dispensed by the WHO-defined daily average maintenance dose </w:t>
      </w:r>
      <w:r w:rsidR="0086362D" w:rsidRPr="008F781E">
        <w:rPr>
          <w:rFonts w:ascii="Times New Roman" w:hAnsi="Times New Roman" w:cs="Times New Roman"/>
          <w:sz w:val="24"/>
          <w:szCs w:val="24"/>
          <w:lang w:val="en-GB"/>
        </w:rPr>
        <w:t xml:space="preserve">for adults </w:t>
      </w:r>
      <w:r w:rsidRPr="008F781E">
        <w:rPr>
          <w:rFonts w:ascii="Times New Roman" w:hAnsi="Times New Roman" w:cs="Times New Roman"/>
          <w:sz w:val="24"/>
          <w:szCs w:val="24"/>
          <w:lang w:val="en-GB"/>
        </w:rPr>
        <w:fldChar w:fldCharType="begin" w:fldLock="1"/>
      </w:r>
      <w:r w:rsidR="00E75E37" w:rsidRPr="008F781E">
        <w:rPr>
          <w:rFonts w:ascii="Times New Roman" w:hAnsi="Times New Roman" w:cs="Times New Roman"/>
          <w:sz w:val="24"/>
          <w:szCs w:val="24"/>
          <w:lang w:val="en-GB"/>
        </w:rPr>
        <w:instrText>ADDIN CSL_CITATION {"citationItems":[{"id":"ITEM-1","itemData":{"URL":"https://www.whocc.no/ddd/definition_and_general_considera/","accessed":{"date-parts":[["2021","12","23"]]},"author":[{"dropping-particle":"","family":"WHO Collaborating Centre for Drug Statistics Methodology","given":"","non-dropping-particle":"","parse-names":false,"suffix":""}],"id":"ITEM-1","issued":{"date-parts":[["0"]]},"title":"Defined Daily Dose (DDD)","type":"webpage"},"uris":["http://www.mendeley.com/documents/?uuid=ee97bc5b-3f21-4be8-bb18-347436d83aba","http://www.mendeley.com/documents/?uuid=0f4ffadb-af40-4ef9-b53b-df6fd2a2cdfc"]}],"mendeley":{"formattedCitation":"[28]","plainTextFormattedCitation":"[28]","previouslyFormattedCitation":"[28]"},"properties":{"noteIndex":0},"schema":"https://github.com/citation-style-language/schema/raw/master/csl-citation.json"}</w:instrText>
      </w:r>
      <w:r w:rsidRPr="008F781E">
        <w:rPr>
          <w:rFonts w:ascii="Times New Roman" w:hAnsi="Times New Roman" w:cs="Times New Roman"/>
          <w:sz w:val="24"/>
          <w:szCs w:val="24"/>
          <w:lang w:val="en-GB"/>
        </w:rPr>
        <w:fldChar w:fldCharType="separate"/>
      </w:r>
      <w:r w:rsidR="007963D4" w:rsidRPr="008F781E">
        <w:rPr>
          <w:rFonts w:ascii="Times New Roman" w:hAnsi="Times New Roman" w:cs="Times New Roman"/>
          <w:noProof/>
          <w:sz w:val="24"/>
          <w:szCs w:val="24"/>
          <w:lang w:val="en-GB"/>
        </w:rPr>
        <w:t>[28]</w:t>
      </w:r>
      <w:r w:rsidRPr="008F781E">
        <w:rPr>
          <w:rFonts w:ascii="Times New Roman" w:hAnsi="Times New Roman" w:cs="Times New Roman"/>
          <w:sz w:val="24"/>
          <w:szCs w:val="24"/>
          <w:lang w:val="en-GB"/>
        </w:rPr>
        <w:fldChar w:fldCharType="end"/>
      </w:r>
      <w:r w:rsidR="0086362D" w:rsidRPr="008F781E">
        <w:rPr>
          <w:rFonts w:ascii="Times New Roman" w:hAnsi="Times New Roman" w:cs="Times New Roman"/>
          <w:sz w:val="24"/>
          <w:szCs w:val="24"/>
          <w:lang w:val="en-GB"/>
        </w:rPr>
        <w:t>.</w:t>
      </w:r>
      <w:r w:rsidRPr="008F781E">
        <w:rPr>
          <w:rFonts w:ascii="Times New Roman" w:hAnsi="Times New Roman" w:cs="Times New Roman"/>
          <w:sz w:val="24"/>
          <w:szCs w:val="24"/>
          <w:lang w:val="en-GB"/>
        </w:rPr>
        <w:t xml:space="preserve"> We assumed that patients who refilled their prescriptions early stockpiled </w:t>
      </w:r>
      <w:r w:rsidRPr="008F781E">
        <w:rPr>
          <w:rFonts w:ascii="Times New Roman" w:hAnsi="Times New Roman" w:cs="Times New Roman"/>
          <w:sz w:val="24"/>
          <w:szCs w:val="24"/>
          <w:lang w:val="en-GB"/>
        </w:rPr>
        <w:lastRenderedPageBreak/>
        <w:t>unused drugs. We calculated patients’ continuous medication availability (CMA) in two steps</w:t>
      </w:r>
      <w:r w:rsidR="009A3FD5" w:rsidRPr="008F781E">
        <w:rPr>
          <w:rFonts w:ascii="Times New Roman" w:hAnsi="Times New Roman" w:cs="Times New Roman"/>
          <w:sz w:val="24"/>
          <w:szCs w:val="24"/>
          <w:lang w:val="en-GB"/>
        </w:rPr>
        <w:t xml:space="preserve"> </w:t>
      </w:r>
      <w:r w:rsidR="000F35F3" w:rsidRPr="008F781E">
        <w:rPr>
          <w:rFonts w:ascii="Times New Roman" w:hAnsi="Times New Roman" w:cs="Times New Roman"/>
          <w:bCs/>
          <w:iCs/>
          <w:sz w:val="24"/>
          <w:szCs w:val="24"/>
          <w:lang w:val="en-GB"/>
        </w:rPr>
        <w:fldChar w:fldCharType="begin" w:fldLock="1"/>
      </w:r>
      <w:r w:rsidR="002304D5" w:rsidRPr="008F781E">
        <w:rPr>
          <w:rFonts w:ascii="Times New Roman" w:hAnsi="Times New Roman" w:cs="Times New Roman"/>
          <w:bCs/>
          <w:iCs/>
          <w:sz w:val="24"/>
          <w:szCs w:val="24"/>
          <w:lang w:val="en-GB"/>
        </w:rPr>
        <w:instrText>ADDIN CSL_CITATION {"citationItems":[{"id":"ITEM-1","itemData":{"DOI":"10.1186/1472-6963-12-155","ISSN":"1472-6963","author":[{"dropping-particle":"","family":"Vollmer","given":"William M","non-dropping-particle":"","parse-names":false,"suffix":""},{"dropping-particle":"","family":"Xu","given":"Maochao","non-dropping-particle":"","parse-names":false,"suffix":""},{"dropping-particle":"","family":"Feldstein","given":"Adrianne","non-dropping-particle":"","parse-names":false,"suffix":""},{"dropping-particle":"","family":"Smith","given":"David","non-dropping-particle":"","parse-names":false,"suffix":""},{"dropping-particle":"","family":"Waterbury","given":"Amy","non-dropping-particle":"","parse-names":false,"suffix":""},{"dropping-particle":"","family":"Rand","given":"Cynthia","non-dropping-particle":"","parse-names":false,"suffix":""}],"container-title":"BMC Health Services Research","id":"ITEM-1","issue":"1","issued":{"date-parts":[["2012","12","12"]]},"page":"155","title":"Comparison of pharmacy-based measures of medication adherence","type":"article-journal","volume":"12"},"uris":["http://www.mendeley.com/documents/?uuid=3f1edba6-3053-41bb-9bb3-03c18b17c23b"]},{"id":"ITEM-2","itemData":{"DOI":"10.3389/fphar.2019.00383","ISSN":"1663-9812","author":[{"dropping-particle":"","family":"Allemann","given":"Samuel S.","non-dropping-particle":"","parse-names":false,"suffix":""},{"dropping-particle":"","family":"Dediu","given":"Dan","non-dropping-particle":"","parse-names":false,"suffix":""},{"dropping-particle":"","family":"Dima","given":"Alexandra Lelia","non-dropping-particle":"","parse-names":false,"suffix":""}],"container-title":"Frontiers in Pharmacology","id":"ITEM-2","issued":{"date-parts":[["2019","4","26"]]},"page":"383","title":"Beyond Adherence Thresholds: A Simulation Study of the Optimal Classification of Longitudinal Adherence Trajectories From Medication Refill Histories","type":"article-journal","volume":"10"},"uris":["http://www.mendeley.com/documents/?uuid=4f21aed1-c56d-489f-bb2f-ad9cdef6e749"]}],"mendeley":{"formattedCitation":"[29,30]","plainTextFormattedCitation":"[29,30]","previouslyFormattedCitation":"[29,30]"},"properties":{"noteIndex":0},"schema":"https://github.com/citation-style-language/schema/raw/master/csl-citation.json"}</w:instrText>
      </w:r>
      <w:r w:rsidR="000F35F3" w:rsidRPr="008F781E">
        <w:rPr>
          <w:rFonts w:ascii="Times New Roman" w:hAnsi="Times New Roman" w:cs="Times New Roman"/>
          <w:bCs/>
          <w:iCs/>
          <w:sz w:val="24"/>
          <w:szCs w:val="24"/>
          <w:lang w:val="en-GB"/>
        </w:rPr>
        <w:fldChar w:fldCharType="separate"/>
      </w:r>
      <w:r w:rsidR="007963D4" w:rsidRPr="008F781E">
        <w:rPr>
          <w:rFonts w:ascii="Times New Roman" w:hAnsi="Times New Roman" w:cs="Times New Roman"/>
          <w:bCs/>
          <w:iCs/>
          <w:noProof/>
          <w:sz w:val="24"/>
          <w:szCs w:val="24"/>
          <w:lang w:val="en-GB"/>
        </w:rPr>
        <w:t>[29,30]</w:t>
      </w:r>
      <w:r w:rsidR="000F35F3" w:rsidRPr="008F781E">
        <w:rPr>
          <w:rFonts w:ascii="Times New Roman" w:hAnsi="Times New Roman" w:cs="Times New Roman"/>
          <w:bCs/>
          <w:iCs/>
          <w:sz w:val="24"/>
          <w:szCs w:val="24"/>
          <w:lang w:val="en-GB"/>
        </w:rPr>
        <w:fldChar w:fldCharType="end"/>
      </w:r>
      <w:r w:rsidR="009A3FD5" w:rsidRPr="008F781E">
        <w:rPr>
          <w:rFonts w:ascii="Times New Roman" w:hAnsi="Times New Roman" w:cs="Times New Roman"/>
          <w:bCs/>
          <w:iCs/>
          <w:sz w:val="24"/>
          <w:szCs w:val="24"/>
          <w:lang w:val="en-GB"/>
        </w:rPr>
        <w:t>.</w:t>
      </w:r>
      <w:r w:rsidRPr="008F781E">
        <w:rPr>
          <w:rFonts w:ascii="Times New Roman" w:hAnsi="Times New Roman" w:cs="Times New Roman"/>
          <w:sz w:val="24"/>
          <w:szCs w:val="24"/>
          <w:lang w:val="en-GB"/>
        </w:rPr>
        <w:t xml:space="preserve"> First, we assigned the mean adherence value of an interval between two consecutive refills or between the last refill and the end of the patient follow-up to each day of the interval by dividing the number of days covered by sufficient drug supply during the interval and the number of days of the interval. Second, we split patients’ follow-up time into consecutive 1, 3, 6, and 12-month intervals and averaged daily mean adherence values over each interval. </w:t>
      </w:r>
      <w:r w:rsidRPr="008F781E">
        <w:rPr>
          <w:rFonts w:ascii="Times New Roman" w:hAnsi="Times New Roman" w:cs="Times New Roman"/>
          <w:bCs/>
          <w:iCs/>
          <w:sz w:val="24"/>
          <w:szCs w:val="24"/>
          <w:lang w:val="en-GB"/>
        </w:rPr>
        <w:t xml:space="preserve">We defined non-adherence as CMA values below 80% and </w:t>
      </w:r>
      <w:r w:rsidR="0086362D" w:rsidRPr="008F781E">
        <w:rPr>
          <w:rFonts w:ascii="Times New Roman" w:hAnsi="Times New Roman" w:cs="Times New Roman"/>
          <w:bCs/>
          <w:iCs/>
          <w:sz w:val="24"/>
          <w:szCs w:val="24"/>
          <w:lang w:val="en-GB"/>
        </w:rPr>
        <w:t xml:space="preserve">explored </w:t>
      </w:r>
      <w:r w:rsidRPr="008F781E">
        <w:rPr>
          <w:rFonts w:ascii="Times New Roman" w:hAnsi="Times New Roman" w:cs="Times New Roman"/>
          <w:bCs/>
          <w:iCs/>
          <w:sz w:val="24"/>
          <w:szCs w:val="24"/>
          <w:lang w:val="en-GB"/>
        </w:rPr>
        <w:t xml:space="preserve">thresholds of 70% and 90% in sensitivity analyses. </w:t>
      </w:r>
    </w:p>
    <w:p w14:paraId="4F65312C" w14:textId="294A9FD5" w:rsidR="000E14AB" w:rsidRPr="008F781E" w:rsidRDefault="000E14AB" w:rsidP="009A5106">
      <w:pPr>
        <w:spacing w:after="0" w:line="360" w:lineRule="auto"/>
        <w:rPr>
          <w:rFonts w:ascii="Times New Roman" w:hAnsi="Times New Roman" w:cs="Times New Roman"/>
          <w:b/>
          <w:sz w:val="24"/>
          <w:szCs w:val="24"/>
          <w:lang w:val="en-GB"/>
        </w:rPr>
      </w:pPr>
      <w:r w:rsidRPr="008F781E">
        <w:rPr>
          <w:rFonts w:ascii="Times New Roman" w:hAnsi="Times New Roman" w:cs="Times New Roman"/>
          <w:b/>
          <w:sz w:val="24"/>
          <w:szCs w:val="24"/>
          <w:lang w:val="en-GB"/>
        </w:rPr>
        <w:t>Exposures</w:t>
      </w:r>
    </w:p>
    <w:p w14:paraId="4B802A74" w14:textId="3CDE368F" w:rsidR="003879B6" w:rsidRPr="008F781E" w:rsidRDefault="00F66642" w:rsidP="009A5106">
      <w:pPr>
        <w:spacing w:line="360" w:lineRule="auto"/>
        <w:rPr>
          <w:rFonts w:ascii="Times New Roman" w:hAnsi="Times New Roman" w:cs="Times New Roman"/>
          <w:sz w:val="24"/>
          <w:szCs w:val="24"/>
          <w:lang w:val="en-GB"/>
        </w:rPr>
      </w:pPr>
      <w:r w:rsidRPr="008F781E">
        <w:rPr>
          <w:rFonts w:ascii="Times New Roman" w:hAnsi="Times New Roman" w:cs="Times New Roman"/>
          <w:sz w:val="24"/>
          <w:szCs w:val="24"/>
          <w:lang w:val="en-GB"/>
        </w:rPr>
        <w:t xml:space="preserve">Mental health </w:t>
      </w:r>
      <w:r w:rsidR="004F057D" w:rsidRPr="008F781E">
        <w:rPr>
          <w:rFonts w:ascii="Times New Roman" w:hAnsi="Times New Roman" w:cs="Times New Roman"/>
          <w:sz w:val="24"/>
          <w:szCs w:val="24"/>
          <w:lang w:val="en-GB"/>
        </w:rPr>
        <w:t>was</w:t>
      </w:r>
      <w:r w:rsidRPr="008F781E">
        <w:rPr>
          <w:rFonts w:ascii="Times New Roman" w:hAnsi="Times New Roman" w:cs="Times New Roman"/>
          <w:sz w:val="24"/>
          <w:szCs w:val="24"/>
          <w:lang w:val="en-GB"/>
        </w:rPr>
        <w:t xml:space="preserve"> assessed </w:t>
      </w:r>
      <w:r w:rsidR="00AB5220" w:rsidRPr="008F781E">
        <w:rPr>
          <w:rFonts w:ascii="Times New Roman" w:hAnsi="Times New Roman" w:cs="Times New Roman"/>
          <w:sz w:val="24"/>
          <w:szCs w:val="24"/>
          <w:lang w:val="en-GB"/>
        </w:rPr>
        <w:t>based</w:t>
      </w:r>
      <w:r w:rsidRPr="008F781E">
        <w:rPr>
          <w:rFonts w:ascii="Times New Roman" w:hAnsi="Times New Roman" w:cs="Times New Roman"/>
          <w:sz w:val="24"/>
          <w:szCs w:val="24"/>
          <w:lang w:val="en-GB"/>
        </w:rPr>
        <w:t xml:space="preserve"> on ICD10 diagnoses from outpatient and hospital claims</w:t>
      </w:r>
      <w:r w:rsidR="00AB5220" w:rsidRPr="008F781E">
        <w:rPr>
          <w:rFonts w:ascii="Times New Roman" w:hAnsi="Times New Roman" w:cs="Times New Roman"/>
          <w:sz w:val="24"/>
          <w:szCs w:val="24"/>
          <w:lang w:val="en-GB"/>
        </w:rPr>
        <w:t xml:space="preserve">. </w:t>
      </w:r>
      <w:r w:rsidR="00E12C23" w:rsidRPr="008F781E">
        <w:rPr>
          <w:rFonts w:ascii="Times New Roman" w:hAnsi="Times New Roman" w:cs="Times New Roman"/>
          <w:sz w:val="24"/>
          <w:szCs w:val="24"/>
          <w:lang w:val="en-GB"/>
        </w:rPr>
        <w:t>We considered diagnoses</w:t>
      </w:r>
      <w:r w:rsidR="002E1BC8" w:rsidRPr="008F781E">
        <w:rPr>
          <w:rFonts w:ascii="Times New Roman" w:hAnsi="Times New Roman" w:cs="Times New Roman"/>
          <w:sz w:val="24"/>
          <w:szCs w:val="24"/>
          <w:lang w:val="en-GB"/>
        </w:rPr>
        <w:t xml:space="preserve"> for </w:t>
      </w:r>
      <w:r w:rsidR="00E12C23" w:rsidRPr="008F781E">
        <w:rPr>
          <w:rFonts w:ascii="Times New Roman" w:hAnsi="Times New Roman" w:cs="Times New Roman"/>
          <w:sz w:val="24"/>
          <w:szCs w:val="24"/>
          <w:lang w:val="en-GB"/>
        </w:rPr>
        <w:t>any</w:t>
      </w:r>
      <w:r w:rsidR="002E1BC8" w:rsidRPr="008F781E">
        <w:rPr>
          <w:rFonts w:ascii="Times New Roman" w:hAnsi="Times New Roman" w:cs="Times New Roman"/>
          <w:sz w:val="24"/>
          <w:szCs w:val="24"/>
          <w:lang w:val="en-GB"/>
        </w:rPr>
        <w:t xml:space="preserve"> mental disorders in the ICD10 range F00-F99. </w:t>
      </w:r>
      <w:r w:rsidR="00AB5220" w:rsidRPr="008F781E">
        <w:rPr>
          <w:rFonts w:ascii="Times New Roman" w:hAnsi="Times New Roman" w:cs="Times New Roman"/>
          <w:sz w:val="24"/>
          <w:szCs w:val="24"/>
          <w:lang w:val="en-GB"/>
        </w:rPr>
        <w:t>We categorised mental disorders into the following groups: o</w:t>
      </w:r>
      <w:r w:rsidRPr="008F781E">
        <w:rPr>
          <w:rFonts w:ascii="Times New Roman" w:hAnsi="Times New Roman" w:cs="Times New Roman"/>
          <w:sz w:val="24"/>
          <w:szCs w:val="24"/>
          <w:lang w:val="en-GB"/>
        </w:rPr>
        <w:t xml:space="preserve">rganic mental disorders (ICD codes F00-09), substance use disorders (F10-F19), serious mental </w:t>
      </w:r>
      <w:commentRangeStart w:id="69"/>
      <w:r w:rsidRPr="008F781E">
        <w:rPr>
          <w:rFonts w:ascii="Times New Roman" w:hAnsi="Times New Roman" w:cs="Times New Roman"/>
          <w:sz w:val="24"/>
          <w:szCs w:val="24"/>
          <w:lang w:val="en-GB"/>
        </w:rPr>
        <w:t>disorders</w:t>
      </w:r>
      <w:commentRangeEnd w:id="69"/>
      <w:r w:rsidR="00310FC1">
        <w:rPr>
          <w:rStyle w:val="CommentReference"/>
        </w:rPr>
        <w:commentReference w:id="69"/>
      </w:r>
      <w:r w:rsidRPr="008F781E">
        <w:rPr>
          <w:rFonts w:ascii="Times New Roman" w:hAnsi="Times New Roman" w:cs="Times New Roman"/>
          <w:sz w:val="24"/>
          <w:szCs w:val="24"/>
          <w:lang w:val="en-GB"/>
        </w:rPr>
        <w:t xml:space="preserve"> (F20-F29, and F31), </w:t>
      </w:r>
      <w:r w:rsidR="00280745" w:rsidRPr="008F781E">
        <w:rPr>
          <w:rFonts w:ascii="Times New Roman" w:hAnsi="Times New Roman" w:cs="Times New Roman"/>
          <w:sz w:val="24"/>
          <w:szCs w:val="24"/>
          <w:lang w:val="en-GB"/>
        </w:rPr>
        <w:t>depression</w:t>
      </w:r>
      <w:r w:rsidRPr="008F781E">
        <w:rPr>
          <w:rFonts w:ascii="Times New Roman" w:hAnsi="Times New Roman" w:cs="Times New Roman"/>
          <w:sz w:val="24"/>
          <w:szCs w:val="24"/>
          <w:lang w:val="en-GB"/>
        </w:rPr>
        <w:t xml:space="preserve"> (F32,</w:t>
      </w:r>
      <w:r w:rsidR="007B6EEA" w:rsidRPr="008F781E">
        <w:rPr>
          <w:rFonts w:ascii="Times New Roman" w:hAnsi="Times New Roman" w:cs="Times New Roman"/>
          <w:sz w:val="24"/>
          <w:szCs w:val="24"/>
          <w:lang w:val="en-GB"/>
        </w:rPr>
        <w:t xml:space="preserve"> F33,</w:t>
      </w:r>
      <w:r w:rsidRPr="008F781E">
        <w:rPr>
          <w:rFonts w:ascii="Times New Roman" w:hAnsi="Times New Roman" w:cs="Times New Roman"/>
          <w:sz w:val="24"/>
          <w:szCs w:val="24"/>
          <w:lang w:val="en-GB"/>
        </w:rPr>
        <w:t xml:space="preserve"> </w:t>
      </w:r>
      <w:r w:rsidR="00D71AAF" w:rsidRPr="008F781E">
        <w:rPr>
          <w:rFonts w:ascii="Times New Roman" w:hAnsi="Times New Roman" w:cs="Times New Roman"/>
          <w:sz w:val="24"/>
          <w:szCs w:val="24"/>
          <w:lang w:val="en-GB"/>
        </w:rPr>
        <w:t xml:space="preserve">and </w:t>
      </w:r>
      <w:r w:rsidRPr="008F781E">
        <w:rPr>
          <w:rFonts w:ascii="Times New Roman" w:hAnsi="Times New Roman" w:cs="Times New Roman"/>
          <w:sz w:val="24"/>
          <w:szCs w:val="24"/>
          <w:lang w:val="en-GB"/>
        </w:rPr>
        <w:t>F34.1)</w:t>
      </w:r>
      <w:r w:rsidR="00723964" w:rsidRPr="008F781E">
        <w:rPr>
          <w:rFonts w:ascii="Times New Roman" w:hAnsi="Times New Roman" w:cs="Times New Roman"/>
          <w:sz w:val="24"/>
          <w:szCs w:val="24"/>
          <w:lang w:val="en-GB"/>
        </w:rPr>
        <w:t>,</w:t>
      </w:r>
      <w:r w:rsidRPr="008F781E">
        <w:rPr>
          <w:rFonts w:ascii="Times New Roman" w:hAnsi="Times New Roman" w:cs="Times New Roman"/>
          <w:sz w:val="24"/>
          <w:szCs w:val="24"/>
          <w:lang w:val="en-GB"/>
        </w:rPr>
        <w:t xml:space="preserve"> anxiety (F40-F48), </w:t>
      </w:r>
      <w:r w:rsidR="002E1BC8" w:rsidRPr="008F781E">
        <w:rPr>
          <w:rFonts w:ascii="Times New Roman" w:hAnsi="Times New Roman" w:cs="Times New Roman"/>
          <w:sz w:val="24"/>
          <w:szCs w:val="24"/>
          <w:lang w:val="en-GB"/>
        </w:rPr>
        <w:t xml:space="preserve">or </w:t>
      </w:r>
      <w:r w:rsidRPr="008F781E">
        <w:rPr>
          <w:rFonts w:ascii="Times New Roman" w:hAnsi="Times New Roman" w:cs="Times New Roman"/>
          <w:sz w:val="24"/>
          <w:szCs w:val="24"/>
          <w:lang w:val="en-GB"/>
        </w:rPr>
        <w:t>other mental disorders (F30, F34.0, F34.8, F34.9, F50-</w:t>
      </w:r>
      <w:r w:rsidR="00D71AAF" w:rsidRPr="008F781E">
        <w:rPr>
          <w:rFonts w:ascii="Times New Roman" w:hAnsi="Times New Roman" w:cs="Times New Roman"/>
          <w:sz w:val="24"/>
          <w:szCs w:val="24"/>
          <w:lang w:val="en-GB"/>
        </w:rPr>
        <w:t>F</w:t>
      </w:r>
      <w:r w:rsidRPr="008F781E">
        <w:rPr>
          <w:rFonts w:ascii="Times New Roman" w:hAnsi="Times New Roman" w:cs="Times New Roman"/>
          <w:sz w:val="24"/>
          <w:szCs w:val="24"/>
          <w:lang w:val="en-GB"/>
        </w:rPr>
        <w:t>99).</w:t>
      </w:r>
      <w:r w:rsidR="009347D0" w:rsidRPr="008F781E">
        <w:rPr>
          <w:rFonts w:ascii="Times New Roman" w:hAnsi="Times New Roman" w:cs="Times New Roman"/>
          <w:sz w:val="24"/>
          <w:szCs w:val="24"/>
          <w:lang w:val="en-GB"/>
        </w:rPr>
        <w:t xml:space="preserve"> </w:t>
      </w:r>
      <w:r w:rsidR="00E11912" w:rsidRPr="008F781E">
        <w:rPr>
          <w:rFonts w:ascii="Times New Roman" w:hAnsi="Times New Roman" w:cs="Times New Roman"/>
          <w:sz w:val="24"/>
          <w:szCs w:val="24"/>
          <w:lang w:val="en-GB"/>
        </w:rPr>
        <w:t xml:space="preserve">In sensitivity analyses, we considered patients diagnosed if they had received </w:t>
      </w:r>
      <w:r w:rsidR="006A17F7" w:rsidRPr="008F781E">
        <w:rPr>
          <w:rFonts w:ascii="Times New Roman" w:hAnsi="Times New Roman" w:cs="Times New Roman"/>
          <w:sz w:val="24"/>
          <w:szCs w:val="24"/>
          <w:lang w:val="en-GB"/>
        </w:rPr>
        <w:t>at least two diagnoses</w:t>
      </w:r>
      <w:r w:rsidR="002E1BC8" w:rsidRPr="008F781E">
        <w:rPr>
          <w:rFonts w:ascii="Times New Roman" w:hAnsi="Times New Roman" w:cs="Times New Roman"/>
          <w:sz w:val="24"/>
          <w:szCs w:val="24"/>
          <w:lang w:val="en-GB"/>
        </w:rPr>
        <w:t xml:space="preserve"> on </w:t>
      </w:r>
      <w:r w:rsidR="0086362D" w:rsidRPr="008F781E">
        <w:rPr>
          <w:rFonts w:ascii="Times New Roman" w:hAnsi="Times New Roman" w:cs="Times New Roman"/>
          <w:sz w:val="24"/>
          <w:szCs w:val="24"/>
          <w:lang w:val="en-GB"/>
        </w:rPr>
        <w:t>different</w:t>
      </w:r>
      <w:r w:rsidR="002E1BC8" w:rsidRPr="008F781E">
        <w:rPr>
          <w:rFonts w:ascii="Times New Roman" w:hAnsi="Times New Roman" w:cs="Times New Roman"/>
          <w:sz w:val="24"/>
          <w:szCs w:val="24"/>
          <w:lang w:val="en-GB"/>
        </w:rPr>
        <w:t xml:space="preserve"> </w:t>
      </w:r>
      <w:r w:rsidR="006A17F7" w:rsidRPr="008F781E">
        <w:rPr>
          <w:rFonts w:ascii="Times New Roman" w:hAnsi="Times New Roman" w:cs="Times New Roman"/>
          <w:sz w:val="24"/>
          <w:szCs w:val="24"/>
          <w:lang w:val="en-GB"/>
        </w:rPr>
        <w:t>dates</w:t>
      </w:r>
      <w:r w:rsidR="00E11912" w:rsidRPr="008F781E">
        <w:rPr>
          <w:rFonts w:ascii="Times New Roman" w:hAnsi="Times New Roman" w:cs="Times New Roman"/>
          <w:sz w:val="24"/>
          <w:szCs w:val="24"/>
          <w:lang w:val="en-GB"/>
        </w:rPr>
        <w:t>.</w:t>
      </w:r>
      <w:r w:rsidR="00E11912" w:rsidRPr="008F781E">
        <w:rPr>
          <w:rFonts w:ascii="Times New Roman" w:hAnsi="Times New Roman" w:cs="Times New Roman"/>
          <w:color w:val="FF0000"/>
          <w:sz w:val="24"/>
          <w:szCs w:val="24"/>
          <w:lang w:val="en-GB"/>
        </w:rPr>
        <w:t xml:space="preserve"> </w:t>
      </w:r>
      <w:r w:rsidR="003879B6" w:rsidRPr="008F781E">
        <w:rPr>
          <w:rFonts w:ascii="Times New Roman" w:hAnsi="Times New Roman" w:cs="Times New Roman"/>
          <w:bCs/>
          <w:iCs/>
          <w:sz w:val="24"/>
          <w:szCs w:val="24"/>
          <w:lang w:val="en-GB"/>
        </w:rPr>
        <w:t>We grouped age into seven categories (15-19</w:t>
      </w:r>
      <w:r w:rsidR="0086362D" w:rsidRPr="008F781E">
        <w:rPr>
          <w:rFonts w:ascii="Times New Roman" w:hAnsi="Times New Roman" w:cs="Times New Roman"/>
          <w:bCs/>
          <w:iCs/>
          <w:sz w:val="24"/>
          <w:szCs w:val="24"/>
          <w:lang w:val="en-GB"/>
        </w:rPr>
        <w:t>, 20-24</w:t>
      </w:r>
      <w:r w:rsidR="003879B6" w:rsidRPr="008F781E">
        <w:rPr>
          <w:rFonts w:ascii="Times New Roman" w:hAnsi="Times New Roman" w:cs="Times New Roman"/>
          <w:bCs/>
          <w:iCs/>
          <w:sz w:val="24"/>
          <w:szCs w:val="24"/>
          <w:lang w:val="en-GB"/>
        </w:rPr>
        <w:t>, 25-34, 45-54</w:t>
      </w:r>
      <w:r w:rsidR="0086362D" w:rsidRPr="008F781E">
        <w:rPr>
          <w:rFonts w:ascii="Times New Roman" w:hAnsi="Times New Roman" w:cs="Times New Roman"/>
          <w:bCs/>
          <w:iCs/>
          <w:sz w:val="24"/>
          <w:szCs w:val="24"/>
          <w:lang w:val="en-GB"/>
        </w:rPr>
        <w:t>, 55-64</w:t>
      </w:r>
      <w:r w:rsidR="003879B6" w:rsidRPr="008F781E">
        <w:rPr>
          <w:rFonts w:ascii="Times New Roman" w:hAnsi="Times New Roman" w:cs="Times New Roman"/>
          <w:bCs/>
          <w:iCs/>
          <w:sz w:val="24"/>
          <w:szCs w:val="24"/>
          <w:lang w:val="en-GB"/>
        </w:rPr>
        <w:t>, and ≥65 years).</w:t>
      </w:r>
      <w:r w:rsidR="003E6FF0" w:rsidRPr="008F781E">
        <w:rPr>
          <w:rFonts w:ascii="Times New Roman" w:hAnsi="Times New Roman" w:cs="Times New Roman"/>
          <w:bCs/>
          <w:iCs/>
          <w:sz w:val="24"/>
          <w:szCs w:val="24"/>
          <w:lang w:val="en-GB"/>
        </w:rPr>
        <w:t xml:space="preserve"> </w:t>
      </w:r>
    </w:p>
    <w:p w14:paraId="206CB973" w14:textId="4C9D7DA1" w:rsidR="00AE4CFE" w:rsidRPr="008F781E" w:rsidRDefault="00AE4CFE" w:rsidP="009A5106">
      <w:pPr>
        <w:pStyle w:val="Heading2"/>
        <w:spacing w:line="360" w:lineRule="auto"/>
        <w:rPr>
          <w:rFonts w:ascii="Times New Roman" w:hAnsi="Times New Roman" w:cs="Times New Roman"/>
          <w:sz w:val="24"/>
          <w:szCs w:val="24"/>
          <w:lang w:val="en-GB"/>
        </w:rPr>
      </w:pPr>
      <w:r w:rsidRPr="008F781E">
        <w:rPr>
          <w:rFonts w:ascii="Times New Roman" w:hAnsi="Times New Roman" w:cs="Times New Roman"/>
          <w:sz w:val="24"/>
          <w:szCs w:val="24"/>
          <w:lang w:val="en-GB"/>
        </w:rPr>
        <w:t xml:space="preserve">Statistical analysis </w:t>
      </w:r>
    </w:p>
    <w:p w14:paraId="1FCAE9B0" w14:textId="3C264325" w:rsidR="00242869" w:rsidRPr="008F781E" w:rsidRDefault="0094226D" w:rsidP="009A5106">
      <w:pPr>
        <w:spacing w:before="60" w:line="360" w:lineRule="auto"/>
        <w:rPr>
          <w:rFonts w:ascii="Times New Roman" w:hAnsi="Times New Roman" w:cs="Times New Roman"/>
          <w:sz w:val="24"/>
          <w:szCs w:val="24"/>
          <w:lang w:val="en-GB"/>
        </w:rPr>
      </w:pPr>
      <w:r w:rsidRPr="008F781E">
        <w:rPr>
          <w:rFonts w:ascii="Times New Roman" w:hAnsi="Times New Roman" w:cs="Times New Roman"/>
          <w:iCs/>
          <w:sz w:val="24"/>
          <w:szCs w:val="24"/>
          <w:lang w:val="en-GB"/>
        </w:rPr>
        <w:t>Using summary statistics, we described patient characteristics by mental health status</w:t>
      </w:r>
      <w:r w:rsidR="00312316" w:rsidRPr="008F781E">
        <w:rPr>
          <w:rFonts w:ascii="Times New Roman" w:hAnsi="Times New Roman" w:cs="Times New Roman"/>
          <w:iCs/>
          <w:sz w:val="24"/>
          <w:szCs w:val="24"/>
          <w:lang w:val="en-GB"/>
        </w:rPr>
        <w:t>.</w:t>
      </w:r>
      <w:r w:rsidR="00DC29F1" w:rsidRPr="008F781E">
        <w:rPr>
          <w:rFonts w:ascii="Times New Roman" w:hAnsi="Times New Roman" w:cs="Times New Roman"/>
          <w:iCs/>
          <w:sz w:val="24"/>
          <w:szCs w:val="24"/>
          <w:lang w:val="en-GB"/>
        </w:rPr>
        <w:t xml:space="preserve"> </w:t>
      </w:r>
      <w:r w:rsidR="006D1188" w:rsidRPr="008F781E">
        <w:rPr>
          <w:rFonts w:ascii="Times New Roman" w:hAnsi="Times New Roman" w:cs="Times New Roman"/>
          <w:iCs/>
          <w:sz w:val="24"/>
          <w:szCs w:val="24"/>
          <w:lang w:val="en-GB"/>
        </w:rPr>
        <w:t xml:space="preserve">To validate </w:t>
      </w:r>
      <w:r w:rsidR="006D1188" w:rsidRPr="008F781E">
        <w:rPr>
          <w:rFonts w:ascii="Times New Roman" w:hAnsi="Times New Roman" w:cs="Times New Roman"/>
          <w:sz w:val="24"/>
          <w:szCs w:val="24"/>
          <w:lang w:val="en-GB"/>
        </w:rPr>
        <w:t xml:space="preserve">the CMA measure, we estimated the true-positive rate, false-positive rate, and area under the curve (AUC) of </w:t>
      </w:r>
      <w:r w:rsidR="0019372A" w:rsidRPr="008F781E">
        <w:rPr>
          <w:rFonts w:ascii="Times New Roman" w:hAnsi="Times New Roman" w:cs="Times New Roman"/>
          <w:sz w:val="24"/>
          <w:szCs w:val="24"/>
          <w:lang w:val="en-GB"/>
        </w:rPr>
        <w:t xml:space="preserve">the </w:t>
      </w:r>
      <w:r w:rsidR="006D1188" w:rsidRPr="008F781E">
        <w:rPr>
          <w:rFonts w:ascii="Times New Roman" w:hAnsi="Times New Roman" w:cs="Times New Roman"/>
          <w:sz w:val="24"/>
          <w:szCs w:val="24"/>
          <w:lang w:val="en-GB"/>
        </w:rPr>
        <w:t xml:space="preserve">CMA in 1, 3, 6, and 12 months before viral load testing for predicting </w:t>
      </w:r>
      <w:r w:rsidR="00512273" w:rsidRPr="008F781E">
        <w:rPr>
          <w:rFonts w:ascii="Times New Roman" w:hAnsi="Times New Roman" w:cs="Times New Roman"/>
          <w:sz w:val="24"/>
          <w:szCs w:val="24"/>
          <w:lang w:val="en-GB"/>
        </w:rPr>
        <w:t>VNS</w:t>
      </w:r>
      <w:r w:rsidR="008C6D97" w:rsidRPr="008F781E">
        <w:rPr>
          <w:rFonts w:ascii="Times New Roman" w:hAnsi="Times New Roman" w:cs="Times New Roman"/>
          <w:sz w:val="24"/>
          <w:szCs w:val="24"/>
          <w:lang w:val="en-GB"/>
        </w:rPr>
        <w:t xml:space="preserve">. We estimated these measures </w:t>
      </w:r>
      <w:r w:rsidR="006D1188" w:rsidRPr="008F781E">
        <w:rPr>
          <w:rFonts w:ascii="Times New Roman" w:hAnsi="Times New Roman" w:cs="Times New Roman"/>
          <w:sz w:val="24"/>
          <w:szCs w:val="24"/>
          <w:lang w:val="en-GB"/>
        </w:rPr>
        <w:t xml:space="preserve">using receiver operating characteristic (ROC) regression models with </w:t>
      </w:r>
      <w:proofErr w:type="spellStart"/>
      <w:r w:rsidR="006D1188" w:rsidRPr="008F781E">
        <w:rPr>
          <w:rFonts w:ascii="Times New Roman" w:hAnsi="Times New Roman" w:cs="Times New Roman"/>
          <w:sz w:val="24"/>
          <w:szCs w:val="24"/>
          <w:lang w:val="en-GB"/>
        </w:rPr>
        <w:t>probit</w:t>
      </w:r>
      <w:proofErr w:type="spellEnd"/>
      <w:r w:rsidR="006D1188" w:rsidRPr="008F781E">
        <w:rPr>
          <w:rFonts w:ascii="Times New Roman" w:hAnsi="Times New Roman" w:cs="Times New Roman"/>
          <w:sz w:val="24"/>
          <w:szCs w:val="24"/>
          <w:lang w:val="en-GB"/>
        </w:rPr>
        <w:t xml:space="preserve"> link by maximum likelihood estimation. </w:t>
      </w:r>
    </w:p>
    <w:p w14:paraId="3FBF2251" w14:textId="0799A8D6" w:rsidR="009515F9" w:rsidRPr="008F781E" w:rsidRDefault="00EE66CC" w:rsidP="009A5106">
      <w:pPr>
        <w:spacing w:before="60" w:line="360" w:lineRule="auto"/>
        <w:rPr>
          <w:rFonts w:ascii="Times New Roman" w:hAnsi="Times New Roman" w:cs="Times New Roman"/>
          <w:bCs/>
          <w:iCs/>
          <w:sz w:val="24"/>
          <w:szCs w:val="24"/>
          <w:lang w:val="en-GB"/>
        </w:rPr>
      </w:pPr>
      <w:r w:rsidRPr="008F781E">
        <w:rPr>
          <w:rFonts w:ascii="Times New Roman" w:hAnsi="Times New Roman" w:cs="Times New Roman"/>
          <w:bCs/>
          <w:iCs/>
          <w:sz w:val="24"/>
          <w:szCs w:val="24"/>
          <w:lang w:val="en-GB"/>
        </w:rPr>
        <w:t>W</w:t>
      </w:r>
      <w:r w:rsidR="00320DB7" w:rsidRPr="008F781E">
        <w:rPr>
          <w:rFonts w:ascii="Times New Roman" w:hAnsi="Times New Roman" w:cs="Times New Roman"/>
          <w:bCs/>
          <w:iCs/>
          <w:sz w:val="24"/>
          <w:szCs w:val="24"/>
          <w:lang w:val="en-GB"/>
        </w:rPr>
        <w:t>e estimated unadjusted and adjusted risk ratios</w:t>
      </w:r>
      <w:r w:rsidR="005C3649" w:rsidRPr="008F781E">
        <w:rPr>
          <w:rFonts w:ascii="Times New Roman" w:hAnsi="Times New Roman" w:cs="Times New Roman"/>
          <w:bCs/>
          <w:iCs/>
          <w:sz w:val="24"/>
          <w:szCs w:val="24"/>
          <w:lang w:val="en-GB"/>
        </w:rPr>
        <w:t xml:space="preserve"> (RR)</w:t>
      </w:r>
      <w:r w:rsidR="00320DB7" w:rsidRPr="008F781E">
        <w:rPr>
          <w:rFonts w:ascii="Times New Roman" w:hAnsi="Times New Roman" w:cs="Times New Roman"/>
          <w:bCs/>
          <w:iCs/>
          <w:sz w:val="24"/>
          <w:szCs w:val="24"/>
          <w:lang w:val="en-GB"/>
        </w:rPr>
        <w:t xml:space="preserve"> for </w:t>
      </w:r>
      <w:r w:rsidR="005C3649" w:rsidRPr="008F781E">
        <w:rPr>
          <w:rFonts w:ascii="Times New Roman" w:hAnsi="Times New Roman" w:cs="Times New Roman"/>
          <w:bCs/>
          <w:iCs/>
          <w:sz w:val="24"/>
          <w:szCs w:val="24"/>
          <w:lang w:val="en-GB"/>
        </w:rPr>
        <w:t xml:space="preserve">factors associated with </w:t>
      </w:r>
      <w:r w:rsidR="00AB0DE7" w:rsidRPr="008F781E">
        <w:rPr>
          <w:rFonts w:ascii="Times New Roman" w:hAnsi="Times New Roman" w:cs="Times New Roman"/>
          <w:bCs/>
          <w:iCs/>
          <w:sz w:val="24"/>
          <w:szCs w:val="24"/>
          <w:lang w:val="en-GB"/>
        </w:rPr>
        <w:t>non-</w:t>
      </w:r>
      <w:r w:rsidR="00EA0C05" w:rsidRPr="008F781E">
        <w:rPr>
          <w:rFonts w:ascii="Times New Roman" w:hAnsi="Times New Roman" w:cs="Times New Roman"/>
          <w:bCs/>
          <w:iCs/>
          <w:sz w:val="24"/>
          <w:szCs w:val="24"/>
          <w:lang w:val="en-GB"/>
        </w:rPr>
        <w:t xml:space="preserve">adherence </w:t>
      </w:r>
      <w:r w:rsidR="008E3E97" w:rsidRPr="008F781E">
        <w:rPr>
          <w:rFonts w:ascii="Times New Roman" w:hAnsi="Times New Roman" w:cs="Times New Roman"/>
          <w:bCs/>
          <w:iCs/>
          <w:sz w:val="24"/>
          <w:szCs w:val="24"/>
          <w:lang w:val="en-GB"/>
        </w:rPr>
        <w:t xml:space="preserve">and </w:t>
      </w:r>
      <w:r w:rsidR="00512273" w:rsidRPr="008F781E">
        <w:rPr>
          <w:rFonts w:ascii="Times New Roman" w:hAnsi="Times New Roman" w:cs="Times New Roman"/>
          <w:sz w:val="24"/>
          <w:szCs w:val="24"/>
          <w:lang w:val="en-GB"/>
        </w:rPr>
        <w:t>VNS</w:t>
      </w:r>
      <w:r w:rsidR="008E3E97" w:rsidRPr="008F781E">
        <w:rPr>
          <w:rFonts w:ascii="Times New Roman" w:hAnsi="Times New Roman" w:cs="Times New Roman"/>
          <w:bCs/>
          <w:iCs/>
          <w:sz w:val="24"/>
          <w:szCs w:val="24"/>
          <w:lang w:val="en-GB"/>
        </w:rPr>
        <w:t xml:space="preserve"> </w:t>
      </w:r>
      <w:r w:rsidR="00320DB7" w:rsidRPr="008F781E">
        <w:rPr>
          <w:rFonts w:ascii="Times New Roman" w:hAnsi="Times New Roman" w:cs="Times New Roman"/>
          <w:bCs/>
          <w:iCs/>
          <w:sz w:val="24"/>
          <w:szCs w:val="24"/>
          <w:lang w:val="en-GB"/>
        </w:rPr>
        <w:t>using mixed</w:t>
      </w:r>
      <w:r w:rsidR="00B36865" w:rsidRPr="008F781E">
        <w:rPr>
          <w:rFonts w:ascii="Times New Roman" w:hAnsi="Times New Roman" w:cs="Times New Roman"/>
          <w:bCs/>
          <w:iCs/>
          <w:sz w:val="24"/>
          <w:szCs w:val="24"/>
          <w:lang w:val="en-GB"/>
        </w:rPr>
        <w:t>-</w:t>
      </w:r>
      <w:r w:rsidR="00320DB7" w:rsidRPr="008F781E">
        <w:rPr>
          <w:rFonts w:ascii="Times New Roman" w:hAnsi="Times New Roman" w:cs="Times New Roman"/>
          <w:bCs/>
          <w:iCs/>
          <w:sz w:val="24"/>
          <w:szCs w:val="24"/>
          <w:lang w:val="en-GB"/>
        </w:rPr>
        <w:t xml:space="preserve">effects Poisson regression models with robust standard errors and a random intercept </w:t>
      </w:r>
      <w:r w:rsidR="001878A0" w:rsidRPr="008F781E">
        <w:rPr>
          <w:rFonts w:ascii="Times New Roman" w:hAnsi="Times New Roman" w:cs="Times New Roman"/>
          <w:bCs/>
          <w:iCs/>
          <w:sz w:val="24"/>
          <w:szCs w:val="24"/>
          <w:lang w:val="en-GB"/>
        </w:rPr>
        <w:t>at patient</w:t>
      </w:r>
      <w:r w:rsidR="00320DB7" w:rsidRPr="008F781E">
        <w:rPr>
          <w:rFonts w:ascii="Times New Roman" w:hAnsi="Times New Roman" w:cs="Times New Roman"/>
          <w:bCs/>
          <w:iCs/>
          <w:sz w:val="24"/>
          <w:szCs w:val="24"/>
          <w:lang w:val="en-GB"/>
        </w:rPr>
        <w:t xml:space="preserve"> level</w:t>
      </w:r>
      <w:r w:rsidR="009A3FD5" w:rsidRPr="008F781E">
        <w:rPr>
          <w:rFonts w:ascii="Times New Roman" w:hAnsi="Times New Roman" w:cs="Times New Roman"/>
          <w:bCs/>
          <w:iCs/>
          <w:sz w:val="24"/>
          <w:szCs w:val="24"/>
          <w:lang w:val="en-GB"/>
        </w:rPr>
        <w:t xml:space="preserve"> </w:t>
      </w:r>
      <w:r w:rsidR="00F726E1" w:rsidRPr="008F781E">
        <w:rPr>
          <w:rFonts w:ascii="Times New Roman" w:hAnsi="Times New Roman" w:cs="Times New Roman"/>
          <w:bCs/>
          <w:iCs/>
          <w:sz w:val="24"/>
          <w:szCs w:val="24"/>
          <w:lang w:val="en-GB"/>
        </w:rPr>
        <w:fldChar w:fldCharType="begin" w:fldLock="1"/>
      </w:r>
      <w:r w:rsidR="00E75E37" w:rsidRPr="008F781E">
        <w:rPr>
          <w:rFonts w:ascii="Times New Roman" w:hAnsi="Times New Roman" w:cs="Times New Roman"/>
          <w:bCs/>
          <w:iCs/>
          <w:sz w:val="24"/>
          <w:szCs w:val="24"/>
          <w:lang w:val="en-GB"/>
        </w:rPr>
        <w:instrText>ADDIN CSL_CITATION {"citationItems":[{"id":"ITEM-1","itemData":{"DOI":"10.1093/aje/kwh090","ISSN":"0002-9262","author":[{"dropping-particle":"","family":"Zou","given":"G.","non-dropping-particle":"","parse-names":false,"suffix":""}],"container-title":"American Journal of Epidemiology","id":"ITEM-1","issue":"7","issued":{"date-parts":[["2004","4","1"]]},"page":"702-706","title":"A Modified Poisson Regression Approach to Prospective Studies with Binary Data","type":"article-journal","volume":"159"},"uris":["http://www.mendeley.com/documents/?uuid=2023be5d-91db-4910-b621-b1331ac734b0"]},{"id":"ITEM-2","itemData":{"DOI":"10.1177/0962280211427759","ISSN":"0962-2802","abstract":"The Poisson regression model using a sandwich variance estimator has become a viable alternative to the logistic regression model for the analysis of prospective studies with independent binary outcomes. The primary advantage of this approach is that it readily provides covariate-adjusted risk ratios and associated standard errors. In this article, the model is extended to studies with correlated binary outcomes as arise in longitudinal or cluster randomization studies. The key step involves a cluster-level grouping strategy for the computation of the middle term in the sandwich estimator. For a single binary exposure variable without covariate adjustment, this approach results in risk ratio estimates and standard errors that are identical to those found in the survey sampling literature. Simulation results suggest that it is reliable for studies with correlated binary data, provided the total number of clusters is at least 50. Data from observational and cluster randomized studies are used to illustrate the methods.","author":[{"dropping-particle":"","family":"Zou","given":"GY","non-dropping-particle":"","parse-names":false,"suffix":""},{"dropping-particle":"","family":"Donner","given":"Allan","non-dropping-particle":"","parse-names":false,"suffix":""}],"container-title":"Statistical Methods in Medical Research","id":"ITEM-2","issue":"6","issued":{"date-parts":[["2013","12","8"]]},"page":"661-670","title":"Extension of the modified Poisson regression model to prospective studies with correlated binary data","type":"article-journal","volume":"22"},"uris":["http://www.mendeley.com/documents/?uuid=9c17d0ca-51a1-4998-83ea-48011d9ddd40"]}],"mendeley":{"formattedCitation":"[31,32]","plainTextFormattedCitation":"[31,32]","previouslyFormattedCitation":"[31,32]"},"properties":{"noteIndex":0},"schema":"https://github.com/citation-style-language/schema/raw/master/csl-citation.json"}</w:instrText>
      </w:r>
      <w:r w:rsidR="00F726E1" w:rsidRPr="008F781E">
        <w:rPr>
          <w:rFonts w:ascii="Times New Roman" w:hAnsi="Times New Roman" w:cs="Times New Roman"/>
          <w:bCs/>
          <w:iCs/>
          <w:sz w:val="24"/>
          <w:szCs w:val="24"/>
          <w:lang w:val="en-GB"/>
        </w:rPr>
        <w:fldChar w:fldCharType="separate"/>
      </w:r>
      <w:r w:rsidR="007963D4" w:rsidRPr="008F781E">
        <w:rPr>
          <w:rFonts w:ascii="Times New Roman" w:hAnsi="Times New Roman" w:cs="Times New Roman"/>
          <w:bCs/>
          <w:iCs/>
          <w:noProof/>
          <w:sz w:val="24"/>
          <w:szCs w:val="24"/>
          <w:lang w:val="en-GB"/>
        </w:rPr>
        <w:t>[31,32]</w:t>
      </w:r>
      <w:r w:rsidR="00F726E1" w:rsidRPr="008F781E">
        <w:rPr>
          <w:rFonts w:ascii="Times New Roman" w:hAnsi="Times New Roman" w:cs="Times New Roman"/>
          <w:bCs/>
          <w:iCs/>
          <w:sz w:val="24"/>
          <w:szCs w:val="24"/>
          <w:lang w:val="en-GB"/>
        </w:rPr>
        <w:fldChar w:fldCharType="end"/>
      </w:r>
      <w:r w:rsidR="009A3FD5" w:rsidRPr="008F781E">
        <w:rPr>
          <w:rFonts w:ascii="Times New Roman" w:hAnsi="Times New Roman" w:cs="Times New Roman"/>
          <w:bCs/>
          <w:iCs/>
          <w:sz w:val="24"/>
          <w:szCs w:val="24"/>
          <w:lang w:val="en-GB"/>
        </w:rPr>
        <w:t>.</w:t>
      </w:r>
      <w:r w:rsidR="00320DB7" w:rsidRPr="008F781E">
        <w:rPr>
          <w:rFonts w:ascii="Times New Roman" w:hAnsi="Times New Roman" w:cs="Times New Roman"/>
          <w:bCs/>
          <w:iCs/>
          <w:sz w:val="24"/>
          <w:szCs w:val="24"/>
          <w:lang w:val="en-GB"/>
        </w:rPr>
        <w:t xml:space="preserve"> </w:t>
      </w:r>
      <w:r w:rsidR="00B86235" w:rsidRPr="008F781E">
        <w:rPr>
          <w:rFonts w:ascii="Times New Roman" w:hAnsi="Times New Roman" w:cs="Times New Roman"/>
          <w:bCs/>
          <w:iCs/>
          <w:sz w:val="24"/>
          <w:szCs w:val="24"/>
          <w:lang w:val="en-GB"/>
        </w:rPr>
        <w:t xml:space="preserve">First, we estimated </w:t>
      </w:r>
      <w:r w:rsidR="00E03610" w:rsidRPr="008F781E">
        <w:rPr>
          <w:rFonts w:ascii="Times New Roman" w:hAnsi="Times New Roman" w:cs="Times New Roman"/>
          <w:bCs/>
          <w:iCs/>
          <w:sz w:val="24"/>
          <w:szCs w:val="24"/>
          <w:lang w:val="en-GB"/>
        </w:rPr>
        <w:t>RRs</w:t>
      </w:r>
      <w:r w:rsidR="00B86235" w:rsidRPr="008F781E">
        <w:rPr>
          <w:rFonts w:ascii="Times New Roman" w:hAnsi="Times New Roman" w:cs="Times New Roman"/>
          <w:bCs/>
          <w:iCs/>
          <w:sz w:val="24"/>
          <w:szCs w:val="24"/>
          <w:lang w:val="en-GB"/>
        </w:rPr>
        <w:t xml:space="preserve"> for each group of mental health diagnoses, adjusting for age, sex</w:t>
      </w:r>
      <w:r w:rsidR="0071624F" w:rsidRPr="008F781E">
        <w:rPr>
          <w:rFonts w:ascii="Times New Roman" w:hAnsi="Times New Roman" w:cs="Times New Roman"/>
          <w:bCs/>
          <w:iCs/>
          <w:sz w:val="24"/>
          <w:szCs w:val="24"/>
          <w:lang w:val="en-GB"/>
        </w:rPr>
        <w:t>, and years since baseline</w:t>
      </w:r>
      <w:r w:rsidR="00B86235" w:rsidRPr="008F781E">
        <w:rPr>
          <w:rFonts w:ascii="Times New Roman" w:hAnsi="Times New Roman" w:cs="Times New Roman"/>
          <w:bCs/>
          <w:iCs/>
          <w:sz w:val="24"/>
          <w:szCs w:val="24"/>
          <w:lang w:val="en-GB"/>
        </w:rPr>
        <w:t>.</w:t>
      </w:r>
      <w:r w:rsidR="007341B4" w:rsidRPr="008F781E">
        <w:rPr>
          <w:rFonts w:ascii="Times New Roman" w:hAnsi="Times New Roman" w:cs="Times New Roman"/>
          <w:bCs/>
          <w:iCs/>
          <w:sz w:val="24"/>
          <w:szCs w:val="24"/>
          <w:lang w:val="en-GB"/>
        </w:rPr>
        <w:t xml:space="preserve"> Year since baseline was rounded to the next integer and modelled as </w:t>
      </w:r>
      <w:r w:rsidR="00F9434D" w:rsidRPr="008F781E">
        <w:rPr>
          <w:rFonts w:ascii="Times New Roman" w:hAnsi="Times New Roman" w:cs="Times New Roman"/>
          <w:bCs/>
          <w:iCs/>
          <w:sz w:val="24"/>
          <w:szCs w:val="24"/>
          <w:lang w:val="en-GB"/>
        </w:rPr>
        <w:t xml:space="preserve">a </w:t>
      </w:r>
      <w:r w:rsidR="007341B4" w:rsidRPr="008F781E">
        <w:rPr>
          <w:rFonts w:ascii="Times New Roman" w:hAnsi="Times New Roman" w:cs="Times New Roman"/>
          <w:bCs/>
          <w:iCs/>
          <w:sz w:val="24"/>
          <w:szCs w:val="24"/>
          <w:lang w:val="en-GB"/>
        </w:rPr>
        <w:t>categorical variable. M</w:t>
      </w:r>
      <w:r w:rsidR="007341B4" w:rsidRPr="008F781E">
        <w:rPr>
          <w:rFonts w:ascii="Times New Roman" w:hAnsi="Times New Roman" w:cs="Times New Roman"/>
          <w:sz w:val="24"/>
          <w:szCs w:val="24"/>
          <w:lang w:val="en-GB"/>
        </w:rPr>
        <w:t>en</w:t>
      </w:r>
      <w:r w:rsidR="00E03610" w:rsidRPr="008F781E">
        <w:rPr>
          <w:rFonts w:ascii="Times New Roman" w:hAnsi="Times New Roman" w:cs="Times New Roman"/>
          <w:sz w:val="24"/>
          <w:szCs w:val="24"/>
          <w:lang w:val="en-GB"/>
        </w:rPr>
        <w:t>tal health diagnoses, age</w:t>
      </w:r>
      <w:r w:rsidR="007341B4" w:rsidRPr="008F781E">
        <w:rPr>
          <w:rFonts w:ascii="Times New Roman" w:hAnsi="Times New Roman" w:cs="Times New Roman"/>
          <w:sz w:val="24"/>
          <w:szCs w:val="24"/>
          <w:lang w:val="en-GB"/>
        </w:rPr>
        <w:t xml:space="preserve">, and </w:t>
      </w:r>
      <w:r w:rsidR="00F9434D" w:rsidRPr="008F781E">
        <w:rPr>
          <w:rFonts w:ascii="Times New Roman" w:hAnsi="Times New Roman" w:cs="Times New Roman"/>
          <w:sz w:val="24"/>
          <w:szCs w:val="24"/>
          <w:lang w:val="en-GB"/>
        </w:rPr>
        <w:t xml:space="preserve">the </w:t>
      </w:r>
      <w:r w:rsidR="007341B4" w:rsidRPr="008F781E">
        <w:rPr>
          <w:rFonts w:ascii="Times New Roman" w:hAnsi="Times New Roman" w:cs="Times New Roman"/>
          <w:sz w:val="24"/>
          <w:szCs w:val="24"/>
          <w:lang w:val="en-GB"/>
        </w:rPr>
        <w:t xml:space="preserve">year since baseline were modelled as time-varying covariates. </w:t>
      </w:r>
      <w:r w:rsidR="0071624F" w:rsidRPr="008F781E">
        <w:rPr>
          <w:rFonts w:ascii="Times New Roman" w:hAnsi="Times New Roman" w:cs="Times New Roman"/>
          <w:bCs/>
          <w:iCs/>
          <w:sz w:val="24"/>
          <w:szCs w:val="24"/>
          <w:lang w:val="en-GB"/>
        </w:rPr>
        <w:t>Second</w:t>
      </w:r>
      <w:r w:rsidR="00B86235" w:rsidRPr="008F781E">
        <w:rPr>
          <w:rFonts w:ascii="Times New Roman" w:hAnsi="Times New Roman" w:cs="Times New Roman"/>
          <w:bCs/>
          <w:iCs/>
          <w:sz w:val="24"/>
          <w:szCs w:val="24"/>
          <w:lang w:val="en-GB"/>
        </w:rPr>
        <w:t xml:space="preserve">, we estimated </w:t>
      </w:r>
      <w:r w:rsidR="00E03610" w:rsidRPr="008F781E">
        <w:rPr>
          <w:rFonts w:ascii="Times New Roman" w:hAnsi="Times New Roman" w:cs="Times New Roman"/>
          <w:bCs/>
          <w:iCs/>
          <w:sz w:val="24"/>
          <w:szCs w:val="24"/>
          <w:lang w:val="en-GB"/>
        </w:rPr>
        <w:t>RR</w:t>
      </w:r>
      <w:r w:rsidR="00B86235" w:rsidRPr="008F781E">
        <w:rPr>
          <w:rFonts w:ascii="Times New Roman" w:hAnsi="Times New Roman" w:cs="Times New Roman"/>
          <w:bCs/>
          <w:iCs/>
          <w:sz w:val="24"/>
          <w:szCs w:val="24"/>
          <w:lang w:val="en-GB"/>
        </w:rPr>
        <w:t>s for each group of mental health diagnoses, adjusting for age, sex</w:t>
      </w:r>
      <w:r w:rsidR="007563A5" w:rsidRPr="008F781E">
        <w:rPr>
          <w:rFonts w:ascii="Times New Roman" w:hAnsi="Times New Roman" w:cs="Times New Roman"/>
          <w:bCs/>
          <w:iCs/>
          <w:sz w:val="24"/>
          <w:szCs w:val="24"/>
          <w:lang w:val="en-GB"/>
        </w:rPr>
        <w:t xml:space="preserve">, </w:t>
      </w:r>
      <w:r w:rsidR="0071624F" w:rsidRPr="008F781E">
        <w:rPr>
          <w:rFonts w:ascii="Times New Roman" w:hAnsi="Times New Roman" w:cs="Times New Roman"/>
          <w:bCs/>
          <w:iCs/>
          <w:sz w:val="24"/>
          <w:szCs w:val="24"/>
          <w:lang w:val="en-GB"/>
        </w:rPr>
        <w:t xml:space="preserve">year since baseline, </w:t>
      </w:r>
      <w:r w:rsidR="007563A5" w:rsidRPr="008F781E">
        <w:rPr>
          <w:rFonts w:ascii="Times New Roman" w:hAnsi="Times New Roman" w:cs="Times New Roman"/>
          <w:bCs/>
          <w:iCs/>
          <w:sz w:val="24"/>
          <w:szCs w:val="24"/>
          <w:lang w:val="en-GB"/>
        </w:rPr>
        <w:t xml:space="preserve">and psychiatric comorbidity. </w:t>
      </w:r>
      <w:r w:rsidR="007341B4" w:rsidRPr="008F781E">
        <w:rPr>
          <w:rFonts w:ascii="Times New Roman" w:hAnsi="Times New Roman" w:cs="Times New Roman"/>
          <w:bCs/>
          <w:iCs/>
          <w:sz w:val="24"/>
          <w:szCs w:val="24"/>
          <w:lang w:val="en-GB"/>
        </w:rPr>
        <w:t>Next</w:t>
      </w:r>
      <w:r w:rsidR="007563A5" w:rsidRPr="008F781E">
        <w:rPr>
          <w:rFonts w:ascii="Times New Roman" w:hAnsi="Times New Roman" w:cs="Times New Roman"/>
          <w:bCs/>
          <w:iCs/>
          <w:sz w:val="24"/>
          <w:szCs w:val="24"/>
          <w:lang w:val="en-GB"/>
        </w:rPr>
        <w:t xml:space="preserve">, we </w:t>
      </w:r>
      <w:r w:rsidR="007341B4" w:rsidRPr="008F781E">
        <w:rPr>
          <w:rFonts w:ascii="Times New Roman" w:hAnsi="Times New Roman" w:cs="Times New Roman"/>
          <w:bCs/>
          <w:iCs/>
          <w:sz w:val="24"/>
          <w:szCs w:val="24"/>
          <w:lang w:val="en-GB"/>
        </w:rPr>
        <w:t>adjusted</w:t>
      </w:r>
      <w:r w:rsidR="007563A5" w:rsidRPr="008F781E">
        <w:rPr>
          <w:rFonts w:ascii="Times New Roman" w:hAnsi="Times New Roman" w:cs="Times New Roman"/>
          <w:bCs/>
          <w:iCs/>
          <w:sz w:val="24"/>
          <w:szCs w:val="24"/>
          <w:lang w:val="en-GB"/>
        </w:rPr>
        <w:t xml:space="preserve"> </w:t>
      </w:r>
      <w:r w:rsidR="00E03610" w:rsidRPr="008F781E">
        <w:rPr>
          <w:rFonts w:ascii="Times New Roman" w:hAnsi="Times New Roman" w:cs="Times New Roman"/>
          <w:bCs/>
          <w:iCs/>
          <w:sz w:val="24"/>
          <w:szCs w:val="24"/>
          <w:lang w:val="en-GB"/>
        </w:rPr>
        <w:t>RRs</w:t>
      </w:r>
      <w:r w:rsidR="007341B4" w:rsidRPr="008F781E">
        <w:rPr>
          <w:rFonts w:ascii="Times New Roman" w:hAnsi="Times New Roman" w:cs="Times New Roman"/>
          <w:bCs/>
          <w:iCs/>
          <w:sz w:val="24"/>
          <w:szCs w:val="24"/>
          <w:lang w:val="en-GB"/>
        </w:rPr>
        <w:t xml:space="preserve"> for </w:t>
      </w:r>
      <w:r w:rsidR="007563A5" w:rsidRPr="008F781E">
        <w:rPr>
          <w:rFonts w:ascii="Times New Roman" w:hAnsi="Times New Roman" w:cs="Times New Roman"/>
          <w:bCs/>
          <w:iCs/>
          <w:sz w:val="24"/>
          <w:szCs w:val="24"/>
          <w:lang w:val="en-GB"/>
        </w:rPr>
        <w:t xml:space="preserve">associations between mental </w:t>
      </w:r>
      <w:r w:rsidR="0012115E" w:rsidRPr="008F781E">
        <w:rPr>
          <w:rFonts w:ascii="Times New Roman" w:hAnsi="Times New Roman" w:cs="Times New Roman"/>
          <w:bCs/>
          <w:iCs/>
          <w:sz w:val="24"/>
          <w:szCs w:val="24"/>
          <w:lang w:val="en-GB"/>
        </w:rPr>
        <w:t>health</w:t>
      </w:r>
      <w:r w:rsidR="007563A5" w:rsidRPr="008F781E">
        <w:rPr>
          <w:rFonts w:ascii="Times New Roman" w:hAnsi="Times New Roman" w:cs="Times New Roman"/>
          <w:bCs/>
          <w:iCs/>
          <w:sz w:val="24"/>
          <w:szCs w:val="24"/>
          <w:lang w:val="en-GB"/>
        </w:rPr>
        <w:t xml:space="preserve"> diagnoses and VNS </w:t>
      </w:r>
      <w:r w:rsidR="00E672AE" w:rsidRPr="008F781E">
        <w:rPr>
          <w:rFonts w:ascii="Times New Roman" w:hAnsi="Times New Roman" w:cs="Times New Roman"/>
          <w:bCs/>
          <w:iCs/>
          <w:sz w:val="24"/>
          <w:szCs w:val="24"/>
          <w:lang w:val="en-GB"/>
        </w:rPr>
        <w:t>for age</w:t>
      </w:r>
      <w:r w:rsidR="007341B4" w:rsidRPr="008F781E">
        <w:rPr>
          <w:rFonts w:ascii="Times New Roman" w:hAnsi="Times New Roman" w:cs="Times New Roman"/>
          <w:bCs/>
          <w:iCs/>
          <w:sz w:val="24"/>
          <w:szCs w:val="24"/>
          <w:lang w:val="en-GB"/>
        </w:rPr>
        <w:t xml:space="preserve">, sex, year since baseline and CMA. </w:t>
      </w:r>
      <w:r w:rsidR="007563A5" w:rsidRPr="008F781E">
        <w:rPr>
          <w:rFonts w:ascii="Times New Roman" w:hAnsi="Times New Roman" w:cs="Times New Roman"/>
          <w:bCs/>
          <w:iCs/>
          <w:sz w:val="24"/>
          <w:szCs w:val="24"/>
          <w:lang w:val="en-GB"/>
        </w:rPr>
        <w:lastRenderedPageBreak/>
        <w:t>Finally, w</w:t>
      </w:r>
      <w:r w:rsidR="00F75E81" w:rsidRPr="008F781E">
        <w:rPr>
          <w:rFonts w:ascii="Times New Roman" w:hAnsi="Times New Roman" w:cs="Times New Roman"/>
          <w:sz w:val="24"/>
          <w:szCs w:val="24"/>
          <w:lang w:val="en-GB"/>
        </w:rPr>
        <w:t xml:space="preserve">e estimated and plotted adjusted model predictions for outcomes at </w:t>
      </w:r>
      <w:r w:rsidR="00546C20" w:rsidRPr="008F781E">
        <w:rPr>
          <w:rFonts w:ascii="Times New Roman" w:hAnsi="Times New Roman" w:cs="Times New Roman"/>
          <w:sz w:val="24"/>
          <w:szCs w:val="24"/>
          <w:lang w:val="en-GB"/>
        </w:rPr>
        <w:t>two</w:t>
      </w:r>
      <w:r w:rsidR="00F75E81" w:rsidRPr="008F781E">
        <w:rPr>
          <w:rFonts w:ascii="Times New Roman" w:hAnsi="Times New Roman" w:cs="Times New Roman"/>
          <w:sz w:val="24"/>
          <w:szCs w:val="24"/>
          <w:lang w:val="en-GB"/>
        </w:rPr>
        <w:t xml:space="preserve"> years after baseline for patients with and without mental health diagnoses by </w:t>
      </w:r>
      <w:r w:rsidR="00E672AE" w:rsidRPr="008F781E">
        <w:rPr>
          <w:rFonts w:ascii="Times New Roman" w:hAnsi="Times New Roman" w:cs="Times New Roman"/>
          <w:sz w:val="24"/>
          <w:szCs w:val="24"/>
          <w:lang w:val="en-GB"/>
        </w:rPr>
        <w:t>age</w:t>
      </w:r>
      <w:r w:rsidR="00F75E81" w:rsidRPr="008F781E">
        <w:rPr>
          <w:rFonts w:ascii="Times New Roman" w:hAnsi="Times New Roman" w:cs="Times New Roman"/>
          <w:sz w:val="24"/>
          <w:szCs w:val="24"/>
          <w:lang w:val="en-GB"/>
        </w:rPr>
        <w:t xml:space="preserve"> and sex.</w:t>
      </w:r>
      <w:r w:rsidR="00741E08" w:rsidRPr="008F781E">
        <w:rPr>
          <w:rFonts w:ascii="Times New Roman" w:hAnsi="Times New Roman" w:cs="Times New Roman"/>
          <w:sz w:val="24"/>
          <w:szCs w:val="24"/>
          <w:lang w:val="en-GB"/>
        </w:rPr>
        <w:t xml:space="preserve"> More details on statistical methods are</w:t>
      </w:r>
      <w:r w:rsidR="00741E08" w:rsidRPr="008F781E">
        <w:rPr>
          <w:rFonts w:ascii="Times New Roman" w:hAnsi="Times New Roman" w:cs="Times New Roman"/>
          <w:bCs/>
          <w:iCs/>
          <w:sz w:val="24"/>
          <w:szCs w:val="24"/>
          <w:lang w:val="en-GB"/>
        </w:rPr>
        <w:t xml:space="preserve"> </w:t>
      </w:r>
      <w:r w:rsidR="009515F9" w:rsidRPr="008F781E">
        <w:rPr>
          <w:rFonts w:ascii="Times New Roman" w:hAnsi="Times New Roman" w:cs="Times New Roman"/>
          <w:bCs/>
          <w:iCs/>
          <w:sz w:val="24"/>
          <w:szCs w:val="24"/>
          <w:lang w:val="en-GB"/>
        </w:rPr>
        <w:t>given</w:t>
      </w:r>
      <w:r w:rsidR="00741E08" w:rsidRPr="008F781E">
        <w:rPr>
          <w:rFonts w:ascii="Times New Roman" w:hAnsi="Times New Roman" w:cs="Times New Roman"/>
          <w:bCs/>
          <w:iCs/>
          <w:sz w:val="24"/>
          <w:szCs w:val="24"/>
          <w:lang w:val="en-GB"/>
        </w:rPr>
        <w:t xml:space="preserve"> in the appendix (</w:t>
      </w:r>
      <w:r w:rsidR="00741E08" w:rsidRPr="008F781E">
        <w:rPr>
          <w:rFonts w:ascii="Times New Roman" w:hAnsi="Times New Roman" w:cs="Times New Roman"/>
          <w:bCs/>
          <w:iCs/>
          <w:sz w:val="24"/>
          <w:szCs w:val="24"/>
          <w:u w:val="single"/>
          <w:lang w:val="en-GB"/>
        </w:rPr>
        <w:t>Text S1</w:t>
      </w:r>
      <w:r w:rsidR="00741E08" w:rsidRPr="008F781E">
        <w:rPr>
          <w:rFonts w:ascii="Times New Roman" w:hAnsi="Times New Roman" w:cs="Times New Roman"/>
          <w:bCs/>
          <w:iCs/>
          <w:sz w:val="24"/>
          <w:szCs w:val="24"/>
          <w:lang w:val="en-GB"/>
        </w:rPr>
        <w:t xml:space="preserve">). </w:t>
      </w:r>
    </w:p>
    <w:p w14:paraId="3DDA05E4" w14:textId="32207E21" w:rsidR="00C70478" w:rsidRPr="008F781E" w:rsidRDefault="0005540C" w:rsidP="009A5106">
      <w:pPr>
        <w:spacing w:line="360" w:lineRule="auto"/>
        <w:rPr>
          <w:rFonts w:ascii="Times New Roman" w:hAnsi="Times New Roman" w:cs="Times New Roman"/>
          <w:sz w:val="24"/>
          <w:szCs w:val="24"/>
          <w:lang w:val="en-GB"/>
        </w:rPr>
      </w:pPr>
      <w:r w:rsidRPr="008F781E">
        <w:rPr>
          <w:rFonts w:ascii="Times New Roman" w:hAnsi="Times New Roman" w:cs="Times New Roman"/>
          <w:sz w:val="24"/>
          <w:szCs w:val="24"/>
          <w:lang w:val="en-GB"/>
        </w:rPr>
        <w:t xml:space="preserve">We performed a longitudinal trajectory analysis to identify persons with similar adherence trajectories using the R package </w:t>
      </w:r>
      <w:proofErr w:type="spellStart"/>
      <w:r w:rsidRPr="008F781E">
        <w:rPr>
          <w:rFonts w:ascii="Times New Roman" w:hAnsi="Times New Roman" w:cs="Times New Roman"/>
          <w:sz w:val="24"/>
          <w:szCs w:val="24"/>
          <w:lang w:val="en-GB"/>
        </w:rPr>
        <w:t>kml</w:t>
      </w:r>
      <w:proofErr w:type="spellEnd"/>
      <w:r w:rsidR="009A3FD5" w:rsidRPr="008F781E">
        <w:rPr>
          <w:rFonts w:ascii="Times New Roman" w:hAnsi="Times New Roman" w:cs="Times New Roman"/>
          <w:sz w:val="24"/>
          <w:szCs w:val="24"/>
          <w:lang w:val="en-GB"/>
        </w:rPr>
        <w:t xml:space="preserve"> </w:t>
      </w:r>
      <w:r w:rsidR="00D845B8" w:rsidRPr="008F781E">
        <w:rPr>
          <w:rFonts w:ascii="Times New Roman" w:hAnsi="Times New Roman" w:cs="Times New Roman"/>
          <w:sz w:val="24"/>
          <w:szCs w:val="24"/>
          <w:lang w:val="en-GB"/>
        </w:rPr>
        <w:fldChar w:fldCharType="begin" w:fldLock="1"/>
      </w:r>
      <w:r w:rsidR="002304D5" w:rsidRPr="008F781E">
        <w:rPr>
          <w:rFonts w:ascii="Times New Roman" w:hAnsi="Times New Roman" w:cs="Times New Roman"/>
          <w:sz w:val="24"/>
          <w:szCs w:val="24"/>
          <w:lang w:val="en-GB"/>
        </w:rPr>
        <w:instrText>ADDIN CSL_CITATION {"citationItems":[{"id":"ITEM-1","itemData":{"DOI":"10.18637/jss.v065.i04","ISSN":"1548-7660","author":[{"dropping-particle":"","family":"Genolini","given":"Christophe","non-dropping-particle":"","parse-names":false,"suffix":""},{"dropping-particle":"","family":"Alacoque","given":"Xavier","non-dropping-particle":"","parse-names":false,"suffix":""},{"dropping-particle":"","family":"Sentenac","given":"Marianne","non-dropping-particle":"","parse-names":false,"suffix":""},{"dropping-particle":"","family":"Arnaud","given":"Catherine","non-dropping-particle":"","parse-names":false,"suffix":""}],"container-title":"Journal of Statistical Software","id":"ITEM-1","issue":"4","issued":{"date-parts":[["2015"]]},"page":"1-34","title":"kml and kml3d : R Packages to Cluster Longitudinal Data","type":"article-journal","volume":"65"},"uris":["http://www.mendeley.com/documents/?uuid=f47b1f1e-7ea9-455c-bb21-c667e1f1a6d6"]}],"mendeley":{"formattedCitation":"[33]","plainTextFormattedCitation":"[33]","previouslyFormattedCitation":"[33]"},"properties":{"noteIndex":0},"schema":"https://github.com/citation-style-language/schema/raw/master/csl-citation.json"}</w:instrText>
      </w:r>
      <w:r w:rsidR="00D845B8" w:rsidRPr="008F781E">
        <w:rPr>
          <w:rFonts w:ascii="Times New Roman" w:hAnsi="Times New Roman" w:cs="Times New Roman"/>
          <w:sz w:val="24"/>
          <w:szCs w:val="24"/>
          <w:lang w:val="en-GB"/>
        </w:rPr>
        <w:fldChar w:fldCharType="separate"/>
      </w:r>
      <w:r w:rsidR="007963D4" w:rsidRPr="008F781E">
        <w:rPr>
          <w:rFonts w:ascii="Times New Roman" w:hAnsi="Times New Roman" w:cs="Times New Roman"/>
          <w:noProof/>
          <w:sz w:val="24"/>
          <w:szCs w:val="24"/>
          <w:lang w:val="en-GB"/>
        </w:rPr>
        <w:t>[33]</w:t>
      </w:r>
      <w:r w:rsidR="00D845B8" w:rsidRPr="008F781E">
        <w:rPr>
          <w:rFonts w:ascii="Times New Roman" w:hAnsi="Times New Roman" w:cs="Times New Roman"/>
          <w:sz w:val="24"/>
          <w:szCs w:val="24"/>
          <w:lang w:val="en-GB"/>
        </w:rPr>
        <w:fldChar w:fldCharType="end"/>
      </w:r>
      <w:r w:rsidR="009A3FD5" w:rsidRPr="008F781E">
        <w:rPr>
          <w:rFonts w:ascii="Times New Roman" w:hAnsi="Times New Roman" w:cs="Times New Roman"/>
          <w:sz w:val="24"/>
          <w:szCs w:val="24"/>
          <w:lang w:val="en-GB"/>
        </w:rPr>
        <w:t>.</w:t>
      </w:r>
      <w:r w:rsidRPr="008F781E">
        <w:rPr>
          <w:rFonts w:ascii="Times New Roman" w:hAnsi="Times New Roman" w:cs="Times New Roman"/>
          <w:sz w:val="24"/>
          <w:szCs w:val="24"/>
          <w:lang w:val="en-GB"/>
        </w:rPr>
        <w:t xml:space="preserve"> The package implements a k-means expectation-maximization algorithm to cluster observations with homogeneous longitudinal trajectories into distinct</w:t>
      </w:r>
      <w:r w:rsidR="00D764C3" w:rsidRPr="008F781E">
        <w:rPr>
          <w:rFonts w:ascii="Times New Roman" w:hAnsi="Times New Roman" w:cs="Times New Roman"/>
          <w:sz w:val="24"/>
          <w:szCs w:val="24"/>
          <w:lang w:val="en-GB"/>
        </w:rPr>
        <w:t xml:space="preserve"> groups. </w:t>
      </w:r>
      <w:del w:id="71" w:author="Egger, Matthias (ISPM)" w:date="2022-05-16T15:42:00Z">
        <w:r w:rsidR="00993378" w:rsidRPr="008F781E" w:rsidDel="00310FC1">
          <w:rPr>
            <w:rFonts w:ascii="Times New Roman" w:hAnsi="Times New Roman" w:cs="Times New Roman"/>
            <w:sz w:val="24"/>
            <w:szCs w:val="24"/>
            <w:lang w:val="en-GB"/>
          </w:rPr>
          <w:delText>In</w:delText>
        </w:r>
        <w:r w:rsidR="00D764C3" w:rsidRPr="008F781E" w:rsidDel="00310FC1">
          <w:rPr>
            <w:rFonts w:ascii="Times New Roman" w:hAnsi="Times New Roman" w:cs="Times New Roman"/>
            <w:sz w:val="24"/>
            <w:szCs w:val="24"/>
            <w:lang w:val="en-GB"/>
          </w:rPr>
          <w:delText xml:space="preserve"> the trajectory analysis, we</w:delText>
        </w:r>
      </w:del>
      <w:ins w:id="72" w:author="Egger, Matthias (ISPM)" w:date="2022-05-16T15:42:00Z">
        <w:r w:rsidR="00310FC1">
          <w:rPr>
            <w:rFonts w:ascii="Times New Roman" w:hAnsi="Times New Roman" w:cs="Times New Roman"/>
            <w:sz w:val="24"/>
            <w:szCs w:val="24"/>
            <w:lang w:val="en-GB"/>
          </w:rPr>
          <w:t>This analysis</w:t>
        </w:r>
      </w:ins>
      <w:r w:rsidR="00D764C3" w:rsidRPr="008F781E">
        <w:rPr>
          <w:rFonts w:ascii="Times New Roman" w:hAnsi="Times New Roman" w:cs="Times New Roman"/>
          <w:sz w:val="24"/>
          <w:szCs w:val="24"/>
          <w:lang w:val="en-GB"/>
        </w:rPr>
        <w:t xml:space="preserve"> </w:t>
      </w:r>
      <w:r w:rsidR="00993378" w:rsidRPr="008F781E">
        <w:rPr>
          <w:rFonts w:ascii="Times New Roman" w:hAnsi="Times New Roman" w:cs="Times New Roman"/>
          <w:sz w:val="24"/>
          <w:szCs w:val="24"/>
          <w:lang w:val="en-GB"/>
        </w:rPr>
        <w:t>modelled</w:t>
      </w:r>
      <w:r w:rsidR="00D764C3" w:rsidRPr="008F781E">
        <w:rPr>
          <w:rFonts w:ascii="Times New Roman" w:hAnsi="Times New Roman" w:cs="Times New Roman"/>
          <w:sz w:val="24"/>
          <w:szCs w:val="24"/>
          <w:lang w:val="en-GB"/>
        </w:rPr>
        <w:t xml:space="preserve"> participants</w:t>
      </w:r>
      <w:r w:rsidR="00C840D3" w:rsidRPr="008F781E">
        <w:rPr>
          <w:rFonts w:ascii="Times New Roman" w:hAnsi="Times New Roman" w:cs="Times New Roman"/>
          <w:sz w:val="24"/>
          <w:szCs w:val="24"/>
          <w:lang w:val="en-GB"/>
        </w:rPr>
        <w:t>’</w:t>
      </w:r>
      <w:r w:rsidR="00D764C3" w:rsidRPr="008F781E">
        <w:rPr>
          <w:rFonts w:ascii="Times New Roman" w:hAnsi="Times New Roman" w:cs="Times New Roman"/>
          <w:sz w:val="24"/>
          <w:szCs w:val="24"/>
          <w:lang w:val="en-GB"/>
        </w:rPr>
        <w:t xml:space="preserve"> </w:t>
      </w:r>
      <w:r w:rsidR="00F114E0" w:rsidRPr="008F781E">
        <w:rPr>
          <w:rFonts w:ascii="Times New Roman" w:hAnsi="Times New Roman" w:cs="Times New Roman"/>
          <w:sz w:val="24"/>
          <w:szCs w:val="24"/>
          <w:lang w:val="en-GB"/>
        </w:rPr>
        <w:t xml:space="preserve">continuous </w:t>
      </w:r>
      <w:r w:rsidR="00546C20" w:rsidRPr="008F781E">
        <w:rPr>
          <w:rFonts w:ascii="Times New Roman" w:hAnsi="Times New Roman" w:cs="Times New Roman"/>
          <w:sz w:val="24"/>
          <w:szCs w:val="24"/>
          <w:lang w:val="en-GB"/>
        </w:rPr>
        <w:t>three</w:t>
      </w:r>
      <w:r w:rsidR="00C840D3" w:rsidRPr="008F781E">
        <w:rPr>
          <w:rFonts w:ascii="Times New Roman" w:hAnsi="Times New Roman" w:cs="Times New Roman"/>
          <w:sz w:val="24"/>
          <w:szCs w:val="24"/>
          <w:lang w:val="en-GB"/>
        </w:rPr>
        <w:t>-</w:t>
      </w:r>
      <w:r w:rsidR="00D764C3" w:rsidRPr="008F781E">
        <w:rPr>
          <w:rFonts w:ascii="Times New Roman" w:hAnsi="Times New Roman" w:cs="Times New Roman"/>
          <w:sz w:val="24"/>
          <w:szCs w:val="24"/>
          <w:lang w:val="en-GB"/>
        </w:rPr>
        <w:t>monthly CMA</w:t>
      </w:r>
      <w:r w:rsidR="00C840D3" w:rsidRPr="008F781E">
        <w:rPr>
          <w:rFonts w:ascii="Times New Roman" w:hAnsi="Times New Roman" w:cs="Times New Roman"/>
          <w:sz w:val="24"/>
          <w:szCs w:val="24"/>
          <w:lang w:val="en-GB"/>
        </w:rPr>
        <w:t xml:space="preserve"> scores</w:t>
      </w:r>
      <w:r w:rsidR="00D764C3" w:rsidRPr="008F781E">
        <w:rPr>
          <w:rFonts w:ascii="Times New Roman" w:hAnsi="Times New Roman" w:cs="Times New Roman"/>
          <w:sz w:val="24"/>
          <w:szCs w:val="24"/>
          <w:lang w:val="en-GB"/>
        </w:rPr>
        <w:t xml:space="preserve"> over five years</w:t>
      </w:r>
      <w:r w:rsidR="00993378" w:rsidRPr="008F781E">
        <w:rPr>
          <w:rFonts w:ascii="Times New Roman" w:hAnsi="Times New Roman" w:cs="Times New Roman"/>
          <w:sz w:val="24"/>
          <w:szCs w:val="24"/>
          <w:lang w:val="en-GB"/>
        </w:rPr>
        <w:t xml:space="preserve"> after baseline</w:t>
      </w:r>
      <w:r w:rsidR="00D764C3" w:rsidRPr="008F781E">
        <w:rPr>
          <w:rFonts w:ascii="Times New Roman" w:hAnsi="Times New Roman" w:cs="Times New Roman"/>
          <w:sz w:val="24"/>
          <w:szCs w:val="24"/>
          <w:lang w:val="en-GB"/>
        </w:rPr>
        <w:t xml:space="preserve">. We </w:t>
      </w:r>
      <w:r w:rsidR="0041695C" w:rsidRPr="008F781E">
        <w:rPr>
          <w:rFonts w:ascii="Times New Roman" w:hAnsi="Times New Roman" w:cs="Times New Roman"/>
          <w:sz w:val="24"/>
          <w:szCs w:val="24"/>
          <w:lang w:val="en-GB"/>
        </w:rPr>
        <w:t xml:space="preserve">imputed missing CMA </w:t>
      </w:r>
      <w:r w:rsidR="000C2445" w:rsidRPr="008F781E">
        <w:rPr>
          <w:rFonts w:ascii="Times New Roman" w:hAnsi="Times New Roman" w:cs="Times New Roman"/>
          <w:sz w:val="24"/>
          <w:szCs w:val="24"/>
          <w:lang w:val="en-GB"/>
        </w:rPr>
        <w:t>scores</w:t>
      </w:r>
      <w:r w:rsidR="0041695C" w:rsidRPr="008F781E">
        <w:rPr>
          <w:rFonts w:ascii="Times New Roman" w:hAnsi="Times New Roman" w:cs="Times New Roman"/>
          <w:sz w:val="24"/>
          <w:szCs w:val="24"/>
          <w:lang w:val="en-GB"/>
        </w:rPr>
        <w:t xml:space="preserve"> for participants </w:t>
      </w:r>
      <w:r w:rsidR="00346BB1" w:rsidRPr="008F781E">
        <w:rPr>
          <w:rFonts w:ascii="Times New Roman" w:hAnsi="Times New Roman" w:cs="Times New Roman"/>
          <w:sz w:val="24"/>
          <w:szCs w:val="24"/>
          <w:lang w:val="en-GB"/>
        </w:rPr>
        <w:t xml:space="preserve">with less than </w:t>
      </w:r>
      <w:r w:rsidR="00546C20" w:rsidRPr="008F781E">
        <w:rPr>
          <w:rFonts w:ascii="Times New Roman" w:hAnsi="Times New Roman" w:cs="Times New Roman"/>
          <w:sz w:val="24"/>
          <w:szCs w:val="24"/>
          <w:lang w:val="en-GB"/>
        </w:rPr>
        <w:t xml:space="preserve">five </w:t>
      </w:r>
      <w:r w:rsidR="00346BB1" w:rsidRPr="008F781E">
        <w:rPr>
          <w:rFonts w:ascii="Times New Roman" w:hAnsi="Times New Roman" w:cs="Times New Roman"/>
          <w:sz w:val="24"/>
          <w:szCs w:val="24"/>
          <w:lang w:val="en-GB"/>
        </w:rPr>
        <w:t xml:space="preserve">years of follow-up </w:t>
      </w:r>
      <w:r w:rsidR="0041695C" w:rsidRPr="008F781E">
        <w:rPr>
          <w:rFonts w:ascii="Times New Roman" w:hAnsi="Times New Roman" w:cs="Times New Roman"/>
          <w:sz w:val="24"/>
          <w:szCs w:val="24"/>
          <w:lang w:val="en-GB"/>
        </w:rPr>
        <w:t>based on participants’ trajectory</w:t>
      </w:r>
      <w:r w:rsidR="00725AA7" w:rsidRPr="008F781E">
        <w:rPr>
          <w:rFonts w:ascii="Times New Roman" w:hAnsi="Times New Roman" w:cs="Times New Roman"/>
          <w:sz w:val="24"/>
          <w:szCs w:val="24"/>
          <w:lang w:val="en-GB"/>
        </w:rPr>
        <w:t xml:space="preserve"> means</w:t>
      </w:r>
      <w:r w:rsidR="00E03610" w:rsidRPr="008F781E">
        <w:rPr>
          <w:rFonts w:ascii="Times New Roman" w:hAnsi="Times New Roman" w:cs="Times New Roman"/>
          <w:sz w:val="24"/>
          <w:szCs w:val="24"/>
          <w:lang w:val="en-GB"/>
        </w:rPr>
        <w:t xml:space="preserve"> </w:t>
      </w:r>
      <w:r w:rsidR="000E48A8" w:rsidRPr="008F781E">
        <w:rPr>
          <w:rFonts w:ascii="Times New Roman" w:hAnsi="Times New Roman" w:cs="Times New Roman"/>
          <w:sz w:val="24"/>
          <w:szCs w:val="24"/>
          <w:lang w:val="en-GB"/>
        </w:rPr>
        <w:fldChar w:fldCharType="begin" w:fldLock="1"/>
      </w:r>
      <w:r w:rsidR="002304D5" w:rsidRPr="008F781E">
        <w:rPr>
          <w:rFonts w:ascii="Times New Roman" w:hAnsi="Times New Roman" w:cs="Times New Roman"/>
          <w:sz w:val="24"/>
          <w:szCs w:val="24"/>
          <w:lang w:val="en-GB"/>
        </w:rPr>
        <w:instrText>ADDIN CSL_CITATION {"citationItems":[{"id":"ITEM-1","itemData":{"DOI":"10.18637/jss.v065.i04","ISSN":"1548-7660","author":[{"dropping-particle":"","family":"Genolini","given":"Christophe","non-dropping-particle":"","parse-names":false,"suffix":""},{"dropping-particle":"","family":"Alacoque","given":"Xavier","non-dropping-particle":"","parse-names":false,"suffix":""},{"dropping-particle":"","family":"Sentenac","given":"Marianne","non-dropping-particle":"","parse-names":false,"suffix":""},{"dropping-particle":"","family":"Arnaud","given":"Catherine","non-dropping-particle":"","parse-names":false,"suffix":""}],"container-title":"Journal of Statistical Software","id":"ITEM-1","issue":"4","issued":{"date-parts":[["2015"]]},"page":"1-34","title":"kml and kml3d : R Packages to Cluster Longitudinal Data","type":"article-journal","volume":"65"},"uris":["http://www.mendeley.com/documents/?uuid=f47b1f1e-7ea9-455c-bb21-c667e1f1a6d6"]}],"mendeley":{"formattedCitation":"[33]","plainTextFormattedCitation":"[33]","previouslyFormattedCitation":"[33]"},"properties":{"noteIndex":0},"schema":"https://github.com/citation-style-language/schema/raw/master/csl-citation.json"}</w:instrText>
      </w:r>
      <w:r w:rsidR="000E48A8" w:rsidRPr="008F781E">
        <w:rPr>
          <w:rFonts w:ascii="Times New Roman" w:hAnsi="Times New Roman" w:cs="Times New Roman"/>
          <w:sz w:val="24"/>
          <w:szCs w:val="24"/>
          <w:lang w:val="en-GB"/>
        </w:rPr>
        <w:fldChar w:fldCharType="separate"/>
      </w:r>
      <w:r w:rsidR="007963D4" w:rsidRPr="008F781E">
        <w:rPr>
          <w:rFonts w:ascii="Times New Roman" w:hAnsi="Times New Roman" w:cs="Times New Roman"/>
          <w:noProof/>
          <w:sz w:val="24"/>
          <w:szCs w:val="24"/>
          <w:lang w:val="en-GB"/>
        </w:rPr>
        <w:t>[33]</w:t>
      </w:r>
      <w:r w:rsidR="000E48A8" w:rsidRPr="008F781E">
        <w:rPr>
          <w:rFonts w:ascii="Times New Roman" w:hAnsi="Times New Roman" w:cs="Times New Roman"/>
          <w:sz w:val="24"/>
          <w:szCs w:val="24"/>
          <w:lang w:val="en-GB"/>
        </w:rPr>
        <w:fldChar w:fldCharType="end"/>
      </w:r>
      <w:r w:rsidR="009A3FD5" w:rsidRPr="008F781E">
        <w:rPr>
          <w:rFonts w:ascii="Times New Roman" w:hAnsi="Times New Roman" w:cs="Times New Roman"/>
          <w:sz w:val="24"/>
          <w:szCs w:val="24"/>
          <w:lang w:val="en-GB"/>
        </w:rPr>
        <w:t>.</w:t>
      </w:r>
      <w:r w:rsidR="00725AA7" w:rsidRPr="008F781E">
        <w:rPr>
          <w:rFonts w:ascii="Times New Roman" w:hAnsi="Times New Roman" w:cs="Times New Roman"/>
          <w:sz w:val="24"/>
          <w:szCs w:val="24"/>
          <w:lang w:val="en-GB"/>
        </w:rPr>
        <w:t xml:space="preserve"> We ran the algorithm five times to identify two to six </w:t>
      </w:r>
      <w:r w:rsidR="00E03610" w:rsidRPr="008F781E">
        <w:rPr>
          <w:rFonts w:ascii="Times New Roman" w:hAnsi="Times New Roman" w:cs="Times New Roman"/>
          <w:sz w:val="24"/>
          <w:szCs w:val="24"/>
          <w:lang w:val="en-GB"/>
        </w:rPr>
        <w:t>adherence</w:t>
      </w:r>
      <w:r w:rsidR="00725AA7" w:rsidRPr="008F781E">
        <w:rPr>
          <w:rFonts w:ascii="Times New Roman" w:hAnsi="Times New Roman" w:cs="Times New Roman"/>
          <w:sz w:val="24"/>
          <w:szCs w:val="24"/>
          <w:lang w:val="en-GB"/>
        </w:rPr>
        <w:t xml:space="preserve"> groups and chose the optimal group size based on clinical relevance and </w:t>
      </w:r>
      <w:proofErr w:type="spellStart"/>
      <w:r w:rsidR="00725AA7" w:rsidRPr="008F781E">
        <w:rPr>
          <w:rFonts w:ascii="Times New Roman" w:hAnsi="Times New Roman" w:cs="Times New Roman"/>
          <w:sz w:val="24"/>
          <w:szCs w:val="24"/>
          <w:lang w:val="en-GB"/>
        </w:rPr>
        <w:t>Calinski</w:t>
      </w:r>
      <w:r w:rsidR="00E03610" w:rsidRPr="008F781E">
        <w:rPr>
          <w:rFonts w:ascii="Times New Roman" w:hAnsi="Times New Roman" w:cs="Times New Roman"/>
          <w:sz w:val="24"/>
          <w:szCs w:val="24"/>
          <w:lang w:val="en-GB"/>
        </w:rPr>
        <w:t>-</w:t>
      </w:r>
      <w:r w:rsidR="00725AA7" w:rsidRPr="008F781E">
        <w:rPr>
          <w:rFonts w:ascii="Times New Roman" w:hAnsi="Times New Roman" w:cs="Times New Roman"/>
          <w:sz w:val="24"/>
          <w:szCs w:val="24"/>
          <w:lang w:val="en-GB"/>
        </w:rPr>
        <w:t>Harabatz</w:t>
      </w:r>
      <w:r w:rsidR="00E03610" w:rsidRPr="008F781E">
        <w:rPr>
          <w:rFonts w:ascii="Times New Roman" w:hAnsi="Times New Roman" w:cs="Times New Roman"/>
          <w:sz w:val="24"/>
          <w:szCs w:val="24"/>
          <w:lang w:val="en-GB"/>
        </w:rPr>
        <w:t>’s</w:t>
      </w:r>
      <w:proofErr w:type="spellEnd"/>
      <w:r w:rsidR="00725AA7" w:rsidRPr="008F781E">
        <w:rPr>
          <w:rFonts w:ascii="Times New Roman" w:hAnsi="Times New Roman" w:cs="Times New Roman"/>
          <w:sz w:val="24"/>
          <w:szCs w:val="24"/>
          <w:lang w:val="en-GB"/>
        </w:rPr>
        <w:t xml:space="preserve"> and Ray</w:t>
      </w:r>
      <w:r w:rsidR="00E03610" w:rsidRPr="008F781E">
        <w:rPr>
          <w:rFonts w:ascii="Times New Roman" w:hAnsi="Times New Roman" w:cs="Times New Roman"/>
          <w:sz w:val="24"/>
          <w:szCs w:val="24"/>
          <w:lang w:val="en-GB"/>
        </w:rPr>
        <w:t>-</w:t>
      </w:r>
      <w:proofErr w:type="spellStart"/>
      <w:r w:rsidR="00725AA7" w:rsidRPr="008F781E">
        <w:rPr>
          <w:rFonts w:ascii="Times New Roman" w:hAnsi="Times New Roman" w:cs="Times New Roman"/>
          <w:sz w:val="24"/>
          <w:szCs w:val="24"/>
          <w:lang w:val="en-GB"/>
        </w:rPr>
        <w:t>T</w:t>
      </w:r>
      <w:r w:rsidR="009A3FD5" w:rsidRPr="008F781E">
        <w:rPr>
          <w:rFonts w:ascii="Times New Roman" w:hAnsi="Times New Roman" w:cs="Times New Roman"/>
          <w:sz w:val="24"/>
          <w:szCs w:val="24"/>
          <w:lang w:val="en-GB"/>
        </w:rPr>
        <w:t>uri</w:t>
      </w:r>
      <w:r w:rsidR="00E03610" w:rsidRPr="008F781E">
        <w:rPr>
          <w:rFonts w:ascii="Times New Roman" w:hAnsi="Times New Roman" w:cs="Times New Roman"/>
          <w:sz w:val="24"/>
          <w:szCs w:val="24"/>
          <w:lang w:val="en-GB"/>
        </w:rPr>
        <w:t>’s</w:t>
      </w:r>
      <w:proofErr w:type="spellEnd"/>
      <w:r w:rsidR="009A3FD5" w:rsidRPr="008F781E">
        <w:rPr>
          <w:rFonts w:ascii="Times New Roman" w:hAnsi="Times New Roman" w:cs="Times New Roman"/>
          <w:sz w:val="24"/>
          <w:szCs w:val="24"/>
          <w:lang w:val="en-GB"/>
        </w:rPr>
        <w:t xml:space="preserve"> </w:t>
      </w:r>
      <w:r w:rsidR="00E03610" w:rsidRPr="008F781E">
        <w:rPr>
          <w:rFonts w:ascii="Times New Roman" w:hAnsi="Times New Roman" w:cs="Times New Roman"/>
          <w:sz w:val="24"/>
          <w:szCs w:val="24"/>
          <w:lang w:val="en-GB"/>
        </w:rPr>
        <w:t xml:space="preserve">criteria </w:t>
      </w:r>
      <w:r w:rsidR="00D845B8" w:rsidRPr="008F781E">
        <w:rPr>
          <w:rFonts w:ascii="Times New Roman" w:hAnsi="Times New Roman" w:cs="Times New Roman"/>
          <w:sz w:val="24"/>
          <w:szCs w:val="24"/>
          <w:lang w:val="en-GB"/>
        </w:rPr>
        <w:fldChar w:fldCharType="begin" w:fldLock="1"/>
      </w:r>
      <w:r w:rsidR="002304D5" w:rsidRPr="008F781E">
        <w:rPr>
          <w:rFonts w:ascii="Times New Roman" w:hAnsi="Times New Roman" w:cs="Times New Roman"/>
          <w:sz w:val="24"/>
          <w:szCs w:val="24"/>
          <w:lang w:val="en-GB"/>
        </w:rPr>
        <w:instrText>ADDIN CSL_CITATION {"citationItems":[{"id":"ITEM-1","itemData":{"DOI":"10.18637/jss.v065.i04","ISSN":"1548-7660","author":[{"dropping-particle":"","family":"Genolini","given":"Christophe","non-dropping-particle":"","parse-names":false,"suffix":""},{"dropping-particle":"","family":"Alacoque","given":"Xavier","non-dropping-particle":"","parse-names":false,"suffix":""},{"dropping-particle":"","family":"Sentenac","given":"Marianne","non-dropping-particle":"","parse-names":false,"suffix":""},{"dropping-particle":"","family":"Arnaud","given":"Catherine","non-dropping-particle":"","parse-names":false,"suffix":""}],"container-title":"Journal of Statistical Software","id":"ITEM-1","issue":"4","issued":{"date-parts":[["2015"]]},"page":"1-34","title":"kml and kml3d : R Packages to Cluster Longitudinal Data","type":"article-journal","volume":"65"},"uris":["http://www.mendeley.com/documents/?uuid=f47b1f1e-7ea9-455c-bb21-c667e1f1a6d6"]}],"mendeley":{"formattedCitation":"[33]","plainTextFormattedCitation":"[33]","previouslyFormattedCitation":"[33]"},"properties":{"noteIndex":0},"schema":"https://github.com/citation-style-language/schema/raw/master/csl-citation.json"}</w:instrText>
      </w:r>
      <w:r w:rsidR="00D845B8" w:rsidRPr="008F781E">
        <w:rPr>
          <w:rFonts w:ascii="Times New Roman" w:hAnsi="Times New Roman" w:cs="Times New Roman"/>
          <w:sz w:val="24"/>
          <w:szCs w:val="24"/>
          <w:lang w:val="en-GB"/>
        </w:rPr>
        <w:fldChar w:fldCharType="separate"/>
      </w:r>
      <w:r w:rsidR="007963D4" w:rsidRPr="008F781E">
        <w:rPr>
          <w:rFonts w:ascii="Times New Roman" w:hAnsi="Times New Roman" w:cs="Times New Roman"/>
          <w:noProof/>
          <w:sz w:val="24"/>
          <w:szCs w:val="24"/>
          <w:lang w:val="en-GB"/>
        </w:rPr>
        <w:t>[33]</w:t>
      </w:r>
      <w:r w:rsidR="00D845B8" w:rsidRPr="008F781E">
        <w:rPr>
          <w:rFonts w:ascii="Times New Roman" w:hAnsi="Times New Roman" w:cs="Times New Roman"/>
          <w:sz w:val="24"/>
          <w:szCs w:val="24"/>
          <w:lang w:val="en-GB"/>
        </w:rPr>
        <w:fldChar w:fldCharType="end"/>
      </w:r>
      <w:r w:rsidR="009A3FD5" w:rsidRPr="008F781E">
        <w:rPr>
          <w:rFonts w:ascii="Times New Roman" w:hAnsi="Times New Roman" w:cs="Times New Roman"/>
          <w:sz w:val="24"/>
          <w:szCs w:val="24"/>
          <w:lang w:val="en-GB"/>
        </w:rPr>
        <w:t>.</w:t>
      </w:r>
      <w:r w:rsidR="00C70478" w:rsidRPr="008F781E">
        <w:rPr>
          <w:rFonts w:ascii="Times New Roman" w:hAnsi="Times New Roman" w:cs="Times New Roman"/>
          <w:sz w:val="24"/>
          <w:szCs w:val="24"/>
          <w:lang w:val="en-GB"/>
        </w:rPr>
        <w:t xml:space="preserve"> </w:t>
      </w:r>
      <w:r w:rsidR="00E03610" w:rsidRPr="008F781E">
        <w:rPr>
          <w:rFonts w:ascii="Times New Roman" w:hAnsi="Times New Roman" w:cs="Times New Roman"/>
          <w:sz w:val="24"/>
          <w:szCs w:val="24"/>
          <w:lang w:val="en-GB"/>
        </w:rPr>
        <w:t>Based on visual inspection of plots of the mean CMA groups, w</w:t>
      </w:r>
      <w:r w:rsidR="000C2445" w:rsidRPr="008F781E">
        <w:rPr>
          <w:rFonts w:ascii="Times New Roman" w:hAnsi="Times New Roman" w:cs="Times New Roman"/>
          <w:sz w:val="24"/>
          <w:szCs w:val="24"/>
          <w:lang w:val="en-GB"/>
        </w:rPr>
        <w:t>e labe</w:t>
      </w:r>
      <w:r w:rsidR="00F9434D" w:rsidRPr="008F781E">
        <w:rPr>
          <w:rFonts w:ascii="Times New Roman" w:hAnsi="Times New Roman" w:cs="Times New Roman"/>
          <w:sz w:val="24"/>
          <w:szCs w:val="24"/>
          <w:lang w:val="en-GB"/>
        </w:rPr>
        <w:t>l</w:t>
      </w:r>
      <w:r w:rsidR="000C2445" w:rsidRPr="008F781E">
        <w:rPr>
          <w:rFonts w:ascii="Times New Roman" w:hAnsi="Times New Roman" w:cs="Times New Roman"/>
          <w:sz w:val="24"/>
          <w:szCs w:val="24"/>
          <w:lang w:val="en-GB"/>
        </w:rPr>
        <w:t xml:space="preserve">led the adherence </w:t>
      </w:r>
      <w:r w:rsidR="0097762C" w:rsidRPr="008F781E">
        <w:rPr>
          <w:rFonts w:ascii="Times New Roman" w:hAnsi="Times New Roman" w:cs="Times New Roman"/>
          <w:sz w:val="24"/>
          <w:szCs w:val="24"/>
          <w:lang w:val="en-GB"/>
        </w:rPr>
        <w:t>patterns</w:t>
      </w:r>
      <w:r w:rsidR="000C2445" w:rsidRPr="008F781E">
        <w:rPr>
          <w:rFonts w:ascii="Times New Roman" w:hAnsi="Times New Roman" w:cs="Times New Roman"/>
          <w:sz w:val="24"/>
          <w:szCs w:val="24"/>
          <w:lang w:val="en-GB"/>
        </w:rPr>
        <w:t xml:space="preserve"> as ‘</w:t>
      </w:r>
      <w:r w:rsidR="0097762C" w:rsidRPr="008F781E">
        <w:rPr>
          <w:rFonts w:ascii="Times New Roman" w:hAnsi="Times New Roman" w:cs="Times New Roman"/>
          <w:sz w:val="24"/>
          <w:szCs w:val="24"/>
          <w:lang w:val="en-GB"/>
        </w:rPr>
        <w:t>continuous high adherence</w:t>
      </w:r>
      <w:r w:rsidR="000C2445" w:rsidRPr="008F781E">
        <w:rPr>
          <w:rFonts w:ascii="Times New Roman" w:hAnsi="Times New Roman" w:cs="Times New Roman"/>
          <w:sz w:val="24"/>
          <w:szCs w:val="24"/>
          <w:lang w:val="en-GB"/>
        </w:rPr>
        <w:t>’, ‘de</w:t>
      </w:r>
      <w:r w:rsidR="00E03610" w:rsidRPr="008F781E">
        <w:rPr>
          <w:rFonts w:ascii="Times New Roman" w:hAnsi="Times New Roman" w:cs="Times New Roman"/>
          <w:sz w:val="24"/>
          <w:szCs w:val="24"/>
          <w:lang w:val="en-GB"/>
        </w:rPr>
        <w:t>creasing</w:t>
      </w:r>
      <w:r w:rsidR="000C2445" w:rsidRPr="008F781E">
        <w:rPr>
          <w:rFonts w:ascii="Times New Roman" w:hAnsi="Times New Roman" w:cs="Times New Roman"/>
          <w:sz w:val="24"/>
          <w:szCs w:val="24"/>
          <w:lang w:val="en-GB"/>
        </w:rPr>
        <w:t xml:space="preserve"> adherence’, ‘increasing adherence’, and ‘</w:t>
      </w:r>
      <w:r w:rsidR="0097762C" w:rsidRPr="008F781E">
        <w:rPr>
          <w:rFonts w:ascii="Times New Roman" w:hAnsi="Times New Roman" w:cs="Times New Roman"/>
          <w:sz w:val="24"/>
          <w:szCs w:val="24"/>
          <w:lang w:val="en-GB"/>
        </w:rPr>
        <w:t>continuous non-adherence</w:t>
      </w:r>
      <w:r w:rsidR="00E03610" w:rsidRPr="008F781E">
        <w:rPr>
          <w:rFonts w:ascii="Times New Roman" w:hAnsi="Times New Roman" w:cs="Times New Roman"/>
          <w:sz w:val="24"/>
          <w:szCs w:val="24"/>
          <w:lang w:val="en-GB"/>
        </w:rPr>
        <w:t>’</w:t>
      </w:r>
      <w:r w:rsidR="0097762C" w:rsidRPr="008F781E">
        <w:rPr>
          <w:rFonts w:ascii="Times New Roman" w:hAnsi="Times New Roman" w:cs="Times New Roman"/>
          <w:sz w:val="24"/>
          <w:szCs w:val="24"/>
          <w:lang w:val="en-GB"/>
        </w:rPr>
        <w:t xml:space="preserve">. </w:t>
      </w:r>
    </w:p>
    <w:p w14:paraId="61BB7861" w14:textId="48D7B986" w:rsidR="009347D0" w:rsidRPr="008F781E" w:rsidRDefault="00C70478" w:rsidP="009A5106">
      <w:pPr>
        <w:spacing w:before="60" w:line="360" w:lineRule="auto"/>
        <w:rPr>
          <w:rFonts w:ascii="Times New Roman" w:hAnsi="Times New Roman" w:cs="Times New Roman"/>
          <w:sz w:val="24"/>
          <w:szCs w:val="24"/>
          <w:lang w:val="en-GB"/>
        </w:rPr>
      </w:pPr>
      <w:r w:rsidRPr="008F781E">
        <w:rPr>
          <w:rFonts w:ascii="Times New Roman" w:hAnsi="Times New Roman" w:cs="Times New Roman"/>
          <w:sz w:val="24"/>
          <w:szCs w:val="24"/>
          <w:lang w:val="en-GB"/>
        </w:rPr>
        <w:t xml:space="preserve">Finally, we performed a multinomial logistic regression analysis to examine factors associated with </w:t>
      </w:r>
      <w:ins w:id="73" w:author="Egger, Matthias (ISPM)" w:date="2022-05-16T15:45:00Z">
        <w:r w:rsidR="00A93958">
          <w:rPr>
            <w:rFonts w:ascii="Times New Roman" w:hAnsi="Times New Roman" w:cs="Times New Roman"/>
            <w:sz w:val="24"/>
            <w:szCs w:val="24"/>
            <w:lang w:val="en-GB"/>
          </w:rPr>
          <w:t xml:space="preserve">classification in </w:t>
        </w:r>
        <w:proofErr w:type="gramStart"/>
        <w:r w:rsidR="00A93958">
          <w:rPr>
            <w:rFonts w:ascii="Times New Roman" w:hAnsi="Times New Roman" w:cs="Times New Roman"/>
            <w:sz w:val="24"/>
            <w:szCs w:val="24"/>
            <w:lang w:val="en-GB"/>
          </w:rPr>
          <w:t>a</w:t>
        </w:r>
        <w:proofErr w:type="gramEnd"/>
        <w:r w:rsidR="00A93958">
          <w:rPr>
            <w:rFonts w:ascii="Times New Roman" w:hAnsi="Times New Roman" w:cs="Times New Roman"/>
            <w:sz w:val="24"/>
            <w:szCs w:val="24"/>
            <w:lang w:val="en-GB"/>
          </w:rPr>
          <w:t xml:space="preserve"> </w:t>
        </w:r>
      </w:ins>
      <w:r w:rsidRPr="008F781E">
        <w:rPr>
          <w:rFonts w:ascii="Times New Roman" w:hAnsi="Times New Roman" w:cs="Times New Roman"/>
          <w:sz w:val="24"/>
          <w:szCs w:val="24"/>
          <w:lang w:val="en-GB"/>
        </w:rPr>
        <w:t>adherence group</w:t>
      </w:r>
      <w:del w:id="74" w:author="Egger, Matthias (ISPM)" w:date="2022-05-16T15:43:00Z">
        <w:r w:rsidRPr="008F781E" w:rsidDel="00310FC1">
          <w:rPr>
            <w:rFonts w:ascii="Times New Roman" w:hAnsi="Times New Roman" w:cs="Times New Roman"/>
            <w:sz w:val="24"/>
            <w:szCs w:val="24"/>
            <w:lang w:val="en-GB"/>
          </w:rPr>
          <w:delText xml:space="preserve"> affiliation</w:delText>
        </w:r>
      </w:del>
      <w:r w:rsidRPr="008F781E">
        <w:rPr>
          <w:rFonts w:ascii="Times New Roman" w:hAnsi="Times New Roman" w:cs="Times New Roman"/>
          <w:sz w:val="24"/>
          <w:szCs w:val="24"/>
          <w:lang w:val="en-GB"/>
        </w:rPr>
        <w:t xml:space="preserve">. </w:t>
      </w:r>
      <w:r w:rsidR="0012077A" w:rsidRPr="008F781E">
        <w:rPr>
          <w:rFonts w:ascii="Times New Roman" w:hAnsi="Times New Roman" w:cs="Times New Roman"/>
          <w:sz w:val="24"/>
          <w:szCs w:val="24"/>
          <w:lang w:val="en-GB"/>
        </w:rPr>
        <w:t>The regression model include</w:t>
      </w:r>
      <w:r w:rsidR="00546C20" w:rsidRPr="008F781E">
        <w:rPr>
          <w:rFonts w:ascii="Times New Roman" w:hAnsi="Times New Roman" w:cs="Times New Roman"/>
          <w:sz w:val="24"/>
          <w:szCs w:val="24"/>
          <w:lang w:val="en-GB"/>
        </w:rPr>
        <w:t>d</w:t>
      </w:r>
      <w:r w:rsidR="0012077A" w:rsidRPr="008F781E">
        <w:rPr>
          <w:rFonts w:ascii="Times New Roman" w:hAnsi="Times New Roman" w:cs="Times New Roman"/>
          <w:sz w:val="24"/>
          <w:szCs w:val="24"/>
          <w:lang w:val="en-GB"/>
        </w:rPr>
        <w:t xml:space="preserve"> a categorical variable for age, binary variables for sex and mental health diagnosis at baseline, and an interaction term </w:t>
      </w:r>
      <w:r w:rsidR="004F5EE6" w:rsidRPr="008F781E">
        <w:rPr>
          <w:rFonts w:ascii="Times New Roman" w:hAnsi="Times New Roman" w:cs="Times New Roman"/>
          <w:sz w:val="24"/>
          <w:szCs w:val="24"/>
          <w:lang w:val="en-GB"/>
        </w:rPr>
        <w:t>between</w:t>
      </w:r>
      <w:r w:rsidR="0012077A" w:rsidRPr="008F781E">
        <w:rPr>
          <w:rFonts w:ascii="Times New Roman" w:hAnsi="Times New Roman" w:cs="Times New Roman"/>
          <w:sz w:val="24"/>
          <w:szCs w:val="24"/>
          <w:lang w:val="en-GB"/>
        </w:rPr>
        <w:t xml:space="preserve"> </w:t>
      </w:r>
      <w:r w:rsidR="00E672AE" w:rsidRPr="008F781E">
        <w:rPr>
          <w:rFonts w:ascii="Times New Roman" w:hAnsi="Times New Roman" w:cs="Times New Roman"/>
          <w:sz w:val="24"/>
          <w:szCs w:val="24"/>
          <w:lang w:val="en-GB"/>
        </w:rPr>
        <w:t>age</w:t>
      </w:r>
      <w:r w:rsidR="0012077A" w:rsidRPr="008F781E">
        <w:rPr>
          <w:rFonts w:ascii="Times New Roman" w:hAnsi="Times New Roman" w:cs="Times New Roman"/>
          <w:sz w:val="24"/>
          <w:szCs w:val="24"/>
          <w:lang w:val="en-GB"/>
        </w:rPr>
        <w:t xml:space="preserve"> and sex. </w:t>
      </w:r>
      <w:del w:id="75" w:author="Egger, Matthias (ISPM)" w:date="2022-05-16T15:46:00Z">
        <w:r w:rsidR="000E43B6" w:rsidRPr="008F781E" w:rsidDel="00A93958">
          <w:rPr>
            <w:rFonts w:ascii="Times New Roman" w:hAnsi="Times New Roman" w:cs="Times New Roman"/>
            <w:sz w:val="24"/>
            <w:szCs w:val="24"/>
            <w:lang w:val="en-GB"/>
          </w:rPr>
          <w:delText>Using predictive margins, w</w:delText>
        </w:r>
      </w:del>
      <w:ins w:id="76" w:author="Egger, Matthias (ISPM)" w:date="2022-05-16T15:46:00Z">
        <w:r w:rsidR="00A93958">
          <w:rPr>
            <w:rFonts w:ascii="Times New Roman" w:hAnsi="Times New Roman" w:cs="Times New Roman"/>
            <w:sz w:val="24"/>
            <w:szCs w:val="24"/>
            <w:lang w:val="en-GB"/>
          </w:rPr>
          <w:t>W</w:t>
        </w:r>
      </w:ins>
      <w:r w:rsidR="000E43B6" w:rsidRPr="008F781E">
        <w:rPr>
          <w:rFonts w:ascii="Times New Roman" w:hAnsi="Times New Roman" w:cs="Times New Roman"/>
          <w:sz w:val="24"/>
          <w:szCs w:val="24"/>
          <w:lang w:val="en-GB"/>
        </w:rPr>
        <w:t>e estimated and plotted the probability of group affiliation by sex</w:t>
      </w:r>
      <w:r w:rsidR="004F5EE6" w:rsidRPr="008F781E">
        <w:rPr>
          <w:rFonts w:ascii="Times New Roman" w:hAnsi="Times New Roman" w:cs="Times New Roman"/>
          <w:sz w:val="24"/>
          <w:szCs w:val="24"/>
          <w:lang w:val="en-GB"/>
        </w:rPr>
        <w:t>,</w:t>
      </w:r>
      <w:r w:rsidR="0012077A" w:rsidRPr="008F781E">
        <w:rPr>
          <w:rFonts w:ascii="Times New Roman" w:hAnsi="Times New Roman" w:cs="Times New Roman"/>
          <w:sz w:val="24"/>
          <w:szCs w:val="24"/>
          <w:lang w:val="en-GB"/>
        </w:rPr>
        <w:t xml:space="preserve"> </w:t>
      </w:r>
      <w:r w:rsidR="000E43B6" w:rsidRPr="008F781E">
        <w:rPr>
          <w:rFonts w:ascii="Times New Roman" w:hAnsi="Times New Roman" w:cs="Times New Roman"/>
          <w:sz w:val="24"/>
          <w:szCs w:val="24"/>
          <w:lang w:val="en-GB"/>
        </w:rPr>
        <w:t xml:space="preserve">age, and mental health status. </w:t>
      </w:r>
    </w:p>
    <w:p w14:paraId="628819CF" w14:textId="0D075924" w:rsidR="00FF0C00" w:rsidRPr="00AC5F7B" w:rsidRDefault="00AB0DE7" w:rsidP="009A5106">
      <w:pPr>
        <w:spacing w:before="60" w:after="60" w:line="360" w:lineRule="auto"/>
        <w:rPr>
          <w:rFonts w:ascii="Times New Roman" w:eastAsiaTheme="majorEastAsia" w:hAnsi="Times New Roman" w:cs="Times New Roman"/>
          <w:b/>
          <w:sz w:val="24"/>
          <w:szCs w:val="24"/>
          <w:lang w:val="en-GB"/>
        </w:rPr>
      </w:pPr>
      <w:r w:rsidRPr="008F781E">
        <w:rPr>
          <w:rFonts w:ascii="Times New Roman" w:hAnsi="Times New Roman" w:cs="Times New Roman"/>
          <w:sz w:val="24"/>
          <w:szCs w:val="24"/>
          <w:lang w:val="en-GB"/>
        </w:rPr>
        <w:t>Statistical analys</w:t>
      </w:r>
      <w:r w:rsidR="004F5EE6" w:rsidRPr="008F781E">
        <w:rPr>
          <w:rFonts w:ascii="Times New Roman" w:hAnsi="Times New Roman" w:cs="Times New Roman"/>
          <w:sz w:val="24"/>
          <w:szCs w:val="24"/>
          <w:lang w:val="en-GB"/>
        </w:rPr>
        <w:t>e</w:t>
      </w:r>
      <w:r w:rsidRPr="008F781E">
        <w:rPr>
          <w:rFonts w:ascii="Times New Roman" w:hAnsi="Times New Roman" w:cs="Times New Roman"/>
          <w:sz w:val="24"/>
          <w:szCs w:val="24"/>
          <w:lang w:val="en-GB"/>
        </w:rPr>
        <w:t>s were done in Stata (Version 16) and R (R version 3.6.3).</w:t>
      </w:r>
      <w:r w:rsidRPr="00AC5F7B">
        <w:rPr>
          <w:rFonts w:ascii="Times New Roman" w:hAnsi="Times New Roman" w:cs="Times New Roman"/>
          <w:sz w:val="24"/>
          <w:szCs w:val="24"/>
          <w:lang w:val="en-GB"/>
        </w:rPr>
        <w:t xml:space="preserve"> </w:t>
      </w:r>
    </w:p>
    <w:p w14:paraId="34BF11FF" w14:textId="77777777" w:rsidR="00A93958" w:rsidRDefault="00A93958">
      <w:pPr>
        <w:rPr>
          <w:ins w:id="77" w:author="Egger, Matthias (ISPM)" w:date="2022-05-16T15:46:00Z"/>
          <w:rFonts w:ascii="Times New Roman" w:eastAsiaTheme="majorEastAsia" w:hAnsi="Times New Roman" w:cs="Times New Roman"/>
          <w:b/>
          <w:sz w:val="24"/>
          <w:szCs w:val="24"/>
          <w:lang w:val="en-GB"/>
        </w:rPr>
      </w:pPr>
      <w:ins w:id="78" w:author="Egger, Matthias (ISPM)" w:date="2022-05-16T15:46:00Z">
        <w:r>
          <w:rPr>
            <w:rFonts w:ascii="Times New Roman" w:hAnsi="Times New Roman" w:cs="Times New Roman"/>
            <w:szCs w:val="24"/>
            <w:lang w:val="en-GB"/>
          </w:rPr>
          <w:br w:type="page"/>
        </w:r>
      </w:ins>
    </w:p>
    <w:p w14:paraId="29652C23" w14:textId="2676C061" w:rsidR="00AE4CFE" w:rsidRPr="00AC5F7B" w:rsidRDefault="00AE4CFE" w:rsidP="009A5106">
      <w:pPr>
        <w:pStyle w:val="Heading1"/>
        <w:spacing w:line="360" w:lineRule="auto"/>
        <w:rPr>
          <w:rFonts w:ascii="Times New Roman" w:hAnsi="Times New Roman" w:cs="Times New Roman"/>
          <w:szCs w:val="24"/>
          <w:lang w:val="en-GB"/>
        </w:rPr>
      </w:pPr>
      <w:r w:rsidRPr="00AC5F7B">
        <w:rPr>
          <w:rFonts w:ascii="Times New Roman" w:hAnsi="Times New Roman" w:cs="Times New Roman"/>
          <w:szCs w:val="24"/>
          <w:lang w:val="en-GB"/>
        </w:rPr>
        <w:lastRenderedPageBreak/>
        <w:t>R</w:t>
      </w:r>
      <w:ins w:id="79" w:author="Egger, Matthias (ISPM)" w:date="2022-05-16T15:43:00Z">
        <w:r w:rsidR="00310FC1">
          <w:rPr>
            <w:rFonts w:ascii="Times New Roman" w:hAnsi="Times New Roman" w:cs="Times New Roman"/>
            <w:szCs w:val="24"/>
            <w:lang w:val="en-GB"/>
          </w:rPr>
          <w:t>ESULTS</w:t>
        </w:r>
      </w:ins>
      <w:del w:id="80" w:author="Egger, Matthias (ISPM)" w:date="2022-05-16T15:43:00Z">
        <w:r w:rsidRPr="00AC5F7B" w:rsidDel="00310FC1">
          <w:rPr>
            <w:rFonts w:ascii="Times New Roman" w:hAnsi="Times New Roman" w:cs="Times New Roman"/>
            <w:szCs w:val="24"/>
            <w:lang w:val="en-GB"/>
          </w:rPr>
          <w:delText>esults</w:delText>
        </w:r>
      </w:del>
      <w:r w:rsidRPr="00AC5F7B">
        <w:rPr>
          <w:rFonts w:ascii="Times New Roman" w:hAnsi="Times New Roman" w:cs="Times New Roman"/>
          <w:szCs w:val="24"/>
          <w:lang w:val="en-GB"/>
        </w:rPr>
        <w:t xml:space="preserve"> </w:t>
      </w:r>
    </w:p>
    <w:p w14:paraId="0C3F8A64" w14:textId="1633CA79" w:rsidR="004009F6" w:rsidRPr="00AC5F7B" w:rsidDel="00310FC1" w:rsidRDefault="004009F6" w:rsidP="009A5106">
      <w:pPr>
        <w:spacing w:after="0" w:line="360" w:lineRule="auto"/>
        <w:jc w:val="both"/>
        <w:rPr>
          <w:del w:id="81" w:author="Egger, Matthias (ISPM)" w:date="2022-05-16T15:43:00Z"/>
          <w:rFonts w:ascii="Times New Roman" w:hAnsi="Times New Roman" w:cs="Times New Roman"/>
          <w:b/>
          <w:sz w:val="24"/>
          <w:szCs w:val="24"/>
          <w:lang w:val="en-GB"/>
        </w:rPr>
      </w:pPr>
    </w:p>
    <w:p w14:paraId="0675254D" w14:textId="4DA73FB1" w:rsidR="00F72866" w:rsidRPr="00AC5F7B" w:rsidRDefault="00F72866" w:rsidP="009A5106">
      <w:pPr>
        <w:spacing w:after="0" w:line="360" w:lineRule="auto"/>
        <w:jc w:val="both"/>
        <w:rPr>
          <w:rFonts w:ascii="Times New Roman" w:hAnsi="Times New Roman" w:cs="Times New Roman"/>
          <w:b/>
          <w:sz w:val="24"/>
          <w:szCs w:val="24"/>
          <w:lang w:val="en-GB"/>
        </w:rPr>
      </w:pPr>
      <w:r w:rsidRPr="00AC5F7B">
        <w:rPr>
          <w:rFonts w:ascii="Times New Roman" w:hAnsi="Times New Roman" w:cs="Times New Roman"/>
          <w:b/>
          <w:sz w:val="24"/>
          <w:szCs w:val="24"/>
          <w:lang w:val="en-GB"/>
        </w:rPr>
        <w:t>Characteristics of</w:t>
      </w:r>
      <w:r w:rsidR="00FC367E" w:rsidRPr="00AC5F7B">
        <w:rPr>
          <w:rFonts w:ascii="Times New Roman" w:hAnsi="Times New Roman" w:cs="Times New Roman"/>
          <w:b/>
          <w:sz w:val="24"/>
          <w:szCs w:val="24"/>
          <w:lang w:val="en-GB"/>
        </w:rPr>
        <w:t xml:space="preserve"> </w:t>
      </w:r>
      <w:r w:rsidR="003C565B" w:rsidRPr="00AC5F7B">
        <w:rPr>
          <w:rFonts w:ascii="Times New Roman" w:hAnsi="Times New Roman" w:cs="Times New Roman"/>
          <w:b/>
          <w:sz w:val="24"/>
          <w:szCs w:val="24"/>
          <w:lang w:val="en-GB"/>
        </w:rPr>
        <w:t>patients</w:t>
      </w:r>
      <w:r w:rsidR="00FC367E" w:rsidRPr="00AC5F7B">
        <w:rPr>
          <w:rFonts w:ascii="Times New Roman" w:hAnsi="Times New Roman" w:cs="Times New Roman"/>
          <w:b/>
          <w:sz w:val="24"/>
          <w:szCs w:val="24"/>
          <w:lang w:val="en-GB"/>
        </w:rPr>
        <w:t xml:space="preserve"> </w:t>
      </w:r>
    </w:p>
    <w:p w14:paraId="610FEBC7" w14:textId="2F5AA477" w:rsidR="005003C9" w:rsidRPr="00AC5F7B" w:rsidRDefault="00E12121" w:rsidP="009A5106">
      <w:pPr>
        <w:spacing w:line="360" w:lineRule="auto"/>
        <w:rPr>
          <w:rFonts w:ascii="Times New Roman" w:hAnsi="Times New Roman" w:cs="Times New Roman"/>
          <w:sz w:val="24"/>
          <w:szCs w:val="24"/>
          <w:lang w:val="en-GB"/>
        </w:rPr>
      </w:pPr>
      <w:r w:rsidRPr="00AC5F7B">
        <w:rPr>
          <w:rFonts w:ascii="Times New Roman" w:hAnsi="Times New Roman" w:cs="Times New Roman"/>
          <w:sz w:val="24"/>
          <w:szCs w:val="24"/>
          <w:lang w:val="en-GB"/>
        </w:rPr>
        <w:t xml:space="preserve">We </w:t>
      </w:r>
      <w:r w:rsidR="00B217CF" w:rsidRPr="00AC5F7B">
        <w:rPr>
          <w:rFonts w:ascii="Times New Roman" w:hAnsi="Times New Roman" w:cs="Times New Roman"/>
          <w:sz w:val="24"/>
          <w:szCs w:val="24"/>
          <w:lang w:val="en-GB"/>
        </w:rPr>
        <w:t>followed</w:t>
      </w:r>
      <w:r w:rsidRPr="00AC5F7B">
        <w:rPr>
          <w:rFonts w:ascii="Times New Roman" w:hAnsi="Times New Roman" w:cs="Times New Roman"/>
          <w:sz w:val="24"/>
          <w:szCs w:val="24"/>
          <w:lang w:val="en-GB"/>
        </w:rPr>
        <w:t xml:space="preserve"> 54</w:t>
      </w:r>
      <w:r w:rsidR="00546C20" w:rsidRPr="00AC5F7B">
        <w:rPr>
          <w:rFonts w:ascii="Times New Roman" w:hAnsi="Times New Roman" w:cs="Times New Roman"/>
          <w:sz w:val="24"/>
          <w:szCs w:val="24"/>
          <w:lang w:val="en-GB"/>
        </w:rPr>
        <w:t>,</w:t>
      </w:r>
      <w:r w:rsidRPr="00AC5F7B">
        <w:rPr>
          <w:rFonts w:ascii="Times New Roman" w:hAnsi="Times New Roman" w:cs="Times New Roman"/>
          <w:sz w:val="24"/>
          <w:szCs w:val="24"/>
          <w:lang w:val="en-GB"/>
        </w:rPr>
        <w:t>378 HIV-positive adol</w:t>
      </w:r>
      <w:r w:rsidR="004009F6" w:rsidRPr="00AC5F7B">
        <w:rPr>
          <w:rFonts w:ascii="Times New Roman" w:hAnsi="Times New Roman" w:cs="Times New Roman"/>
          <w:sz w:val="24"/>
          <w:szCs w:val="24"/>
          <w:lang w:val="en-GB"/>
        </w:rPr>
        <w:t>escents and adults</w:t>
      </w:r>
      <w:r w:rsidR="00B217CF" w:rsidRPr="00AC5F7B">
        <w:rPr>
          <w:rFonts w:ascii="Times New Roman" w:hAnsi="Times New Roman" w:cs="Times New Roman"/>
          <w:sz w:val="24"/>
          <w:szCs w:val="24"/>
          <w:lang w:val="en-GB"/>
        </w:rPr>
        <w:t xml:space="preserve"> </w:t>
      </w:r>
      <w:r w:rsidR="003C565B" w:rsidRPr="00AC5F7B">
        <w:rPr>
          <w:rFonts w:ascii="Times New Roman" w:hAnsi="Times New Roman" w:cs="Times New Roman"/>
          <w:sz w:val="24"/>
          <w:szCs w:val="24"/>
          <w:lang w:val="en-GB"/>
        </w:rPr>
        <w:t xml:space="preserve">for a median duration of 3.5 years (IRQ 1.9-6.4). </w:t>
      </w:r>
      <w:r w:rsidR="005003C9" w:rsidRPr="00AC5F7B">
        <w:rPr>
          <w:rFonts w:ascii="Times New Roman" w:hAnsi="Times New Roman" w:cs="Times New Roman"/>
          <w:sz w:val="24"/>
          <w:szCs w:val="24"/>
          <w:lang w:val="en-GB"/>
        </w:rPr>
        <w:t>The median age of patients at baseline was 40.1 years (SD 9.9)</w:t>
      </w:r>
      <w:r w:rsidR="004009F6" w:rsidRPr="00AC5F7B">
        <w:rPr>
          <w:rFonts w:ascii="Times New Roman" w:hAnsi="Times New Roman" w:cs="Times New Roman"/>
          <w:sz w:val="24"/>
          <w:szCs w:val="24"/>
          <w:lang w:val="en-GB"/>
        </w:rPr>
        <w:t>, and t</w:t>
      </w:r>
      <w:r w:rsidR="005003C9" w:rsidRPr="00AC5F7B">
        <w:rPr>
          <w:rFonts w:ascii="Times New Roman" w:hAnsi="Times New Roman" w:cs="Times New Roman"/>
          <w:sz w:val="24"/>
          <w:szCs w:val="24"/>
          <w:lang w:val="en-GB"/>
        </w:rPr>
        <w:t>he ma</w:t>
      </w:r>
      <w:r w:rsidR="004009F6" w:rsidRPr="00AC5F7B">
        <w:rPr>
          <w:rFonts w:ascii="Times New Roman" w:hAnsi="Times New Roman" w:cs="Times New Roman"/>
          <w:sz w:val="24"/>
          <w:szCs w:val="24"/>
          <w:lang w:val="en-GB"/>
        </w:rPr>
        <w:t>jority were women</w:t>
      </w:r>
      <w:r w:rsidR="005810B4" w:rsidRPr="00AC5F7B">
        <w:rPr>
          <w:rFonts w:ascii="Times New Roman" w:hAnsi="Times New Roman" w:cs="Times New Roman"/>
          <w:sz w:val="24"/>
          <w:szCs w:val="24"/>
          <w:lang w:val="en-GB"/>
        </w:rPr>
        <w:t xml:space="preserve"> (59</w:t>
      </w:r>
      <w:r w:rsidR="005003C9" w:rsidRPr="00AC5F7B">
        <w:rPr>
          <w:rFonts w:ascii="Times New Roman" w:hAnsi="Times New Roman" w:cs="Times New Roman"/>
          <w:sz w:val="24"/>
          <w:szCs w:val="24"/>
          <w:lang w:val="en-GB"/>
        </w:rPr>
        <w:t xml:space="preserve">%). </w:t>
      </w:r>
      <w:r w:rsidR="004009F6" w:rsidRPr="00AC5F7B">
        <w:rPr>
          <w:rFonts w:ascii="Times New Roman" w:hAnsi="Times New Roman" w:cs="Times New Roman"/>
          <w:sz w:val="24"/>
          <w:szCs w:val="24"/>
          <w:lang w:val="en-GB"/>
        </w:rPr>
        <w:t>At</w:t>
      </w:r>
      <w:r w:rsidR="005003C9" w:rsidRPr="00AC5F7B">
        <w:rPr>
          <w:rFonts w:ascii="Times New Roman" w:hAnsi="Times New Roman" w:cs="Times New Roman"/>
          <w:sz w:val="24"/>
          <w:szCs w:val="24"/>
          <w:lang w:val="en-GB"/>
        </w:rPr>
        <w:t xml:space="preserve"> the end of </w:t>
      </w:r>
      <w:r w:rsidR="005810B4" w:rsidRPr="00AC5F7B">
        <w:rPr>
          <w:rFonts w:ascii="Times New Roman" w:hAnsi="Times New Roman" w:cs="Times New Roman"/>
          <w:sz w:val="24"/>
          <w:szCs w:val="24"/>
          <w:lang w:val="en-GB"/>
        </w:rPr>
        <w:t>follow-up, 38</w:t>
      </w:r>
      <w:r w:rsidR="005003C9" w:rsidRPr="00AC5F7B">
        <w:rPr>
          <w:rFonts w:ascii="Times New Roman" w:hAnsi="Times New Roman" w:cs="Times New Roman"/>
          <w:sz w:val="24"/>
          <w:szCs w:val="24"/>
          <w:lang w:val="en-GB"/>
        </w:rPr>
        <w:t>% of patients had been diagnosed with a</w:t>
      </w:r>
      <w:r w:rsidR="002B683F" w:rsidRPr="00AC5F7B">
        <w:rPr>
          <w:rFonts w:ascii="Times New Roman" w:hAnsi="Times New Roman" w:cs="Times New Roman"/>
          <w:sz w:val="24"/>
          <w:szCs w:val="24"/>
          <w:lang w:val="en-GB"/>
        </w:rPr>
        <w:t xml:space="preserve">t least one mental </w:t>
      </w:r>
      <w:commentRangeStart w:id="82"/>
      <w:r w:rsidR="002B683F" w:rsidRPr="00AC5F7B">
        <w:rPr>
          <w:rFonts w:ascii="Times New Roman" w:hAnsi="Times New Roman" w:cs="Times New Roman"/>
          <w:sz w:val="24"/>
          <w:szCs w:val="24"/>
          <w:lang w:val="en-GB"/>
        </w:rPr>
        <w:t>disorder</w:t>
      </w:r>
      <w:commentRangeEnd w:id="82"/>
      <w:r w:rsidR="00A93958">
        <w:rPr>
          <w:rStyle w:val="CommentReference"/>
        </w:rPr>
        <w:commentReference w:id="82"/>
      </w:r>
      <w:r w:rsidR="00F72866" w:rsidRPr="00AC5F7B">
        <w:rPr>
          <w:rFonts w:ascii="Times New Roman" w:hAnsi="Times New Roman" w:cs="Times New Roman"/>
          <w:sz w:val="24"/>
          <w:szCs w:val="24"/>
          <w:lang w:val="en-GB"/>
        </w:rPr>
        <w:t xml:space="preserve">. Anxiety </w:t>
      </w:r>
      <w:r w:rsidR="00B903E9" w:rsidRPr="00AC5F7B">
        <w:rPr>
          <w:rFonts w:ascii="Times New Roman" w:hAnsi="Times New Roman" w:cs="Times New Roman"/>
          <w:sz w:val="24"/>
          <w:szCs w:val="24"/>
          <w:lang w:val="en-GB"/>
        </w:rPr>
        <w:t xml:space="preserve">(26%) </w:t>
      </w:r>
      <w:r w:rsidR="00F72866" w:rsidRPr="00AC5F7B">
        <w:rPr>
          <w:rFonts w:ascii="Times New Roman" w:hAnsi="Times New Roman" w:cs="Times New Roman"/>
          <w:sz w:val="24"/>
          <w:szCs w:val="24"/>
          <w:lang w:val="en-GB"/>
        </w:rPr>
        <w:t>and dep</w:t>
      </w:r>
      <w:r w:rsidR="00580A53" w:rsidRPr="00AC5F7B">
        <w:rPr>
          <w:rFonts w:ascii="Times New Roman" w:hAnsi="Times New Roman" w:cs="Times New Roman"/>
          <w:sz w:val="24"/>
          <w:szCs w:val="24"/>
          <w:lang w:val="en-GB"/>
        </w:rPr>
        <w:t>re</w:t>
      </w:r>
      <w:r w:rsidR="00F72866" w:rsidRPr="00AC5F7B">
        <w:rPr>
          <w:rFonts w:ascii="Times New Roman" w:hAnsi="Times New Roman" w:cs="Times New Roman"/>
          <w:sz w:val="24"/>
          <w:szCs w:val="24"/>
          <w:lang w:val="en-GB"/>
        </w:rPr>
        <w:t>ssion</w:t>
      </w:r>
      <w:r w:rsidR="005810B4" w:rsidRPr="00AC5F7B">
        <w:rPr>
          <w:rFonts w:ascii="Times New Roman" w:hAnsi="Times New Roman" w:cs="Times New Roman"/>
          <w:sz w:val="24"/>
          <w:szCs w:val="24"/>
          <w:lang w:val="en-GB"/>
        </w:rPr>
        <w:t xml:space="preserve"> (20</w:t>
      </w:r>
      <w:r w:rsidR="00B903E9" w:rsidRPr="00AC5F7B">
        <w:rPr>
          <w:rFonts w:ascii="Times New Roman" w:hAnsi="Times New Roman" w:cs="Times New Roman"/>
          <w:sz w:val="24"/>
          <w:szCs w:val="24"/>
          <w:lang w:val="en-GB"/>
        </w:rPr>
        <w:t>%)</w:t>
      </w:r>
      <w:r w:rsidR="00F72866" w:rsidRPr="00AC5F7B">
        <w:rPr>
          <w:rFonts w:ascii="Times New Roman" w:hAnsi="Times New Roman" w:cs="Times New Roman"/>
          <w:sz w:val="24"/>
          <w:szCs w:val="24"/>
          <w:lang w:val="en-GB"/>
        </w:rPr>
        <w:t xml:space="preserve"> were the most </w:t>
      </w:r>
      <w:r w:rsidR="004009F6" w:rsidRPr="00AC5F7B">
        <w:rPr>
          <w:rFonts w:ascii="Times New Roman" w:hAnsi="Times New Roman" w:cs="Times New Roman"/>
          <w:sz w:val="24"/>
          <w:szCs w:val="24"/>
          <w:lang w:val="en-GB"/>
        </w:rPr>
        <w:t xml:space="preserve">prevalent mental health </w:t>
      </w:r>
      <w:r w:rsidR="00795B9A" w:rsidRPr="00AC5F7B">
        <w:rPr>
          <w:rFonts w:ascii="Times New Roman" w:hAnsi="Times New Roman" w:cs="Times New Roman"/>
          <w:sz w:val="24"/>
          <w:szCs w:val="24"/>
          <w:lang w:val="en-GB"/>
        </w:rPr>
        <w:t>diagnoses</w:t>
      </w:r>
      <w:r w:rsidR="004009F6" w:rsidRPr="00AC5F7B">
        <w:rPr>
          <w:rFonts w:ascii="Times New Roman" w:hAnsi="Times New Roman" w:cs="Times New Roman"/>
          <w:sz w:val="24"/>
          <w:szCs w:val="24"/>
          <w:lang w:val="en-GB"/>
        </w:rPr>
        <w:t xml:space="preserve"> </w:t>
      </w:r>
      <w:r w:rsidR="00F72866" w:rsidRPr="00AC5F7B">
        <w:rPr>
          <w:rFonts w:ascii="Times New Roman" w:hAnsi="Times New Roman" w:cs="Times New Roman"/>
          <w:sz w:val="24"/>
          <w:szCs w:val="24"/>
          <w:lang w:val="en-GB"/>
        </w:rPr>
        <w:t>(</w:t>
      </w:r>
      <w:r w:rsidR="00F72866" w:rsidRPr="00AC5F7B">
        <w:rPr>
          <w:rFonts w:ascii="Times New Roman" w:hAnsi="Times New Roman" w:cs="Times New Roman"/>
          <w:sz w:val="24"/>
          <w:szCs w:val="24"/>
          <w:u w:val="single"/>
          <w:lang w:val="en-GB"/>
        </w:rPr>
        <w:t>Table 1</w:t>
      </w:r>
      <w:r w:rsidR="00F72866" w:rsidRPr="00AC5F7B">
        <w:rPr>
          <w:rFonts w:ascii="Times New Roman" w:hAnsi="Times New Roman" w:cs="Times New Roman"/>
          <w:sz w:val="24"/>
          <w:szCs w:val="24"/>
          <w:lang w:val="en-GB"/>
        </w:rPr>
        <w:t>).</w:t>
      </w:r>
      <w:r w:rsidR="005003C9" w:rsidRPr="00AC5F7B">
        <w:rPr>
          <w:rFonts w:ascii="Times New Roman" w:hAnsi="Times New Roman" w:cs="Times New Roman"/>
          <w:sz w:val="24"/>
          <w:szCs w:val="24"/>
          <w:lang w:val="en-GB"/>
        </w:rPr>
        <w:t xml:space="preserve"> </w:t>
      </w:r>
      <w:r w:rsidR="00795B9A" w:rsidRPr="00AC5F7B">
        <w:rPr>
          <w:rFonts w:ascii="Times New Roman" w:hAnsi="Times New Roman" w:cs="Times New Roman"/>
          <w:sz w:val="24"/>
          <w:szCs w:val="24"/>
          <w:lang w:val="en-GB"/>
        </w:rPr>
        <w:t>Mental health diagnoses we</w:t>
      </w:r>
      <w:r w:rsidR="005810B4" w:rsidRPr="00AC5F7B">
        <w:rPr>
          <w:rFonts w:ascii="Times New Roman" w:hAnsi="Times New Roman" w:cs="Times New Roman"/>
          <w:sz w:val="24"/>
          <w:szCs w:val="24"/>
          <w:lang w:val="en-GB"/>
        </w:rPr>
        <w:t>re more prevalent in women (43</w:t>
      </w:r>
      <w:r w:rsidR="00795B9A" w:rsidRPr="00AC5F7B">
        <w:rPr>
          <w:rFonts w:ascii="Times New Roman" w:hAnsi="Times New Roman" w:cs="Times New Roman"/>
          <w:sz w:val="24"/>
          <w:szCs w:val="24"/>
          <w:lang w:val="en-GB"/>
        </w:rPr>
        <w:t xml:space="preserve">%) than </w:t>
      </w:r>
      <w:del w:id="83" w:author="Egger, Matthias (ISPM)" w:date="2022-05-16T15:46:00Z">
        <w:r w:rsidR="00795B9A" w:rsidRPr="00AC5F7B" w:rsidDel="00A93958">
          <w:rPr>
            <w:rFonts w:ascii="Times New Roman" w:hAnsi="Times New Roman" w:cs="Times New Roman"/>
            <w:sz w:val="24"/>
            <w:szCs w:val="24"/>
            <w:lang w:val="en-GB"/>
          </w:rPr>
          <w:delText xml:space="preserve">in </w:delText>
        </w:r>
      </w:del>
      <w:r w:rsidR="00795B9A" w:rsidRPr="00AC5F7B">
        <w:rPr>
          <w:rFonts w:ascii="Times New Roman" w:hAnsi="Times New Roman" w:cs="Times New Roman"/>
          <w:sz w:val="24"/>
          <w:szCs w:val="24"/>
          <w:lang w:val="en-GB"/>
        </w:rPr>
        <w:t>men (3</w:t>
      </w:r>
      <w:r w:rsidR="005810B4" w:rsidRPr="00AC5F7B">
        <w:rPr>
          <w:rFonts w:ascii="Times New Roman" w:hAnsi="Times New Roman" w:cs="Times New Roman"/>
          <w:sz w:val="24"/>
          <w:szCs w:val="24"/>
          <w:lang w:val="en-GB"/>
        </w:rPr>
        <w:t>2</w:t>
      </w:r>
      <w:r w:rsidR="00795B9A" w:rsidRPr="00AC5F7B">
        <w:rPr>
          <w:rFonts w:ascii="Times New Roman" w:hAnsi="Times New Roman" w:cs="Times New Roman"/>
          <w:sz w:val="24"/>
          <w:szCs w:val="24"/>
          <w:lang w:val="en-GB"/>
        </w:rPr>
        <w:t>%). The prevalence of mental health</w:t>
      </w:r>
      <w:r w:rsidR="005810B4" w:rsidRPr="00AC5F7B">
        <w:rPr>
          <w:rFonts w:ascii="Times New Roman" w:hAnsi="Times New Roman" w:cs="Times New Roman"/>
          <w:sz w:val="24"/>
          <w:szCs w:val="24"/>
          <w:lang w:val="en-GB"/>
        </w:rPr>
        <w:t xml:space="preserve"> diagnoses peaked in men </w:t>
      </w:r>
      <w:r w:rsidR="007E46A1" w:rsidRPr="00AC5F7B">
        <w:rPr>
          <w:rFonts w:ascii="Times New Roman" w:hAnsi="Times New Roman" w:cs="Times New Roman"/>
          <w:sz w:val="24"/>
          <w:szCs w:val="24"/>
          <w:lang w:val="en-GB"/>
        </w:rPr>
        <w:t xml:space="preserve">(34%) </w:t>
      </w:r>
      <w:r w:rsidR="007E46A1">
        <w:rPr>
          <w:rFonts w:ascii="Times New Roman" w:hAnsi="Times New Roman" w:cs="Times New Roman"/>
          <w:sz w:val="24"/>
          <w:szCs w:val="24"/>
          <w:lang w:val="en-GB"/>
        </w:rPr>
        <w:t xml:space="preserve">and women (48%) </w:t>
      </w:r>
      <w:r w:rsidR="005810B4" w:rsidRPr="00AC5F7B">
        <w:rPr>
          <w:rFonts w:ascii="Times New Roman" w:hAnsi="Times New Roman" w:cs="Times New Roman"/>
          <w:sz w:val="24"/>
          <w:szCs w:val="24"/>
          <w:lang w:val="en-GB"/>
        </w:rPr>
        <w:t xml:space="preserve">aged </w:t>
      </w:r>
      <w:r w:rsidR="007E46A1">
        <w:rPr>
          <w:rFonts w:ascii="Times New Roman" w:hAnsi="Times New Roman" w:cs="Times New Roman"/>
          <w:sz w:val="24"/>
          <w:szCs w:val="24"/>
          <w:lang w:val="en-GB"/>
        </w:rPr>
        <w:t>45</w:t>
      </w:r>
      <w:r w:rsidR="00795B9A" w:rsidRPr="00AC5F7B">
        <w:rPr>
          <w:rFonts w:ascii="Times New Roman" w:hAnsi="Times New Roman" w:cs="Times New Roman"/>
          <w:sz w:val="24"/>
          <w:szCs w:val="24"/>
          <w:lang w:val="en-GB"/>
        </w:rPr>
        <w:t>-</w:t>
      </w:r>
      <w:r w:rsidR="007E46A1">
        <w:rPr>
          <w:rFonts w:ascii="Times New Roman" w:hAnsi="Times New Roman" w:cs="Times New Roman"/>
          <w:sz w:val="24"/>
          <w:szCs w:val="24"/>
          <w:lang w:val="en-GB"/>
        </w:rPr>
        <w:t>5</w:t>
      </w:r>
      <w:r w:rsidR="00795B9A" w:rsidRPr="00AC5F7B">
        <w:rPr>
          <w:rFonts w:ascii="Times New Roman" w:hAnsi="Times New Roman" w:cs="Times New Roman"/>
          <w:sz w:val="24"/>
          <w:szCs w:val="24"/>
          <w:lang w:val="en-GB"/>
        </w:rPr>
        <w:t>4 years (</w:t>
      </w:r>
      <w:r w:rsidR="00795B9A" w:rsidRPr="00AC5F7B">
        <w:rPr>
          <w:rFonts w:ascii="Times New Roman" w:hAnsi="Times New Roman" w:cs="Times New Roman"/>
          <w:sz w:val="24"/>
          <w:szCs w:val="24"/>
          <w:u w:val="single"/>
          <w:lang w:val="en-GB"/>
        </w:rPr>
        <w:t>Table S1</w:t>
      </w:r>
      <w:r w:rsidR="00795B9A" w:rsidRPr="00AC5F7B">
        <w:rPr>
          <w:rFonts w:ascii="Times New Roman" w:hAnsi="Times New Roman" w:cs="Times New Roman"/>
          <w:sz w:val="24"/>
          <w:szCs w:val="24"/>
          <w:lang w:val="en-GB"/>
        </w:rPr>
        <w:t xml:space="preserve">). </w:t>
      </w:r>
    </w:p>
    <w:p w14:paraId="3DC27AE7" w14:textId="7B78327E" w:rsidR="006D1188" w:rsidRPr="00AA57BB" w:rsidRDefault="00D66EA7" w:rsidP="009A5106">
      <w:pPr>
        <w:spacing w:after="0" w:line="360" w:lineRule="auto"/>
        <w:rPr>
          <w:rFonts w:ascii="Times New Roman" w:eastAsiaTheme="majorEastAsia" w:hAnsi="Times New Roman" w:cs="Times New Roman"/>
          <w:b/>
          <w:sz w:val="24"/>
          <w:szCs w:val="24"/>
          <w:lang w:val="en-GB"/>
        </w:rPr>
      </w:pPr>
      <w:r w:rsidRPr="00AA57BB">
        <w:rPr>
          <w:rFonts w:ascii="Times New Roman" w:eastAsiaTheme="majorEastAsia" w:hAnsi="Times New Roman" w:cs="Times New Roman"/>
          <w:b/>
          <w:sz w:val="24"/>
          <w:szCs w:val="24"/>
          <w:lang w:val="en-GB"/>
        </w:rPr>
        <w:t xml:space="preserve">Validation of </w:t>
      </w:r>
      <w:r w:rsidR="006D1188" w:rsidRPr="00AA57BB">
        <w:rPr>
          <w:rFonts w:ascii="Times New Roman" w:eastAsiaTheme="majorEastAsia" w:hAnsi="Times New Roman" w:cs="Times New Roman"/>
          <w:b/>
          <w:sz w:val="24"/>
          <w:szCs w:val="24"/>
          <w:lang w:val="en-GB"/>
        </w:rPr>
        <w:t>CMA</w:t>
      </w:r>
    </w:p>
    <w:p w14:paraId="6E85B3E0" w14:textId="04A78628" w:rsidR="006D1188" w:rsidRPr="00AA57BB" w:rsidRDefault="006D1188" w:rsidP="009A5106">
      <w:pPr>
        <w:spacing w:line="360" w:lineRule="auto"/>
        <w:rPr>
          <w:rFonts w:ascii="Times New Roman" w:hAnsi="Times New Roman" w:cs="Times New Roman"/>
          <w:sz w:val="24"/>
          <w:szCs w:val="24"/>
          <w:u w:val="single"/>
          <w:lang w:val="en-GB"/>
        </w:rPr>
      </w:pPr>
      <w:r w:rsidRPr="00AA57BB">
        <w:rPr>
          <w:rFonts w:ascii="Times New Roman" w:hAnsi="Times New Roman" w:cs="Times New Roman"/>
          <w:bCs/>
          <w:iCs/>
          <w:sz w:val="24"/>
          <w:szCs w:val="24"/>
          <w:lang w:val="en-GB"/>
        </w:rPr>
        <w:t xml:space="preserve">CMA </w:t>
      </w:r>
      <w:r w:rsidR="00D66EA7" w:rsidRPr="00AA57BB">
        <w:rPr>
          <w:rFonts w:ascii="Times New Roman" w:hAnsi="Times New Roman" w:cs="Times New Roman"/>
          <w:bCs/>
          <w:iCs/>
          <w:sz w:val="24"/>
          <w:szCs w:val="24"/>
          <w:lang w:val="en-GB"/>
        </w:rPr>
        <w:t>measured</w:t>
      </w:r>
      <w:r w:rsidR="00817EC8" w:rsidRPr="00AA57BB">
        <w:rPr>
          <w:rFonts w:ascii="Times New Roman" w:hAnsi="Times New Roman" w:cs="Times New Roman"/>
          <w:bCs/>
          <w:iCs/>
          <w:sz w:val="24"/>
          <w:szCs w:val="24"/>
          <w:lang w:val="en-GB"/>
        </w:rPr>
        <w:t xml:space="preserve"> over 12</w:t>
      </w:r>
      <w:r w:rsidRPr="00AA57BB">
        <w:rPr>
          <w:rFonts w:ascii="Times New Roman" w:hAnsi="Times New Roman" w:cs="Times New Roman"/>
          <w:bCs/>
          <w:iCs/>
          <w:sz w:val="24"/>
          <w:szCs w:val="24"/>
          <w:lang w:val="en-GB"/>
        </w:rPr>
        <w:t xml:space="preserve"> months before viral load testing had an AUC of 0.</w:t>
      </w:r>
      <w:r w:rsidR="00817EC8" w:rsidRPr="00AA57BB">
        <w:rPr>
          <w:rFonts w:ascii="Times New Roman" w:hAnsi="Times New Roman" w:cs="Times New Roman"/>
          <w:bCs/>
          <w:iCs/>
          <w:sz w:val="24"/>
          <w:szCs w:val="24"/>
          <w:lang w:val="en-GB"/>
        </w:rPr>
        <w:t>82</w:t>
      </w:r>
      <w:r w:rsidRPr="00AA57BB">
        <w:rPr>
          <w:rFonts w:ascii="Times New Roman" w:hAnsi="Times New Roman" w:cs="Times New Roman"/>
          <w:bCs/>
          <w:iCs/>
          <w:sz w:val="24"/>
          <w:szCs w:val="24"/>
          <w:lang w:val="en-GB"/>
        </w:rPr>
        <w:t xml:space="preserve"> (95% CI 0.</w:t>
      </w:r>
      <w:r w:rsidR="00817EC8" w:rsidRPr="00AA57BB">
        <w:rPr>
          <w:rFonts w:ascii="Times New Roman" w:hAnsi="Times New Roman" w:cs="Times New Roman"/>
          <w:bCs/>
          <w:iCs/>
          <w:sz w:val="24"/>
          <w:szCs w:val="24"/>
          <w:lang w:val="en-GB"/>
        </w:rPr>
        <w:t>81</w:t>
      </w:r>
      <w:r w:rsidRPr="00AA57BB">
        <w:rPr>
          <w:rFonts w:ascii="Times New Roman" w:hAnsi="Times New Roman" w:cs="Times New Roman"/>
          <w:bCs/>
          <w:iCs/>
          <w:sz w:val="24"/>
          <w:szCs w:val="24"/>
          <w:lang w:val="en-GB"/>
        </w:rPr>
        <w:t xml:space="preserve"> to 0.</w:t>
      </w:r>
      <w:r w:rsidR="00817EC8" w:rsidRPr="00AA57BB">
        <w:rPr>
          <w:rFonts w:ascii="Times New Roman" w:hAnsi="Times New Roman" w:cs="Times New Roman"/>
          <w:bCs/>
          <w:iCs/>
          <w:sz w:val="24"/>
          <w:szCs w:val="24"/>
          <w:lang w:val="en-GB"/>
        </w:rPr>
        <w:t>83</w:t>
      </w:r>
      <w:r w:rsidRPr="00AA57BB">
        <w:rPr>
          <w:rFonts w:ascii="Times New Roman" w:hAnsi="Times New Roman" w:cs="Times New Roman"/>
          <w:bCs/>
          <w:iCs/>
          <w:sz w:val="24"/>
          <w:szCs w:val="24"/>
          <w:lang w:val="en-GB"/>
        </w:rPr>
        <w:t xml:space="preserve">) for predicting </w:t>
      </w:r>
      <w:r w:rsidR="00670B7B" w:rsidRPr="00AA57BB">
        <w:rPr>
          <w:rFonts w:ascii="Times New Roman" w:hAnsi="Times New Roman" w:cs="Times New Roman"/>
          <w:bCs/>
          <w:iCs/>
          <w:sz w:val="24"/>
          <w:szCs w:val="24"/>
          <w:lang w:val="en-GB"/>
        </w:rPr>
        <w:t>VNS</w:t>
      </w:r>
      <w:r w:rsidR="0059232C" w:rsidRPr="00AA57BB">
        <w:rPr>
          <w:rFonts w:ascii="Times New Roman" w:hAnsi="Times New Roman" w:cs="Times New Roman"/>
          <w:bCs/>
          <w:iCs/>
          <w:sz w:val="24"/>
          <w:szCs w:val="24"/>
          <w:lang w:val="en-GB"/>
        </w:rPr>
        <w:t xml:space="preserve">. </w:t>
      </w:r>
      <w:r w:rsidR="00817EC8" w:rsidRPr="00AA57BB">
        <w:rPr>
          <w:rFonts w:ascii="Times New Roman" w:hAnsi="Times New Roman" w:cs="Times New Roman"/>
          <w:bCs/>
          <w:iCs/>
          <w:sz w:val="24"/>
          <w:szCs w:val="24"/>
          <w:lang w:val="en-GB"/>
        </w:rPr>
        <w:t xml:space="preserve">CMA </w:t>
      </w:r>
      <w:r w:rsidR="009E20F3" w:rsidRPr="00AA57BB">
        <w:rPr>
          <w:rFonts w:ascii="Times New Roman" w:hAnsi="Times New Roman" w:cs="Times New Roman"/>
          <w:bCs/>
          <w:iCs/>
          <w:sz w:val="24"/>
          <w:szCs w:val="24"/>
          <w:lang w:val="en-GB"/>
        </w:rPr>
        <w:t>measured</w:t>
      </w:r>
      <w:r w:rsidR="00817EC8" w:rsidRPr="00AA57BB">
        <w:rPr>
          <w:rFonts w:ascii="Times New Roman" w:hAnsi="Times New Roman" w:cs="Times New Roman"/>
          <w:bCs/>
          <w:iCs/>
          <w:sz w:val="24"/>
          <w:szCs w:val="24"/>
          <w:lang w:val="en-GB"/>
        </w:rPr>
        <w:t xml:space="preserve"> over a shorter duration had a slightly lower AUC (</w:t>
      </w:r>
      <w:r w:rsidR="00817EC8" w:rsidRPr="00AA57BB">
        <w:rPr>
          <w:rFonts w:ascii="Times New Roman" w:hAnsi="Times New Roman" w:cs="Times New Roman"/>
          <w:bCs/>
          <w:iCs/>
          <w:sz w:val="24"/>
          <w:szCs w:val="24"/>
          <w:u w:val="single"/>
          <w:lang w:val="en-GB"/>
        </w:rPr>
        <w:t>Figure S2</w:t>
      </w:r>
      <w:r w:rsidR="00817EC8" w:rsidRPr="00AA57BB">
        <w:rPr>
          <w:rFonts w:ascii="Times New Roman" w:hAnsi="Times New Roman" w:cs="Times New Roman"/>
          <w:bCs/>
          <w:iCs/>
          <w:sz w:val="24"/>
          <w:szCs w:val="24"/>
          <w:lang w:val="en-GB"/>
        </w:rPr>
        <w:t xml:space="preserve">). </w:t>
      </w:r>
    </w:p>
    <w:p w14:paraId="6D39854A" w14:textId="77777777" w:rsidR="007F1CC2" w:rsidRPr="00AA57BB" w:rsidRDefault="007F1CC2" w:rsidP="009A5106">
      <w:pPr>
        <w:pStyle w:val="Heading2"/>
        <w:spacing w:line="360" w:lineRule="auto"/>
        <w:rPr>
          <w:rFonts w:ascii="Times New Roman" w:hAnsi="Times New Roman" w:cs="Times New Roman"/>
          <w:sz w:val="24"/>
          <w:szCs w:val="24"/>
          <w:lang w:val="en-GB"/>
        </w:rPr>
      </w:pPr>
      <w:r w:rsidRPr="00AA57BB">
        <w:rPr>
          <w:rFonts w:ascii="Times New Roman" w:hAnsi="Times New Roman" w:cs="Times New Roman"/>
          <w:sz w:val="24"/>
          <w:szCs w:val="24"/>
          <w:lang w:val="en-GB"/>
        </w:rPr>
        <w:t xml:space="preserve">Mental health and adherence </w:t>
      </w:r>
    </w:p>
    <w:p w14:paraId="2D985C06" w14:textId="40B5B492" w:rsidR="00546C20" w:rsidRPr="00AA57BB" w:rsidRDefault="009605AA" w:rsidP="009A5106">
      <w:pPr>
        <w:spacing w:line="360" w:lineRule="auto"/>
        <w:rPr>
          <w:rFonts w:ascii="Times New Roman" w:hAnsi="Times New Roman" w:cs="Times New Roman"/>
          <w:sz w:val="24"/>
          <w:szCs w:val="24"/>
          <w:lang w:val="en-GB"/>
        </w:rPr>
      </w:pPr>
      <w:r w:rsidRPr="00AA57BB">
        <w:rPr>
          <w:rFonts w:ascii="Times New Roman" w:hAnsi="Times New Roman" w:cs="Times New Roman"/>
          <w:sz w:val="24"/>
          <w:szCs w:val="24"/>
          <w:u w:val="single"/>
          <w:lang w:val="en-GB"/>
        </w:rPr>
        <w:t>Figure 1</w:t>
      </w:r>
      <w:r w:rsidRPr="00AA57BB">
        <w:rPr>
          <w:rFonts w:ascii="Times New Roman" w:hAnsi="Times New Roman" w:cs="Times New Roman"/>
          <w:sz w:val="24"/>
          <w:szCs w:val="24"/>
          <w:lang w:val="en-GB"/>
        </w:rPr>
        <w:t xml:space="preserve"> </w:t>
      </w:r>
      <w:r w:rsidR="00BC334A" w:rsidRPr="00AA57BB">
        <w:rPr>
          <w:rFonts w:ascii="Times New Roman" w:hAnsi="Times New Roman" w:cs="Times New Roman"/>
          <w:sz w:val="24"/>
          <w:szCs w:val="24"/>
          <w:lang w:val="en-GB"/>
        </w:rPr>
        <w:t>shows</w:t>
      </w:r>
      <w:r w:rsidRPr="00AA57BB">
        <w:rPr>
          <w:rFonts w:ascii="Times New Roman" w:hAnsi="Times New Roman" w:cs="Times New Roman"/>
          <w:sz w:val="24"/>
          <w:szCs w:val="24"/>
          <w:lang w:val="en-GB"/>
        </w:rPr>
        <w:t xml:space="preserve"> the</w:t>
      </w:r>
      <w:r w:rsidR="00580A53" w:rsidRPr="00AA57BB">
        <w:rPr>
          <w:rFonts w:ascii="Times New Roman" w:hAnsi="Times New Roman" w:cs="Times New Roman"/>
          <w:sz w:val="24"/>
          <w:szCs w:val="24"/>
          <w:lang w:val="en-GB"/>
        </w:rPr>
        <w:t xml:space="preserve"> estimated mean</w:t>
      </w:r>
      <w:r w:rsidRPr="00AA57BB">
        <w:rPr>
          <w:rFonts w:ascii="Times New Roman" w:hAnsi="Times New Roman" w:cs="Times New Roman"/>
          <w:sz w:val="24"/>
          <w:szCs w:val="24"/>
          <w:lang w:val="en-GB"/>
        </w:rPr>
        <w:t xml:space="preserve"> CMA</w:t>
      </w:r>
      <w:r w:rsidR="00580A53" w:rsidRPr="00AA57BB">
        <w:rPr>
          <w:rFonts w:ascii="Times New Roman" w:hAnsi="Times New Roman" w:cs="Times New Roman"/>
          <w:sz w:val="24"/>
          <w:szCs w:val="24"/>
          <w:lang w:val="en-GB"/>
        </w:rPr>
        <w:t xml:space="preserve"> in the second year </w:t>
      </w:r>
      <w:r w:rsidR="009226B0" w:rsidRPr="00AA57BB">
        <w:rPr>
          <w:rFonts w:ascii="Times New Roman" w:hAnsi="Times New Roman" w:cs="Times New Roman"/>
          <w:sz w:val="24"/>
          <w:szCs w:val="24"/>
          <w:lang w:val="en-GB"/>
        </w:rPr>
        <w:t xml:space="preserve">after </w:t>
      </w:r>
      <w:r w:rsidRPr="00AA57BB">
        <w:rPr>
          <w:rFonts w:ascii="Times New Roman" w:hAnsi="Times New Roman" w:cs="Times New Roman"/>
          <w:sz w:val="24"/>
          <w:szCs w:val="24"/>
          <w:lang w:val="en-GB"/>
        </w:rPr>
        <w:t xml:space="preserve">baseline </w:t>
      </w:r>
      <w:r w:rsidR="00BC334A" w:rsidRPr="00AA57BB">
        <w:rPr>
          <w:rFonts w:ascii="Times New Roman" w:hAnsi="Times New Roman" w:cs="Times New Roman"/>
          <w:sz w:val="24"/>
          <w:szCs w:val="24"/>
          <w:lang w:val="en-GB"/>
        </w:rPr>
        <w:t xml:space="preserve">in </w:t>
      </w:r>
      <w:r w:rsidR="007E3CB3" w:rsidRPr="00AA57BB">
        <w:rPr>
          <w:rFonts w:ascii="Times New Roman" w:hAnsi="Times New Roman" w:cs="Times New Roman"/>
          <w:sz w:val="24"/>
          <w:szCs w:val="24"/>
          <w:lang w:val="en-GB"/>
        </w:rPr>
        <w:t xml:space="preserve">patients </w:t>
      </w:r>
      <w:r w:rsidR="00BC334A" w:rsidRPr="00AA57BB">
        <w:rPr>
          <w:rFonts w:ascii="Times New Roman" w:hAnsi="Times New Roman" w:cs="Times New Roman"/>
          <w:sz w:val="24"/>
          <w:szCs w:val="24"/>
          <w:lang w:val="en-GB"/>
        </w:rPr>
        <w:t>with and without</w:t>
      </w:r>
      <w:r w:rsidR="007E3CB3" w:rsidRPr="00AA57BB">
        <w:rPr>
          <w:rFonts w:ascii="Times New Roman" w:hAnsi="Times New Roman" w:cs="Times New Roman"/>
          <w:sz w:val="24"/>
          <w:szCs w:val="24"/>
          <w:lang w:val="en-GB"/>
        </w:rPr>
        <w:t xml:space="preserve"> mental health diagnosis by sex and age. </w:t>
      </w:r>
      <w:r w:rsidR="00580A53" w:rsidRPr="00AA57BB">
        <w:rPr>
          <w:rFonts w:ascii="Times New Roman" w:hAnsi="Times New Roman" w:cs="Times New Roman"/>
          <w:sz w:val="24"/>
          <w:szCs w:val="24"/>
          <w:lang w:val="en-GB"/>
        </w:rPr>
        <w:t>Mean CMA r</w:t>
      </w:r>
      <w:r w:rsidR="00817EC8" w:rsidRPr="00AA57BB">
        <w:rPr>
          <w:rFonts w:ascii="Times New Roman" w:hAnsi="Times New Roman" w:cs="Times New Roman"/>
          <w:sz w:val="24"/>
          <w:szCs w:val="24"/>
          <w:lang w:val="en-GB"/>
        </w:rPr>
        <w:t>anged from 69</w:t>
      </w:r>
      <w:r w:rsidR="00580A53" w:rsidRPr="00AA57BB">
        <w:rPr>
          <w:rFonts w:ascii="Times New Roman" w:hAnsi="Times New Roman" w:cs="Times New Roman"/>
          <w:sz w:val="24"/>
          <w:szCs w:val="24"/>
          <w:lang w:val="en-GB"/>
        </w:rPr>
        <w:t xml:space="preserve">% (95% CI </w:t>
      </w:r>
      <w:r w:rsidR="00BC32D1" w:rsidRPr="00AA57BB">
        <w:rPr>
          <w:rFonts w:ascii="Times New Roman" w:hAnsi="Times New Roman" w:cs="Times New Roman"/>
          <w:sz w:val="24"/>
          <w:szCs w:val="24"/>
          <w:lang w:val="en-GB"/>
        </w:rPr>
        <w:t>62</w:t>
      </w:r>
      <w:r w:rsidR="00580A53" w:rsidRPr="00AA57BB">
        <w:rPr>
          <w:rFonts w:ascii="Times New Roman" w:hAnsi="Times New Roman" w:cs="Times New Roman"/>
          <w:sz w:val="24"/>
          <w:szCs w:val="24"/>
          <w:lang w:val="en-GB"/>
        </w:rPr>
        <w:t>-</w:t>
      </w:r>
      <w:r w:rsidR="00817EC8" w:rsidRPr="00AA57BB">
        <w:rPr>
          <w:rFonts w:ascii="Times New Roman" w:hAnsi="Times New Roman" w:cs="Times New Roman"/>
          <w:sz w:val="24"/>
          <w:szCs w:val="24"/>
          <w:lang w:val="en-GB"/>
        </w:rPr>
        <w:t>76</w:t>
      </w:r>
      <w:r w:rsidR="00580A53" w:rsidRPr="00AA57BB">
        <w:rPr>
          <w:rFonts w:ascii="Times New Roman" w:hAnsi="Times New Roman" w:cs="Times New Roman"/>
          <w:sz w:val="24"/>
          <w:szCs w:val="24"/>
          <w:lang w:val="en-GB"/>
        </w:rPr>
        <w:t xml:space="preserve">) in </w:t>
      </w:r>
      <w:r w:rsidR="00BC334A" w:rsidRPr="00AA57BB">
        <w:rPr>
          <w:rFonts w:ascii="Times New Roman" w:hAnsi="Times New Roman" w:cs="Times New Roman"/>
          <w:sz w:val="24"/>
          <w:szCs w:val="24"/>
          <w:lang w:val="en-GB"/>
        </w:rPr>
        <w:t xml:space="preserve">men aged 20-24 </w:t>
      </w:r>
      <w:r w:rsidR="009E20F3" w:rsidRPr="00AA57BB">
        <w:rPr>
          <w:rFonts w:ascii="Times New Roman" w:hAnsi="Times New Roman" w:cs="Times New Roman"/>
          <w:sz w:val="24"/>
          <w:szCs w:val="24"/>
          <w:lang w:val="en-GB"/>
        </w:rPr>
        <w:t>who had received a</w:t>
      </w:r>
      <w:r w:rsidR="00817EC8" w:rsidRPr="00AA57BB">
        <w:rPr>
          <w:rFonts w:ascii="Times New Roman" w:hAnsi="Times New Roman" w:cs="Times New Roman"/>
          <w:sz w:val="24"/>
          <w:szCs w:val="24"/>
          <w:lang w:val="en-GB"/>
        </w:rPr>
        <w:t xml:space="preserve"> </w:t>
      </w:r>
      <w:r w:rsidR="009E20F3" w:rsidRPr="00AA57BB">
        <w:rPr>
          <w:rFonts w:ascii="Times New Roman" w:hAnsi="Times New Roman" w:cs="Times New Roman"/>
          <w:sz w:val="24"/>
          <w:szCs w:val="24"/>
          <w:lang w:val="en-GB"/>
        </w:rPr>
        <w:t>mental health diagnosis</w:t>
      </w:r>
      <w:r w:rsidR="00817EC8" w:rsidRPr="00AA57BB">
        <w:rPr>
          <w:rFonts w:ascii="Times New Roman" w:hAnsi="Times New Roman" w:cs="Times New Roman"/>
          <w:sz w:val="24"/>
          <w:szCs w:val="24"/>
          <w:lang w:val="en-GB"/>
        </w:rPr>
        <w:t xml:space="preserve"> to 95% (95% CI 93-97</w:t>
      </w:r>
      <w:r w:rsidR="00580A53" w:rsidRPr="00AA57BB">
        <w:rPr>
          <w:rFonts w:ascii="Times New Roman" w:hAnsi="Times New Roman" w:cs="Times New Roman"/>
          <w:sz w:val="24"/>
          <w:szCs w:val="24"/>
          <w:lang w:val="en-GB"/>
        </w:rPr>
        <w:t xml:space="preserve">) in women </w:t>
      </w:r>
      <w:r w:rsidR="00BC334A" w:rsidRPr="00AA57BB">
        <w:rPr>
          <w:rFonts w:ascii="Times New Roman" w:hAnsi="Times New Roman" w:cs="Times New Roman"/>
          <w:sz w:val="24"/>
          <w:szCs w:val="24"/>
          <w:lang w:val="en-GB"/>
        </w:rPr>
        <w:t>≤</w:t>
      </w:r>
      <w:r w:rsidR="00580A53" w:rsidRPr="00AA57BB">
        <w:rPr>
          <w:rFonts w:ascii="Times New Roman" w:hAnsi="Times New Roman" w:cs="Times New Roman"/>
          <w:sz w:val="24"/>
          <w:szCs w:val="24"/>
          <w:lang w:val="en-GB"/>
        </w:rPr>
        <w:t xml:space="preserve">65 </w:t>
      </w:r>
      <w:r w:rsidR="00BC334A" w:rsidRPr="00AA57BB">
        <w:rPr>
          <w:rFonts w:ascii="Times New Roman" w:hAnsi="Times New Roman" w:cs="Times New Roman"/>
          <w:sz w:val="24"/>
          <w:szCs w:val="24"/>
          <w:lang w:val="en-GB"/>
        </w:rPr>
        <w:t xml:space="preserve">years </w:t>
      </w:r>
      <w:r w:rsidR="009E20F3" w:rsidRPr="00AA57BB">
        <w:rPr>
          <w:rFonts w:ascii="Times New Roman" w:hAnsi="Times New Roman" w:cs="Times New Roman"/>
          <w:sz w:val="24"/>
          <w:szCs w:val="24"/>
          <w:lang w:val="en-GB"/>
        </w:rPr>
        <w:t>who had not received a mental health diagnosis</w:t>
      </w:r>
      <w:r w:rsidR="00580A53" w:rsidRPr="00AA57BB">
        <w:rPr>
          <w:rFonts w:ascii="Times New Roman" w:hAnsi="Times New Roman" w:cs="Times New Roman"/>
          <w:sz w:val="24"/>
          <w:szCs w:val="24"/>
          <w:lang w:val="en-GB"/>
        </w:rPr>
        <w:t xml:space="preserve">. </w:t>
      </w:r>
      <w:r w:rsidR="00FF201A" w:rsidRPr="00AA57BB">
        <w:rPr>
          <w:rFonts w:ascii="Times New Roman" w:hAnsi="Times New Roman" w:cs="Times New Roman"/>
          <w:sz w:val="24"/>
          <w:szCs w:val="24"/>
          <w:lang w:val="en-GB"/>
        </w:rPr>
        <w:t>W</w:t>
      </w:r>
      <w:r w:rsidR="009E20F3" w:rsidRPr="00AA57BB">
        <w:rPr>
          <w:rFonts w:ascii="Times New Roman" w:hAnsi="Times New Roman" w:cs="Times New Roman"/>
          <w:sz w:val="24"/>
          <w:szCs w:val="24"/>
          <w:lang w:val="en-GB"/>
        </w:rPr>
        <w:t xml:space="preserve">omen </w:t>
      </w:r>
      <w:r w:rsidR="00FF201A" w:rsidRPr="00AA57BB">
        <w:rPr>
          <w:rFonts w:ascii="Times New Roman" w:hAnsi="Times New Roman" w:cs="Times New Roman"/>
          <w:sz w:val="24"/>
          <w:szCs w:val="24"/>
          <w:lang w:val="en-GB"/>
        </w:rPr>
        <w:t>with and without mental health diagnos</w:t>
      </w:r>
      <w:r w:rsidR="00C14EF4" w:rsidRPr="00AA57BB">
        <w:rPr>
          <w:rFonts w:ascii="Times New Roman" w:hAnsi="Times New Roman" w:cs="Times New Roman"/>
          <w:sz w:val="24"/>
          <w:szCs w:val="24"/>
          <w:lang w:val="en-GB"/>
        </w:rPr>
        <w:t>e</w:t>
      </w:r>
      <w:r w:rsidR="00FF201A" w:rsidRPr="00AA57BB">
        <w:rPr>
          <w:rFonts w:ascii="Times New Roman" w:hAnsi="Times New Roman" w:cs="Times New Roman"/>
          <w:sz w:val="24"/>
          <w:szCs w:val="24"/>
          <w:lang w:val="en-GB"/>
        </w:rPr>
        <w:t>s aged 45 years or older had a higher mean CMA than men</w:t>
      </w:r>
      <w:r w:rsidR="00BC17AD" w:rsidRPr="00AA57BB">
        <w:rPr>
          <w:rFonts w:ascii="Times New Roman" w:hAnsi="Times New Roman" w:cs="Times New Roman"/>
          <w:sz w:val="24"/>
          <w:szCs w:val="24"/>
          <w:lang w:val="en-GB"/>
        </w:rPr>
        <w:t xml:space="preserve"> (</w:t>
      </w:r>
      <w:r w:rsidR="00BC17AD" w:rsidRPr="00AA57BB">
        <w:rPr>
          <w:rFonts w:ascii="Times New Roman" w:hAnsi="Times New Roman" w:cs="Times New Roman"/>
          <w:sz w:val="24"/>
          <w:szCs w:val="24"/>
          <w:u w:val="single"/>
          <w:lang w:val="en-GB"/>
        </w:rPr>
        <w:t>Figure S3</w:t>
      </w:r>
      <w:r w:rsidR="00BC17AD" w:rsidRPr="00AA57BB">
        <w:rPr>
          <w:rFonts w:ascii="Times New Roman" w:hAnsi="Times New Roman" w:cs="Times New Roman"/>
          <w:sz w:val="24"/>
          <w:szCs w:val="24"/>
          <w:lang w:val="en-GB"/>
        </w:rPr>
        <w:t>).</w:t>
      </w:r>
      <w:r w:rsidR="00FF201A" w:rsidRPr="00AA57BB">
        <w:rPr>
          <w:rFonts w:ascii="Times New Roman" w:hAnsi="Times New Roman" w:cs="Times New Roman"/>
          <w:sz w:val="24"/>
          <w:szCs w:val="24"/>
          <w:lang w:val="en-GB"/>
        </w:rPr>
        <w:t xml:space="preserve"> </w:t>
      </w:r>
      <w:r w:rsidR="00BC17AD" w:rsidRPr="00AA57BB">
        <w:rPr>
          <w:rFonts w:ascii="Times New Roman" w:hAnsi="Times New Roman" w:cs="Times New Roman"/>
          <w:sz w:val="24"/>
          <w:szCs w:val="24"/>
          <w:lang w:val="en-GB"/>
        </w:rPr>
        <w:t>We observed n</w:t>
      </w:r>
      <w:r w:rsidR="00FF201A" w:rsidRPr="00AA57BB">
        <w:rPr>
          <w:rFonts w:ascii="Times New Roman" w:hAnsi="Times New Roman" w:cs="Times New Roman"/>
          <w:sz w:val="24"/>
          <w:szCs w:val="24"/>
          <w:lang w:val="en-GB"/>
        </w:rPr>
        <w:t xml:space="preserve">o sex differences in younger age </w:t>
      </w:r>
      <w:r w:rsidR="002D0F53" w:rsidRPr="00AA57BB">
        <w:rPr>
          <w:rFonts w:ascii="Times New Roman" w:hAnsi="Times New Roman" w:cs="Times New Roman"/>
          <w:sz w:val="24"/>
          <w:szCs w:val="24"/>
          <w:lang w:val="en-GB"/>
        </w:rPr>
        <w:t>groups</w:t>
      </w:r>
      <w:r w:rsidR="00BC17AD" w:rsidRPr="00AA57BB">
        <w:rPr>
          <w:rFonts w:ascii="Times New Roman" w:hAnsi="Times New Roman" w:cs="Times New Roman"/>
          <w:sz w:val="24"/>
          <w:szCs w:val="24"/>
          <w:lang w:val="en-GB"/>
        </w:rPr>
        <w:t>.</w:t>
      </w:r>
      <w:r w:rsidR="002D0F53" w:rsidRPr="00AA57BB">
        <w:rPr>
          <w:rFonts w:ascii="Times New Roman" w:hAnsi="Times New Roman" w:cs="Times New Roman"/>
          <w:sz w:val="24"/>
          <w:szCs w:val="24"/>
          <w:lang w:val="en-GB"/>
        </w:rPr>
        <w:t xml:space="preserve"> </w:t>
      </w:r>
      <w:r w:rsidR="00051D1D" w:rsidRPr="00AA57BB">
        <w:rPr>
          <w:rFonts w:ascii="Times New Roman" w:hAnsi="Times New Roman" w:cs="Times New Roman"/>
          <w:sz w:val="24"/>
          <w:szCs w:val="24"/>
          <w:lang w:val="en-GB"/>
        </w:rPr>
        <w:t>In a model adjusted for mental health diagnosis of any mental disorder, age, sex, year since baseline, p</w:t>
      </w:r>
      <w:r w:rsidR="00CF01F1" w:rsidRPr="00AA57BB">
        <w:rPr>
          <w:rFonts w:ascii="Times New Roman" w:hAnsi="Times New Roman" w:cs="Times New Roman"/>
          <w:sz w:val="24"/>
          <w:szCs w:val="24"/>
          <w:lang w:val="en-GB"/>
        </w:rPr>
        <w:t xml:space="preserve">atients with a mental health </w:t>
      </w:r>
      <w:r w:rsidR="00051D1D" w:rsidRPr="00AA57BB">
        <w:rPr>
          <w:rFonts w:ascii="Times New Roman" w:hAnsi="Times New Roman" w:cs="Times New Roman"/>
          <w:sz w:val="24"/>
          <w:szCs w:val="24"/>
          <w:lang w:val="en-GB"/>
        </w:rPr>
        <w:t xml:space="preserve">diagnosis </w:t>
      </w:r>
      <w:r w:rsidR="002D3E16" w:rsidRPr="00AA57BB">
        <w:rPr>
          <w:rFonts w:ascii="Times New Roman" w:hAnsi="Times New Roman" w:cs="Times New Roman"/>
          <w:sz w:val="24"/>
          <w:szCs w:val="24"/>
          <w:lang w:val="en-GB"/>
        </w:rPr>
        <w:t>(</w:t>
      </w:r>
      <w:proofErr w:type="spellStart"/>
      <w:r w:rsidR="002D3E16" w:rsidRPr="00AA57BB">
        <w:rPr>
          <w:rFonts w:ascii="Times New Roman" w:hAnsi="Times New Roman" w:cs="Times New Roman"/>
          <w:sz w:val="24"/>
          <w:szCs w:val="24"/>
          <w:lang w:val="en-GB"/>
        </w:rPr>
        <w:t>aRR</w:t>
      </w:r>
      <w:proofErr w:type="spellEnd"/>
      <w:r w:rsidR="002D3E16" w:rsidRPr="00AA57BB">
        <w:rPr>
          <w:rFonts w:ascii="Times New Roman" w:hAnsi="Times New Roman" w:cs="Times New Roman"/>
          <w:sz w:val="24"/>
          <w:szCs w:val="24"/>
          <w:lang w:val="en-GB"/>
        </w:rPr>
        <w:t xml:space="preserve"> 1.2</w:t>
      </w:r>
      <w:r w:rsidR="00D66EA7" w:rsidRPr="00AA57BB">
        <w:rPr>
          <w:rFonts w:ascii="Times New Roman" w:hAnsi="Times New Roman" w:cs="Times New Roman"/>
          <w:sz w:val="24"/>
          <w:szCs w:val="24"/>
          <w:lang w:val="en-GB"/>
        </w:rPr>
        <w:t>1</w:t>
      </w:r>
      <w:r w:rsidR="002D3E16" w:rsidRPr="00AA57BB">
        <w:rPr>
          <w:rFonts w:ascii="Times New Roman" w:hAnsi="Times New Roman" w:cs="Times New Roman"/>
          <w:sz w:val="24"/>
          <w:szCs w:val="24"/>
          <w:lang w:val="en-GB"/>
        </w:rPr>
        <w:t>,</w:t>
      </w:r>
      <w:r w:rsidR="00580A53" w:rsidRPr="00AA57BB">
        <w:rPr>
          <w:rFonts w:ascii="Times New Roman" w:hAnsi="Times New Roman" w:cs="Times New Roman"/>
          <w:sz w:val="24"/>
          <w:szCs w:val="24"/>
          <w:lang w:val="en-GB"/>
        </w:rPr>
        <w:t xml:space="preserve"> 95% CI 1.</w:t>
      </w:r>
      <w:r w:rsidR="002D3E16" w:rsidRPr="00AA57BB">
        <w:rPr>
          <w:rFonts w:ascii="Times New Roman" w:hAnsi="Times New Roman" w:cs="Times New Roman"/>
          <w:sz w:val="24"/>
          <w:szCs w:val="24"/>
          <w:lang w:val="en-GB"/>
        </w:rPr>
        <w:t>1</w:t>
      </w:r>
      <w:r w:rsidR="00D66EA7" w:rsidRPr="00AA57BB">
        <w:rPr>
          <w:rFonts w:ascii="Times New Roman" w:hAnsi="Times New Roman" w:cs="Times New Roman"/>
          <w:sz w:val="24"/>
          <w:szCs w:val="24"/>
          <w:lang w:val="en-GB"/>
        </w:rPr>
        <w:t>8</w:t>
      </w:r>
      <w:r w:rsidR="00580A53" w:rsidRPr="00AA57BB">
        <w:rPr>
          <w:rFonts w:ascii="Times New Roman" w:hAnsi="Times New Roman" w:cs="Times New Roman"/>
          <w:sz w:val="24"/>
          <w:szCs w:val="24"/>
          <w:lang w:val="en-GB"/>
        </w:rPr>
        <w:t>-1.</w:t>
      </w:r>
      <w:r w:rsidR="00D66EA7" w:rsidRPr="00AA57BB">
        <w:rPr>
          <w:rFonts w:ascii="Times New Roman" w:hAnsi="Times New Roman" w:cs="Times New Roman"/>
          <w:sz w:val="24"/>
          <w:szCs w:val="24"/>
          <w:lang w:val="en-GB"/>
        </w:rPr>
        <w:t>25</w:t>
      </w:r>
      <w:r w:rsidR="00580A53" w:rsidRPr="00AA57BB">
        <w:rPr>
          <w:rFonts w:ascii="Times New Roman" w:hAnsi="Times New Roman" w:cs="Times New Roman"/>
          <w:sz w:val="24"/>
          <w:szCs w:val="24"/>
          <w:lang w:val="en-GB"/>
        </w:rPr>
        <w:t xml:space="preserve">), </w:t>
      </w:r>
      <w:r w:rsidR="00CF01F1" w:rsidRPr="00AA57BB">
        <w:rPr>
          <w:rFonts w:ascii="Times New Roman" w:hAnsi="Times New Roman" w:cs="Times New Roman"/>
          <w:sz w:val="24"/>
          <w:szCs w:val="24"/>
          <w:lang w:val="en-GB"/>
        </w:rPr>
        <w:t>men</w:t>
      </w:r>
      <w:r w:rsidR="00580A53" w:rsidRPr="00AA57BB">
        <w:rPr>
          <w:rFonts w:ascii="Times New Roman" w:hAnsi="Times New Roman" w:cs="Times New Roman"/>
          <w:sz w:val="24"/>
          <w:szCs w:val="24"/>
          <w:lang w:val="en-GB"/>
        </w:rPr>
        <w:t xml:space="preserve"> (</w:t>
      </w:r>
      <w:proofErr w:type="spellStart"/>
      <w:r w:rsidR="00580A53" w:rsidRPr="00AA57BB">
        <w:rPr>
          <w:rFonts w:ascii="Times New Roman" w:hAnsi="Times New Roman" w:cs="Times New Roman"/>
          <w:sz w:val="24"/>
          <w:szCs w:val="24"/>
          <w:lang w:val="en-GB"/>
        </w:rPr>
        <w:t>aRR</w:t>
      </w:r>
      <w:proofErr w:type="spellEnd"/>
      <w:r w:rsidR="00D66EA7" w:rsidRPr="00AA57BB">
        <w:rPr>
          <w:rFonts w:ascii="Times New Roman" w:hAnsi="Times New Roman" w:cs="Times New Roman"/>
          <w:sz w:val="24"/>
          <w:szCs w:val="24"/>
          <w:lang w:val="en-GB"/>
        </w:rPr>
        <w:t xml:space="preserve"> 1.25</w:t>
      </w:r>
      <w:r w:rsidR="002D3E16" w:rsidRPr="00AA57BB">
        <w:rPr>
          <w:rFonts w:ascii="Times New Roman" w:hAnsi="Times New Roman" w:cs="Times New Roman"/>
          <w:sz w:val="24"/>
          <w:szCs w:val="24"/>
          <w:lang w:val="en-GB"/>
        </w:rPr>
        <w:t>,</w:t>
      </w:r>
      <w:r w:rsidR="00580A53" w:rsidRPr="00AA57BB">
        <w:rPr>
          <w:rFonts w:ascii="Times New Roman" w:hAnsi="Times New Roman" w:cs="Times New Roman"/>
          <w:sz w:val="24"/>
          <w:szCs w:val="24"/>
          <w:lang w:val="en-GB"/>
        </w:rPr>
        <w:t xml:space="preserve"> 95% CI</w:t>
      </w:r>
      <w:r w:rsidR="002D3E16" w:rsidRPr="00AA57BB">
        <w:rPr>
          <w:rFonts w:ascii="Times New Roman" w:hAnsi="Times New Roman" w:cs="Times New Roman"/>
          <w:sz w:val="24"/>
          <w:szCs w:val="24"/>
          <w:lang w:val="en-GB"/>
        </w:rPr>
        <w:t xml:space="preserve"> </w:t>
      </w:r>
      <w:r w:rsidR="00D66EA7" w:rsidRPr="00AA57BB">
        <w:rPr>
          <w:rFonts w:ascii="Times New Roman" w:hAnsi="Times New Roman" w:cs="Times New Roman"/>
          <w:sz w:val="24"/>
          <w:szCs w:val="24"/>
          <w:lang w:val="en-GB"/>
        </w:rPr>
        <w:t>1.16-1.34</w:t>
      </w:r>
      <w:r w:rsidR="00580A53" w:rsidRPr="00AA57BB">
        <w:rPr>
          <w:rFonts w:ascii="Times New Roman" w:hAnsi="Times New Roman" w:cs="Times New Roman"/>
          <w:sz w:val="24"/>
          <w:szCs w:val="24"/>
          <w:lang w:val="en-GB"/>
        </w:rPr>
        <w:t>), and young</w:t>
      </w:r>
      <w:r w:rsidR="00CF01F1" w:rsidRPr="00AA57BB">
        <w:rPr>
          <w:rFonts w:ascii="Times New Roman" w:hAnsi="Times New Roman" w:cs="Times New Roman"/>
          <w:sz w:val="24"/>
          <w:szCs w:val="24"/>
          <w:lang w:val="en-GB"/>
        </w:rPr>
        <w:t xml:space="preserve">er age groups </w:t>
      </w:r>
      <w:r w:rsidR="00580A53" w:rsidRPr="00AA57BB">
        <w:rPr>
          <w:rFonts w:ascii="Times New Roman" w:hAnsi="Times New Roman" w:cs="Times New Roman"/>
          <w:sz w:val="24"/>
          <w:szCs w:val="24"/>
          <w:lang w:val="en-GB"/>
        </w:rPr>
        <w:t>were</w:t>
      </w:r>
      <w:r w:rsidR="00CF01F1" w:rsidRPr="00AA57BB">
        <w:rPr>
          <w:rFonts w:ascii="Times New Roman" w:hAnsi="Times New Roman" w:cs="Times New Roman"/>
          <w:sz w:val="24"/>
          <w:szCs w:val="24"/>
          <w:lang w:val="en-GB"/>
        </w:rPr>
        <w:t xml:space="preserve"> at increased risk of </w:t>
      </w:r>
      <w:r w:rsidR="00580A53" w:rsidRPr="00AA57BB">
        <w:rPr>
          <w:rFonts w:ascii="Times New Roman" w:hAnsi="Times New Roman" w:cs="Times New Roman"/>
          <w:sz w:val="24"/>
          <w:szCs w:val="24"/>
          <w:lang w:val="en-GB"/>
        </w:rPr>
        <w:t>non-adherence</w:t>
      </w:r>
      <w:r w:rsidR="002D3E16" w:rsidRPr="00AA57BB">
        <w:rPr>
          <w:rFonts w:ascii="Times New Roman" w:hAnsi="Times New Roman" w:cs="Times New Roman"/>
          <w:sz w:val="24"/>
          <w:szCs w:val="24"/>
          <w:lang w:val="en-GB"/>
        </w:rPr>
        <w:t xml:space="preserve"> (CMA &lt;80%)</w:t>
      </w:r>
      <w:r w:rsidR="00580A53" w:rsidRPr="00AA57BB">
        <w:rPr>
          <w:rFonts w:ascii="Times New Roman" w:hAnsi="Times New Roman" w:cs="Times New Roman"/>
          <w:sz w:val="24"/>
          <w:szCs w:val="24"/>
          <w:lang w:val="en-GB"/>
        </w:rPr>
        <w:t xml:space="preserve"> (</w:t>
      </w:r>
      <w:r w:rsidR="00580A53" w:rsidRPr="00AA57BB">
        <w:rPr>
          <w:rFonts w:ascii="Times New Roman" w:hAnsi="Times New Roman" w:cs="Times New Roman"/>
          <w:sz w:val="24"/>
          <w:szCs w:val="24"/>
          <w:u w:val="single"/>
          <w:lang w:val="en-GB"/>
        </w:rPr>
        <w:t>Table 2</w:t>
      </w:r>
      <w:r w:rsidR="00580A53" w:rsidRPr="00AA57BB">
        <w:rPr>
          <w:rFonts w:ascii="Times New Roman" w:hAnsi="Times New Roman" w:cs="Times New Roman"/>
          <w:sz w:val="24"/>
          <w:szCs w:val="24"/>
          <w:lang w:val="en-GB"/>
        </w:rPr>
        <w:t xml:space="preserve">). In a </w:t>
      </w:r>
      <w:r w:rsidR="00216E24" w:rsidRPr="00AA57BB">
        <w:rPr>
          <w:rFonts w:ascii="Times New Roman" w:hAnsi="Times New Roman" w:cs="Times New Roman"/>
          <w:sz w:val="24"/>
          <w:szCs w:val="24"/>
          <w:lang w:val="en-GB"/>
        </w:rPr>
        <w:t>model adjust</w:t>
      </w:r>
      <w:r w:rsidR="00546C20" w:rsidRPr="00AA57BB">
        <w:rPr>
          <w:rFonts w:ascii="Times New Roman" w:hAnsi="Times New Roman" w:cs="Times New Roman"/>
          <w:sz w:val="24"/>
          <w:szCs w:val="24"/>
          <w:lang w:val="en-GB"/>
        </w:rPr>
        <w:t>ed</w:t>
      </w:r>
      <w:r w:rsidR="00580A53" w:rsidRPr="00AA57BB">
        <w:rPr>
          <w:rFonts w:ascii="Times New Roman" w:hAnsi="Times New Roman" w:cs="Times New Roman"/>
          <w:sz w:val="24"/>
          <w:szCs w:val="24"/>
          <w:lang w:val="en-GB"/>
        </w:rPr>
        <w:t xml:space="preserve"> for age, sex, </w:t>
      </w:r>
      <w:r w:rsidR="00CF01F1" w:rsidRPr="00AA57BB">
        <w:rPr>
          <w:rFonts w:ascii="Times New Roman" w:hAnsi="Times New Roman" w:cs="Times New Roman"/>
          <w:sz w:val="24"/>
          <w:szCs w:val="24"/>
          <w:lang w:val="en-GB"/>
        </w:rPr>
        <w:t xml:space="preserve">year since baseline, </w:t>
      </w:r>
      <w:r w:rsidR="00580A53" w:rsidRPr="00AA57BB">
        <w:rPr>
          <w:rFonts w:ascii="Times New Roman" w:hAnsi="Times New Roman" w:cs="Times New Roman"/>
          <w:sz w:val="24"/>
          <w:szCs w:val="24"/>
          <w:lang w:val="en-GB"/>
        </w:rPr>
        <w:t>and psychiatric co</w:t>
      </w:r>
      <w:del w:id="84" w:author="Egger, Matthias (ISPM)" w:date="2022-05-16T18:35:00Z">
        <w:r w:rsidR="00580A53" w:rsidRPr="00AA57BB" w:rsidDel="00053887">
          <w:rPr>
            <w:rFonts w:ascii="Times New Roman" w:hAnsi="Times New Roman" w:cs="Times New Roman"/>
            <w:sz w:val="24"/>
            <w:szCs w:val="24"/>
            <w:lang w:val="en-GB"/>
          </w:rPr>
          <w:delText>-</w:delText>
        </w:r>
      </w:del>
      <w:r w:rsidR="00580A53" w:rsidRPr="00AA57BB">
        <w:rPr>
          <w:rFonts w:ascii="Times New Roman" w:hAnsi="Times New Roman" w:cs="Times New Roman"/>
          <w:sz w:val="24"/>
          <w:szCs w:val="24"/>
          <w:lang w:val="en-GB"/>
        </w:rPr>
        <w:t>morbidity, organic mental disorders (</w:t>
      </w:r>
      <w:proofErr w:type="spellStart"/>
      <w:r w:rsidR="00D66EA7" w:rsidRPr="00AA57BB">
        <w:rPr>
          <w:rFonts w:ascii="Times New Roman" w:hAnsi="Times New Roman" w:cs="Times New Roman"/>
          <w:sz w:val="24"/>
          <w:szCs w:val="24"/>
          <w:lang w:val="en-GB"/>
        </w:rPr>
        <w:t>aRR</w:t>
      </w:r>
      <w:proofErr w:type="spellEnd"/>
      <w:r w:rsidR="00D66EA7" w:rsidRPr="00AA57BB">
        <w:rPr>
          <w:rFonts w:ascii="Times New Roman" w:hAnsi="Times New Roman" w:cs="Times New Roman"/>
          <w:sz w:val="24"/>
          <w:szCs w:val="24"/>
          <w:lang w:val="en-GB"/>
        </w:rPr>
        <w:t xml:space="preserve"> 1.17</w:t>
      </w:r>
      <w:r w:rsidR="002D3E16" w:rsidRPr="00AA57BB">
        <w:rPr>
          <w:rFonts w:ascii="Times New Roman" w:hAnsi="Times New Roman" w:cs="Times New Roman"/>
          <w:sz w:val="24"/>
          <w:szCs w:val="24"/>
          <w:lang w:val="en-GB"/>
        </w:rPr>
        <w:t>, 95% CI 1.00-1.38</w:t>
      </w:r>
      <w:r w:rsidR="00580A53" w:rsidRPr="00AA57BB">
        <w:rPr>
          <w:rFonts w:ascii="Times New Roman" w:hAnsi="Times New Roman" w:cs="Times New Roman"/>
          <w:sz w:val="24"/>
          <w:szCs w:val="24"/>
          <w:lang w:val="en-GB"/>
        </w:rPr>
        <w:t>), substance use disorders (</w:t>
      </w:r>
      <w:r w:rsidR="002D3E16" w:rsidRPr="00AA57BB">
        <w:rPr>
          <w:rFonts w:ascii="Times New Roman" w:hAnsi="Times New Roman" w:cs="Times New Roman"/>
          <w:sz w:val="24"/>
          <w:szCs w:val="24"/>
          <w:lang w:val="en-GB"/>
        </w:rPr>
        <w:t>aRR1.41, 95% CI 1.2</w:t>
      </w:r>
      <w:r w:rsidR="00D66EA7" w:rsidRPr="00AA57BB">
        <w:rPr>
          <w:rFonts w:ascii="Times New Roman" w:hAnsi="Times New Roman" w:cs="Times New Roman"/>
          <w:sz w:val="24"/>
          <w:szCs w:val="24"/>
          <w:lang w:val="en-GB"/>
        </w:rPr>
        <w:t>4</w:t>
      </w:r>
      <w:r w:rsidR="002D3E16" w:rsidRPr="00AA57BB">
        <w:rPr>
          <w:rFonts w:ascii="Times New Roman" w:hAnsi="Times New Roman" w:cs="Times New Roman"/>
          <w:sz w:val="24"/>
          <w:szCs w:val="24"/>
          <w:lang w:val="en-GB"/>
        </w:rPr>
        <w:t>-1.6</w:t>
      </w:r>
      <w:r w:rsidR="00D66EA7" w:rsidRPr="00AA57BB">
        <w:rPr>
          <w:rFonts w:ascii="Times New Roman" w:hAnsi="Times New Roman" w:cs="Times New Roman"/>
          <w:sz w:val="24"/>
          <w:szCs w:val="24"/>
          <w:lang w:val="en-GB"/>
        </w:rPr>
        <w:t>2</w:t>
      </w:r>
      <w:r w:rsidR="002D3E16" w:rsidRPr="00AA57BB">
        <w:rPr>
          <w:rFonts w:ascii="Times New Roman" w:hAnsi="Times New Roman" w:cs="Times New Roman"/>
          <w:sz w:val="24"/>
          <w:szCs w:val="24"/>
          <w:lang w:val="en-GB"/>
        </w:rPr>
        <w:t>)</w:t>
      </w:r>
      <w:r w:rsidR="00CF01F1" w:rsidRPr="00AA57BB">
        <w:rPr>
          <w:rFonts w:ascii="Times New Roman" w:hAnsi="Times New Roman" w:cs="Times New Roman"/>
          <w:sz w:val="24"/>
          <w:szCs w:val="24"/>
          <w:lang w:val="en-GB"/>
        </w:rPr>
        <w:t>, depression</w:t>
      </w:r>
      <w:r w:rsidR="002D3E16" w:rsidRPr="00AA57BB">
        <w:rPr>
          <w:rFonts w:ascii="Times New Roman" w:hAnsi="Times New Roman" w:cs="Times New Roman"/>
          <w:sz w:val="24"/>
          <w:szCs w:val="24"/>
          <w:lang w:val="en-GB"/>
        </w:rPr>
        <w:t xml:space="preserve"> (</w:t>
      </w:r>
      <w:proofErr w:type="spellStart"/>
      <w:r w:rsidR="002D3E16" w:rsidRPr="00AA57BB">
        <w:rPr>
          <w:rFonts w:ascii="Times New Roman" w:hAnsi="Times New Roman" w:cs="Times New Roman"/>
          <w:sz w:val="24"/>
          <w:szCs w:val="24"/>
          <w:lang w:val="en-GB"/>
        </w:rPr>
        <w:t>aRR</w:t>
      </w:r>
      <w:proofErr w:type="spellEnd"/>
      <w:r w:rsidR="002D3E16" w:rsidRPr="00AA57BB">
        <w:rPr>
          <w:rFonts w:ascii="Times New Roman" w:hAnsi="Times New Roman" w:cs="Times New Roman"/>
          <w:sz w:val="24"/>
          <w:szCs w:val="24"/>
          <w:lang w:val="en-GB"/>
        </w:rPr>
        <w:t xml:space="preserve"> </w:t>
      </w:r>
      <w:r w:rsidR="00AB6BB2" w:rsidRPr="00AA57BB">
        <w:rPr>
          <w:rFonts w:ascii="Times New Roman" w:hAnsi="Times New Roman" w:cs="Times New Roman"/>
          <w:sz w:val="24"/>
          <w:szCs w:val="24"/>
          <w:lang w:val="en-GB"/>
        </w:rPr>
        <w:t>1.14</w:t>
      </w:r>
      <w:r w:rsidR="002D3E16" w:rsidRPr="00AA57BB">
        <w:rPr>
          <w:rFonts w:ascii="Times New Roman" w:hAnsi="Times New Roman" w:cs="Times New Roman"/>
          <w:sz w:val="24"/>
          <w:szCs w:val="24"/>
          <w:lang w:val="en-GB"/>
        </w:rPr>
        <w:t>, 95% CI 1.1</w:t>
      </w:r>
      <w:r w:rsidR="00AB6BB2" w:rsidRPr="00AA57BB">
        <w:rPr>
          <w:rFonts w:ascii="Times New Roman" w:hAnsi="Times New Roman" w:cs="Times New Roman"/>
          <w:sz w:val="24"/>
          <w:szCs w:val="24"/>
          <w:lang w:val="en-GB"/>
        </w:rPr>
        <w:t>0</w:t>
      </w:r>
      <w:r w:rsidR="002D3E16" w:rsidRPr="00AA57BB">
        <w:rPr>
          <w:rFonts w:ascii="Times New Roman" w:hAnsi="Times New Roman" w:cs="Times New Roman"/>
          <w:sz w:val="24"/>
          <w:szCs w:val="24"/>
          <w:lang w:val="en-GB"/>
        </w:rPr>
        <w:t>-1.</w:t>
      </w:r>
      <w:r w:rsidR="00AB6BB2" w:rsidRPr="00AA57BB">
        <w:rPr>
          <w:rFonts w:ascii="Times New Roman" w:hAnsi="Times New Roman" w:cs="Times New Roman"/>
          <w:sz w:val="24"/>
          <w:szCs w:val="24"/>
          <w:lang w:val="en-GB"/>
        </w:rPr>
        <w:t>1</w:t>
      </w:r>
      <w:r w:rsidR="00D66EA7" w:rsidRPr="00AA57BB">
        <w:rPr>
          <w:rFonts w:ascii="Times New Roman" w:hAnsi="Times New Roman" w:cs="Times New Roman"/>
          <w:sz w:val="24"/>
          <w:szCs w:val="24"/>
          <w:lang w:val="en-GB"/>
        </w:rPr>
        <w:t>8</w:t>
      </w:r>
      <w:r w:rsidR="002D3E16" w:rsidRPr="00AA57BB">
        <w:rPr>
          <w:rFonts w:ascii="Times New Roman" w:hAnsi="Times New Roman" w:cs="Times New Roman"/>
          <w:sz w:val="24"/>
          <w:szCs w:val="24"/>
          <w:lang w:val="en-GB"/>
        </w:rPr>
        <w:t>)</w:t>
      </w:r>
      <w:r w:rsidR="00580A53" w:rsidRPr="00AA57BB">
        <w:rPr>
          <w:rFonts w:ascii="Times New Roman" w:hAnsi="Times New Roman" w:cs="Times New Roman"/>
          <w:sz w:val="24"/>
          <w:szCs w:val="24"/>
          <w:lang w:val="en-GB"/>
        </w:rPr>
        <w:t xml:space="preserve">, and anxiety </w:t>
      </w:r>
      <w:r w:rsidR="002D3E16" w:rsidRPr="00AA57BB">
        <w:rPr>
          <w:rFonts w:ascii="Times New Roman" w:hAnsi="Times New Roman" w:cs="Times New Roman"/>
          <w:sz w:val="24"/>
          <w:szCs w:val="24"/>
          <w:lang w:val="en-GB"/>
        </w:rPr>
        <w:t>(</w:t>
      </w:r>
      <w:proofErr w:type="spellStart"/>
      <w:r w:rsidR="002D3E16" w:rsidRPr="00AA57BB">
        <w:rPr>
          <w:rFonts w:ascii="Times New Roman" w:hAnsi="Times New Roman" w:cs="Times New Roman"/>
          <w:sz w:val="24"/>
          <w:szCs w:val="24"/>
          <w:lang w:val="en-GB"/>
        </w:rPr>
        <w:t>aRR</w:t>
      </w:r>
      <w:proofErr w:type="spellEnd"/>
      <w:r w:rsidR="002D3E16" w:rsidRPr="00AA57BB">
        <w:rPr>
          <w:rFonts w:ascii="Times New Roman" w:hAnsi="Times New Roman" w:cs="Times New Roman"/>
          <w:sz w:val="24"/>
          <w:szCs w:val="24"/>
          <w:lang w:val="en-GB"/>
        </w:rPr>
        <w:t xml:space="preserve"> 1.17, 95% CI 1.13-1.21) </w:t>
      </w:r>
      <w:r w:rsidR="00580A53" w:rsidRPr="00AA57BB">
        <w:rPr>
          <w:rFonts w:ascii="Times New Roman" w:hAnsi="Times New Roman" w:cs="Times New Roman"/>
          <w:sz w:val="24"/>
          <w:szCs w:val="24"/>
          <w:lang w:val="en-GB"/>
        </w:rPr>
        <w:t>were associated with non-adherence (</w:t>
      </w:r>
      <w:r w:rsidR="00580A53" w:rsidRPr="00AA57BB">
        <w:rPr>
          <w:rFonts w:ascii="Times New Roman" w:hAnsi="Times New Roman" w:cs="Times New Roman"/>
          <w:sz w:val="24"/>
          <w:szCs w:val="24"/>
          <w:u w:val="single"/>
          <w:lang w:val="en-GB"/>
        </w:rPr>
        <w:t>Table 2</w:t>
      </w:r>
      <w:r w:rsidR="00580A53" w:rsidRPr="00AA57BB">
        <w:rPr>
          <w:rFonts w:ascii="Times New Roman" w:hAnsi="Times New Roman" w:cs="Times New Roman"/>
          <w:sz w:val="24"/>
          <w:szCs w:val="24"/>
          <w:lang w:val="en-GB"/>
        </w:rPr>
        <w:t xml:space="preserve">). </w:t>
      </w:r>
    </w:p>
    <w:p w14:paraId="6188B016" w14:textId="73D2D89A" w:rsidR="00546C20" w:rsidRPr="00AA57BB" w:rsidRDefault="001C48AF" w:rsidP="009A5106">
      <w:pPr>
        <w:spacing w:line="360" w:lineRule="auto"/>
        <w:rPr>
          <w:rFonts w:ascii="Times New Roman" w:hAnsi="Times New Roman" w:cs="Times New Roman"/>
          <w:sz w:val="24"/>
          <w:szCs w:val="24"/>
          <w:lang w:val="en-GB"/>
        </w:rPr>
      </w:pPr>
      <w:r w:rsidRPr="00AA57BB">
        <w:rPr>
          <w:rFonts w:ascii="Times New Roman" w:hAnsi="Times New Roman" w:cs="Times New Roman"/>
          <w:sz w:val="24"/>
          <w:szCs w:val="24"/>
          <w:lang w:val="en-GB"/>
        </w:rPr>
        <w:t xml:space="preserve">In the adherence trajectory analysis, </w:t>
      </w:r>
      <w:r w:rsidR="00216E24" w:rsidRPr="00AA57BB">
        <w:rPr>
          <w:rFonts w:ascii="Times New Roman" w:hAnsi="Times New Roman" w:cs="Times New Roman"/>
          <w:sz w:val="24"/>
          <w:szCs w:val="24"/>
          <w:lang w:val="en-GB"/>
        </w:rPr>
        <w:t xml:space="preserve">we identified </w:t>
      </w:r>
      <w:r w:rsidRPr="00AA57BB">
        <w:rPr>
          <w:rFonts w:ascii="Times New Roman" w:hAnsi="Times New Roman" w:cs="Times New Roman"/>
          <w:sz w:val="24"/>
          <w:szCs w:val="24"/>
          <w:lang w:val="en-GB"/>
        </w:rPr>
        <w:t xml:space="preserve">four </w:t>
      </w:r>
      <w:r w:rsidR="00216E24" w:rsidRPr="00AA57BB">
        <w:rPr>
          <w:rFonts w:ascii="Times New Roman" w:hAnsi="Times New Roman" w:cs="Times New Roman"/>
          <w:sz w:val="24"/>
          <w:szCs w:val="24"/>
          <w:lang w:val="en-GB"/>
        </w:rPr>
        <w:t xml:space="preserve">distinct longitudinal </w:t>
      </w:r>
      <w:r w:rsidRPr="00AA57BB">
        <w:rPr>
          <w:rFonts w:ascii="Times New Roman" w:hAnsi="Times New Roman" w:cs="Times New Roman"/>
          <w:sz w:val="24"/>
          <w:szCs w:val="24"/>
          <w:lang w:val="en-GB"/>
        </w:rPr>
        <w:t xml:space="preserve">adherence </w:t>
      </w:r>
      <w:r w:rsidR="00216E24" w:rsidRPr="00AA57BB">
        <w:rPr>
          <w:rFonts w:ascii="Times New Roman" w:hAnsi="Times New Roman" w:cs="Times New Roman"/>
          <w:sz w:val="24"/>
          <w:szCs w:val="24"/>
          <w:lang w:val="en-GB"/>
        </w:rPr>
        <w:t>trajectories</w:t>
      </w:r>
      <w:r w:rsidR="00D037EF" w:rsidRPr="00AA57BB">
        <w:rPr>
          <w:rFonts w:ascii="Times New Roman" w:hAnsi="Times New Roman" w:cs="Times New Roman"/>
          <w:sz w:val="24"/>
          <w:szCs w:val="24"/>
          <w:lang w:val="en-GB"/>
        </w:rPr>
        <w:t xml:space="preserve">. </w:t>
      </w:r>
      <w:r w:rsidR="00DC366B" w:rsidRPr="00AA57BB">
        <w:rPr>
          <w:rFonts w:ascii="Times New Roman" w:hAnsi="Times New Roman" w:cs="Times New Roman"/>
          <w:sz w:val="24"/>
          <w:szCs w:val="24"/>
          <w:lang w:val="en-GB"/>
        </w:rPr>
        <w:t xml:space="preserve">The estimated mean CMA for each group is shown in </w:t>
      </w:r>
      <w:r w:rsidR="00DC366B" w:rsidRPr="00AA57BB">
        <w:rPr>
          <w:rFonts w:ascii="Times New Roman" w:hAnsi="Times New Roman" w:cs="Times New Roman"/>
          <w:sz w:val="24"/>
          <w:szCs w:val="24"/>
          <w:u w:val="single"/>
          <w:lang w:val="en-GB"/>
        </w:rPr>
        <w:t>Figure 3A</w:t>
      </w:r>
      <w:r w:rsidR="00DC366B" w:rsidRPr="00AA57BB">
        <w:rPr>
          <w:rFonts w:ascii="Times New Roman" w:hAnsi="Times New Roman" w:cs="Times New Roman"/>
          <w:sz w:val="24"/>
          <w:szCs w:val="24"/>
          <w:lang w:val="en-GB"/>
        </w:rPr>
        <w:t xml:space="preserve">. </w:t>
      </w:r>
      <w:r w:rsidR="00D037EF" w:rsidRPr="00AA57BB">
        <w:rPr>
          <w:rFonts w:ascii="Times New Roman" w:hAnsi="Times New Roman" w:cs="Times New Roman"/>
          <w:sz w:val="24"/>
          <w:szCs w:val="24"/>
          <w:lang w:val="en-GB"/>
        </w:rPr>
        <w:t xml:space="preserve">Most patients </w:t>
      </w:r>
      <w:r w:rsidR="00461E39" w:rsidRPr="00AA57BB">
        <w:rPr>
          <w:rFonts w:ascii="Times New Roman" w:hAnsi="Times New Roman" w:cs="Times New Roman"/>
          <w:sz w:val="24"/>
          <w:szCs w:val="24"/>
          <w:lang w:val="en-GB"/>
        </w:rPr>
        <w:t>(</w:t>
      </w:r>
      <w:r w:rsidR="00CF01F1" w:rsidRPr="00AA57BB">
        <w:rPr>
          <w:rFonts w:ascii="Times New Roman" w:hAnsi="Times New Roman" w:cs="Times New Roman"/>
          <w:sz w:val="24"/>
          <w:szCs w:val="24"/>
          <w:lang w:val="en-GB"/>
        </w:rPr>
        <w:t>73</w:t>
      </w:r>
      <w:r w:rsidR="00461E39" w:rsidRPr="00AA57BB">
        <w:rPr>
          <w:rFonts w:ascii="Times New Roman" w:hAnsi="Times New Roman" w:cs="Times New Roman"/>
          <w:sz w:val="24"/>
          <w:szCs w:val="24"/>
          <w:lang w:val="en-GB"/>
        </w:rPr>
        <w:t xml:space="preserve">%, 23,686/32,254) </w:t>
      </w:r>
      <w:r w:rsidR="006C6774" w:rsidRPr="00AA57BB">
        <w:rPr>
          <w:rFonts w:ascii="Times New Roman" w:hAnsi="Times New Roman" w:cs="Times New Roman"/>
          <w:sz w:val="24"/>
          <w:szCs w:val="24"/>
          <w:lang w:val="en-GB"/>
        </w:rPr>
        <w:t xml:space="preserve">had </w:t>
      </w:r>
      <w:r w:rsidR="006E7D90" w:rsidRPr="00AA57BB">
        <w:rPr>
          <w:rFonts w:ascii="Times New Roman" w:hAnsi="Times New Roman" w:cs="Times New Roman"/>
          <w:sz w:val="24"/>
          <w:szCs w:val="24"/>
          <w:lang w:val="en-GB"/>
        </w:rPr>
        <w:t>continuously</w:t>
      </w:r>
      <w:r w:rsidR="006C6774" w:rsidRPr="00AA57BB">
        <w:rPr>
          <w:rFonts w:ascii="Times New Roman" w:hAnsi="Times New Roman" w:cs="Times New Roman"/>
          <w:sz w:val="24"/>
          <w:szCs w:val="24"/>
          <w:lang w:val="en-GB"/>
        </w:rPr>
        <w:t xml:space="preserve"> high</w:t>
      </w:r>
      <w:r w:rsidR="006E7D90" w:rsidRPr="00AA57BB">
        <w:rPr>
          <w:rFonts w:ascii="Times New Roman" w:hAnsi="Times New Roman" w:cs="Times New Roman"/>
          <w:sz w:val="24"/>
          <w:szCs w:val="24"/>
          <w:lang w:val="en-GB"/>
        </w:rPr>
        <w:t xml:space="preserve"> adheren</w:t>
      </w:r>
      <w:r w:rsidR="006C6774" w:rsidRPr="00AA57BB">
        <w:rPr>
          <w:rFonts w:ascii="Times New Roman" w:hAnsi="Times New Roman" w:cs="Times New Roman"/>
          <w:sz w:val="24"/>
          <w:szCs w:val="24"/>
          <w:lang w:val="en-GB"/>
        </w:rPr>
        <w:t>ce</w:t>
      </w:r>
      <w:r w:rsidR="00461E39" w:rsidRPr="00AA57BB">
        <w:rPr>
          <w:rFonts w:ascii="Times New Roman" w:hAnsi="Times New Roman" w:cs="Times New Roman"/>
          <w:sz w:val="24"/>
          <w:szCs w:val="24"/>
          <w:lang w:val="en-GB"/>
        </w:rPr>
        <w:t>, 1</w:t>
      </w:r>
      <w:r w:rsidR="00CF01F1" w:rsidRPr="00AA57BB">
        <w:rPr>
          <w:rFonts w:ascii="Times New Roman" w:hAnsi="Times New Roman" w:cs="Times New Roman"/>
          <w:sz w:val="24"/>
          <w:szCs w:val="24"/>
          <w:lang w:val="en-GB"/>
        </w:rPr>
        <w:t>3</w:t>
      </w:r>
      <w:r w:rsidR="00461E39" w:rsidRPr="00AA57BB">
        <w:rPr>
          <w:rFonts w:ascii="Times New Roman" w:hAnsi="Times New Roman" w:cs="Times New Roman"/>
          <w:sz w:val="24"/>
          <w:szCs w:val="24"/>
          <w:lang w:val="en-GB"/>
        </w:rPr>
        <w:t xml:space="preserve">% (4,152) </w:t>
      </w:r>
      <w:r w:rsidR="00D037EF" w:rsidRPr="00AA57BB">
        <w:rPr>
          <w:rFonts w:ascii="Times New Roman" w:hAnsi="Times New Roman" w:cs="Times New Roman"/>
          <w:sz w:val="24"/>
          <w:szCs w:val="24"/>
          <w:lang w:val="en-GB"/>
        </w:rPr>
        <w:t>had</w:t>
      </w:r>
      <w:r w:rsidRPr="00AA57BB">
        <w:rPr>
          <w:rFonts w:ascii="Times New Roman" w:hAnsi="Times New Roman" w:cs="Times New Roman"/>
          <w:sz w:val="24"/>
          <w:szCs w:val="24"/>
          <w:lang w:val="en-GB"/>
        </w:rPr>
        <w:t xml:space="preserve"> </w:t>
      </w:r>
      <w:r w:rsidR="00461E39" w:rsidRPr="00AA57BB">
        <w:rPr>
          <w:rFonts w:ascii="Times New Roman" w:hAnsi="Times New Roman" w:cs="Times New Roman"/>
          <w:sz w:val="24"/>
          <w:szCs w:val="24"/>
          <w:lang w:val="en-GB"/>
        </w:rPr>
        <w:t>d</w:t>
      </w:r>
      <w:r w:rsidR="00C03850" w:rsidRPr="00AA57BB">
        <w:rPr>
          <w:rFonts w:ascii="Times New Roman" w:hAnsi="Times New Roman" w:cs="Times New Roman"/>
          <w:sz w:val="24"/>
          <w:szCs w:val="24"/>
          <w:lang w:val="en-GB"/>
        </w:rPr>
        <w:t>ecreasing</w:t>
      </w:r>
      <w:r w:rsidRPr="00AA57BB">
        <w:rPr>
          <w:rFonts w:ascii="Times New Roman" w:hAnsi="Times New Roman" w:cs="Times New Roman"/>
          <w:sz w:val="24"/>
          <w:szCs w:val="24"/>
          <w:lang w:val="en-GB"/>
        </w:rPr>
        <w:t xml:space="preserve"> adherence,</w:t>
      </w:r>
      <w:r w:rsidR="00461E39" w:rsidRPr="00AA57BB">
        <w:rPr>
          <w:rFonts w:ascii="Times New Roman" w:hAnsi="Times New Roman" w:cs="Times New Roman"/>
          <w:sz w:val="24"/>
          <w:szCs w:val="24"/>
          <w:lang w:val="en-GB"/>
        </w:rPr>
        <w:t xml:space="preserve"> 6% (2,073) had increasing</w:t>
      </w:r>
      <w:r w:rsidRPr="00AA57BB">
        <w:rPr>
          <w:rFonts w:ascii="Times New Roman" w:hAnsi="Times New Roman" w:cs="Times New Roman"/>
          <w:sz w:val="24"/>
          <w:szCs w:val="24"/>
          <w:lang w:val="en-GB"/>
        </w:rPr>
        <w:t xml:space="preserve"> adherence</w:t>
      </w:r>
      <w:r w:rsidR="00D037EF" w:rsidRPr="00AA57BB">
        <w:rPr>
          <w:rFonts w:ascii="Times New Roman" w:hAnsi="Times New Roman" w:cs="Times New Roman"/>
          <w:sz w:val="24"/>
          <w:szCs w:val="24"/>
          <w:lang w:val="en-GB"/>
        </w:rPr>
        <w:t>,</w:t>
      </w:r>
      <w:r w:rsidRPr="00AA57BB">
        <w:rPr>
          <w:rFonts w:ascii="Times New Roman" w:hAnsi="Times New Roman" w:cs="Times New Roman"/>
          <w:sz w:val="24"/>
          <w:szCs w:val="24"/>
          <w:lang w:val="en-GB"/>
        </w:rPr>
        <w:t xml:space="preserve"> and</w:t>
      </w:r>
      <w:r w:rsidR="00461E39" w:rsidRPr="00AA57BB">
        <w:rPr>
          <w:rFonts w:ascii="Times New Roman" w:hAnsi="Times New Roman" w:cs="Times New Roman"/>
          <w:sz w:val="24"/>
          <w:szCs w:val="24"/>
          <w:lang w:val="en-GB"/>
        </w:rPr>
        <w:t xml:space="preserve"> 7% (2,343) </w:t>
      </w:r>
      <w:r w:rsidR="00D037EF" w:rsidRPr="00AA57BB">
        <w:rPr>
          <w:rFonts w:ascii="Times New Roman" w:hAnsi="Times New Roman" w:cs="Times New Roman"/>
          <w:sz w:val="24"/>
          <w:szCs w:val="24"/>
          <w:lang w:val="en-GB"/>
        </w:rPr>
        <w:t>were</w:t>
      </w:r>
      <w:r w:rsidR="00DC366B" w:rsidRPr="00AA57BB">
        <w:rPr>
          <w:rFonts w:ascii="Times New Roman" w:hAnsi="Times New Roman" w:cs="Times New Roman"/>
          <w:sz w:val="24"/>
          <w:szCs w:val="24"/>
          <w:lang w:val="en-GB"/>
        </w:rPr>
        <w:t xml:space="preserve"> continuously</w:t>
      </w:r>
      <w:r w:rsidR="00D037EF" w:rsidRPr="00AA57BB">
        <w:rPr>
          <w:rFonts w:ascii="Times New Roman" w:hAnsi="Times New Roman" w:cs="Times New Roman"/>
          <w:sz w:val="24"/>
          <w:szCs w:val="24"/>
          <w:lang w:val="en-GB"/>
        </w:rPr>
        <w:t xml:space="preserve"> </w:t>
      </w:r>
      <w:r w:rsidR="00461E39" w:rsidRPr="00AA57BB">
        <w:rPr>
          <w:rFonts w:ascii="Times New Roman" w:hAnsi="Times New Roman" w:cs="Times New Roman"/>
          <w:sz w:val="24"/>
          <w:szCs w:val="24"/>
          <w:lang w:val="en-GB"/>
        </w:rPr>
        <w:t>non</w:t>
      </w:r>
      <w:r w:rsidRPr="00AA57BB">
        <w:rPr>
          <w:rFonts w:ascii="Times New Roman" w:hAnsi="Times New Roman" w:cs="Times New Roman"/>
          <w:sz w:val="24"/>
          <w:szCs w:val="24"/>
          <w:lang w:val="en-GB"/>
        </w:rPr>
        <w:t xml:space="preserve">-adherent. </w:t>
      </w:r>
      <w:r w:rsidR="00CF01F1" w:rsidRPr="00AA57BB">
        <w:rPr>
          <w:rFonts w:ascii="Times New Roman" w:hAnsi="Times New Roman" w:cs="Times New Roman"/>
          <w:sz w:val="24"/>
          <w:szCs w:val="24"/>
          <w:lang w:val="en-GB"/>
        </w:rPr>
        <w:t>Patients who had received a mental health diagnosis at baseline</w:t>
      </w:r>
      <w:r w:rsidR="00461E39" w:rsidRPr="00AA57BB">
        <w:rPr>
          <w:rFonts w:ascii="Times New Roman" w:hAnsi="Times New Roman" w:cs="Times New Roman"/>
          <w:sz w:val="24"/>
          <w:szCs w:val="24"/>
          <w:lang w:val="en-GB"/>
        </w:rPr>
        <w:t xml:space="preserve"> were more likely to </w:t>
      </w:r>
      <w:r w:rsidR="00461E39" w:rsidRPr="00AA57BB">
        <w:rPr>
          <w:rFonts w:ascii="Times New Roman" w:hAnsi="Times New Roman" w:cs="Times New Roman"/>
          <w:sz w:val="24"/>
          <w:szCs w:val="24"/>
          <w:lang w:val="en-GB"/>
        </w:rPr>
        <w:lastRenderedPageBreak/>
        <w:t>have de</w:t>
      </w:r>
      <w:r w:rsidR="00C03850" w:rsidRPr="00AA57BB">
        <w:rPr>
          <w:rFonts w:ascii="Times New Roman" w:hAnsi="Times New Roman" w:cs="Times New Roman"/>
          <w:sz w:val="24"/>
          <w:szCs w:val="24"/>
          <w:lang w:val="en-GB"/>
        </w:rPr>
        <w:t>creasing</w:t>
      </w:r>
      <w:r w:rsidR="00461E39" w:rsidRPr="00AA57BB">
        <w:rPr>
          <w:rFonts w:ascii="Times New Roman" w:hAnsi="Times New Roman" w:cs="Times New Roman"/>
          <w:sz w:val="24"/>
          <w:szCs w:val="24"/>
          <w:lang w:val="en-GB"/>
        </w:rPr>
        <w:t xml:space="preserve"> adherence (</w:t>
      </w:r>
      <w:proofErr w:type="spellStart"/>
      <w:r w:rsidR="00461E39" w:rsidRPr="00AA57BB">
        <w:rPr>
          <w:rFonts w:ascii="Times New Roman" w:hAnsi="Times New Roman" w:cs="Times New Roman"/>
          <w:sz w:val="24"/>
          <w:szCs w:val="24"/>
          <w:lang w:val="en-GB"/>
        </w:rPr>
        <w:t>aRR</w:t>
      </w:r>
      <w:proofErr w:type="spellEnd"/>
      <w:r w:rsidR="00461E39" w:rsidRPr="00AA57BB">
        <w:rPr>
          <w:rFonts w:ascii="Times New Roman" w:hAnsi="Times New Roman" w:cs="Times New Roman"/>
          <w:sz w:val="24"/>
          <w:szCs w:val="24"/>
          <w:lang w:val="en-GB"/>
        </w:rPr>
        <w:t xml:space="preserve"> 1.41, 95% CI 1.28-1.55), increasing adherence (</w:t>
      </w:r>
      <w:proofErr w:type="spellStart"/>
      <w:r w:rsidR="00461E39" w:rsidRPr="00AA57BB">
        <w:rPr>
          <w:rFonts w:ascii="Times New Roman" w:hAnsi="Times New Roman" w:cs="Times New Roman"/>
          <w:sz w:val="24"/>
          <w:szCs w:val="24"/>
          <w:lang w:val="en-GB"/>
        </w:rPr>
        <w:t>aRR</w:t>
      </w:r>
      <w:proofErr w:type="spellEnd"/>
      <w:r w:rsidR="00461E39" w:rsidRPr="00AA57BB">
        <w:rPr>
          <w:rFonts w:ascii="Times New Roman" w:hAnsi="Times New Roman" w:cs="Times New Roman"/>
          <w:sz w:val="24"/>
          <w:szCs w:val="24"/>
          <w:lang w:val="en-GB"/>
        </w:rPr>
        <w:t xml:space="preserve"> 1.59, 95% 1.41-1.79), or </w:t>
      </w:r>
      <w:r w:rsidR="00A95D72" w:rsidRPr="00AA57BB">
        <w:rPr>
          <w:rFonts w:ascii="Times New Roman" w:hAnsi="Times New Roman" w:cs="Times New Roman"/>
          <w:sz w:val="24"/>
          <w:szCs w:val="24"/>
          <w:lang w:val="en-GB"/>
        </w:rPr>
        <w:t>continuous</w:t>
      </w:r>
      <w:r w:rsidR="00EB5F3C" w:rsidRPr="00AA57BB">
        <w:rPr>
          <w:rFonts w:ascii="Times New Roman" w:hAnsi="Times New Roman" w:cs="Times New Roman"/>
          <w:sz w:val="24"/>
          <w:szCs w:val="24"/>
          <w:lang w:val="en-GB"/>
        </w:rPr>
        <w:t xml:space="preserve"> non-</w:t>
      </w:r>
      <w:r w:rsidR="00461E39" w:rsidRPr="00AA57BB">
        <w:rPr>
          <w:rFonts w:ascii="Times New Roman" w:hAnsi="Times New Roman" w:cs="Times New Roman"/>
          <w:sz w:val="24"/>
          <w:szCs w:val="24"/>
          <w:lang w:val="en-GB"/>
        </w:rPr>
        <w:t>adherence (</w:t>
      </w:r>
      <w:proofErr w:type="spellStart"/>
      <w:r w:rsidR="002F3BE3" w:rsidRPr="00AA57BB">
        <w:rPr>
          <w:rFonts w:ascii="Times New Roman" w:hAnsi="Times New Roman" w:cs="Times New Roman"/>
          <w:sz w:val="24"/>
          <w:szCs w:val="24"/>
          <w:lang w:val="en-GB"/>
        </w:rPr>
        <w:t>aRR</w:t>
      </w:r>
      <w:proofErr w:type="spellEnd"/>
      <w:r w:rsidR="002F3BE3" w:rsidRPr="00AA57BB">
        <w:rPr>
          <w:rFonts w:ascii="Times New Roman" w:hAnsi="Times New Roman" w:cs="Times New Roman"/>
          <w:sz w:val="24"/>
          <w:szCs w:val="24"/>
          <w:lang w:val="en-GB"/>
        </w:rPr>
        <w:t xml:space="preserve"> 2.02</w:t>
      </w:r>
      <w:r w:rsidR="00D66EA7" w:rsidRPr="00AA57BB">
        <w:rPr>
          <w:rFonts w:ascii="Times New Roman" w:hAnsi="Times New Roman" w:cs="Times New Roman"/>
          <w:sz w:val="24"/>
          <w:szCs w:val="24"/>
          <w:lang w:val="en-GB"/>
        </w:rPr>
        <w:t>,</w:t>
      </w:r>
      <w:r w:rsidR="002F3BE3" w:rsidRPr="00AA57BB">
        <w:rPr>
          <w:rFonts w:ascii="Times New Roman" w:hAnsi="Times New Roman" w:cs="Times New Roman"/>
          <w:sz w:val="24"/>
          <w:szCs w:val="24"/>
          <w:lang w:val="en-GB"/>
        </w:rPr>
        <w:t xml:space="preserve"> 95% 1.81-2.25)</w:t>
      </w:r>
      <w:r w:rsidR="00461E39" w:rsidRPr="00AA57BB">
        <w:rPr>
          <w:rFonts w:ascii="Times New Roman" w:hAnsi="Times New Roman" w:cs="Times New Roman"/>
          <w:sz w:val="24"/>
          <w:szCs w:val="24"/>
          <w:lang w:val="en-GB"/>
        </w:rPr>
        <w:t xml:space="preserve"> compared to </w:t>
      </w:r>
      <w:r w:rsidR="00DC366B" w:rsidRPr="00AA57BB">
        <w:rPr>
          <w:rFonts w:ascii="Times New Roman" w:hAnsi="Times New Roman" w:cs="Times New Roman"/>
          <w:sz w:val="24"/>
          <w:szCs w:val="24"/>
          <w:lang w:val="en-GB"/>
        </w:rPr>
        <w:t xml:space="preserve">patients who had not received a mental health diagnosis. </w:t>
      </w:r>
      <w:r w:rsidR="00A01EFD" w:rsidRPr="00AA57BB">
        <w:rPr>
          <w:rFonts w:ascii="Times New Roman" w:hAnsi="Times New Roman" w:cs="Times New Roman"/>
          <w:sz w:val="24"/>
          <w:szCs w:val="24"/>
          <w:lang w:val="en-GB"/>
        </w:rPr>
        <w:t xml:space="preserve">Young age was the strongest predictor </w:t>
      </w:r>
      <w:r w:rsidR="00546C20" w:rsidRPr="00AA57BB">
        <w:rPr>
          <w:rFonts w:ascii="Times New Roman" w:hAnsi="Times New Roman" w:cs="Times New Roman"/>
          <w:sz w:val="24"/>
          <w:szCs w:val="24"/>
          <w:lang w:val="en-GB"/>
        </w:rPr>
        <w:t xml:space="preserve">of </w:t>
      </w:r>
      <w:r w:rsidR="00A01EFD" w:rsidRPr="00AA57BB">
        <w:rPr>
          <w:rFonts w:ascii="Times New Roman" w:hAnsi="Times New Roman" w:cs="Times New Roman"/>
          <w:sz w:val="24"/>
          <w:szCs w:val="24"/>
          <w:lang w:val="en-GB"/>
        </w:rPr>
        <w:t xml:space="preserve">suboptimal adherence patterns </w:t>
      </w:r>
      <w:r w:rsidR="004E7262" w:rsidRPr="00AA57BB">
        <w:rPr>
          <w:rFonts w:ascii="Times New Roman" w:hAnsi="Times New Roman" w:cs="Times New Roman"/>
          <w:sz w:val="24"/>
          <w:szCs w:val="24"/>
          <w:lang w:val="en-GB"/>
        </w:rPr>
        <w:t>(</w:t>
      </w:r>
      <w:r w:rsidR="003D3C27" w:rsidRPr="00AA57BB">
        <w:rPr>
          <w:rFonts w:ascii="Times New Roman" w:hAnsi="Times New Roman" w:cs="Times New Roman"/>
          <w:sz w:val="24"/>
          <w:szCs w:val="24"/>
          <w:u w:val="single"/>
          <w:lang w:val="en-GB"/>
        </w:rPr>
        <w:t xml:space="preserve">Table </w:t>
      </w:r>
      <w:r w:rsidR="007E5370" w:rsidRPr="00AA57BB">
        <w:rPr>
          <w:rFonts w:ascii="Times New Roman" w:hAnsi="Times New Roman" w:cs="Times New Roman"/>
          <w:sz w:val="24"/>
          <w:szCs w:val="24"/>
          <w:u w:val="single"/>
          <w:lang w:val="en-GB"/>
        </w:rPr>
        <w:t>4</w:t>
      </w:r>
      <w:r w:rsidR="004E7262" w:rsidRPr="00AA57BB">
        <w:rPr>
          <w:rFonts w:ascii="Times New Roman" w:hAnsi="Times New Roman" w:cs="Times New Roman"/>
          <w:sz w:val="24"/>
          <w:szCs w:val="24"/>
          <w:lang w:val="en-GB"/>
        </w:rPr>
        <w:t>).</w:t>
      </w:r>
      <w:r w:rsidR="00A01EFD" w:rsidRPr="00AA57BB">
        <w:rPr>
          <w:rFonts w:ascii="Times New Roman" w:hAnsi="Times New Roman" w:cs="Times New Roman"/>
          <w:sz w:val="24"/>
          <w:szCs w:val="24"/>
          <w:lang w:val="en-GB"/>
        </w:rPr>
        <w:t xml:space="preserve"> </w:t>
      </w:r>
    </w:p>
    <w:p w14:paraId="633448FB" w14:textId="55620E2D" w:rsidR="00883AF5" w:rsidRPr="00AA57BB" w:rsidRDefault="00DF7B4F" w:rsidP="009A5106">
      <w:pPr>
        <w:spacing w:line="360" w:lineRule="auto"/>
        <w:rPr>
          <w:rFonts w:ascii="Times New Roman" w:hAnsi="Times New Roman" w:cs="Times New Roman"/>
          <w:sz w:val="24"/>
          <w:szCs w:val="24"/>
          <w:lang w:val="en-GB"/>
        </w:rPr>
      </w:pPr>
      <w:r w:rsidRPr="00AA57BB">
        <w:rPr>
          <w:rFonts w:ascii="Times New Roman" w:hAnsi="Times New Roman" w:cs="Times New Roman"/>
          <w:sz w:val="24"/>
          <w:szCs w:val="24"/>
          <w:u w:val="single"/>
          <w:lang w:val="en-GB"/>
        </w:rPr>
        <w:t xml:space="preserve">Figure </w:t>
      </w:r>
      <w:r w:rsidR="00D66EA7" w:rsidRPr="00AA57BB">
        <w:rPr>
          <w:rFonts w:ascii="Times New Roman" w:hAnsi="Times New Roman" w:cs="Times New Roman"/>
          <w:sz w:val="24"/>
          <w:szCs w:val="24"/>
          <w:u w:val="single"/>
          <w:lang w:val="en-GB"/>
        </w:rPr>
        <w:t>3</w:t>
      </w:r>
      <w:r w:rsidRPr="00AA57BB">
        <w:rPr>
          <w:rFonts w:ascii="Times New Roman" w:hAnsi="Times New Roman" w:cs="Times New Roman"/>
          <w:sz w:val="24"/>
          <w:szCs w:val="24"/>
          <w:u w:val="single"/>
          <w:lang w:val="en-GB"/>
        </w:rPr>
        <w:t>B</w:t>
      </w:r>
      <w:r w:rsidR="00E27F90" w:rsidRPr="00AA57BB">
        <w:rPr>
          <w:rFonts w:ascii="Times New Roman" w:hAnsi="Times New Roman" w:cs="Times New Roman"/>
          <w:sz w:val="24"/>
          <w:szCs w:val="24"/>
          <w:u w:val="single"/>
          <w:lang w:val="en-GB"/>
        </w:rPr>
        <w:t>-C</w:t>
      </w:r>
      <w:r w:rsidR="004E7262" w:rsidRPr="00AA57BB">
        <w:rPr>
          <w:rFonts w:ascii="Times New Roman" w:hAnsi="Times New Roman" w:cs="Times New Roman"/>
          <w:sz w:val="24"/>
          <w:szCs w:val="24"/>
          <w:lang w:val="en-GB"/>
        </w:rPr>
        <w:t xml:space="preserve"> </w:t>
      </w:r>
      <w:r w:rsidRPr="00AA57BB">
        <w:rPr>
          <w:rFonts w:ascii="Times New Roman" w:hAnsi="Times New Roman" w:cs="Times New Roman"/>
          <w:sz w:val="24"/>
          <w:szCs w:val="24"/>
          <w:lang w:val="en-GB"/>
        </w:rPr>
        <w:t>show</w:t>
      </w:r>
      <w:r w:rsidR="00E27F90" w:rsidRPr="00AA57BB">
        <w:rPr>
          <w:rFonts w:ascii="Times New Roman" w:hAnsi="Times New Roman" w:cs="Times New Roman"/>
          <w:sz w:val="24"/>
          <w:szCs w:val="24"/>
          <w:lang w:val="en-GB"/>
        </w:rPr>
        <w:t>s</w:t>
      </w:r>
      <w:r w:rsidRPr="00AA57BB">
        <w:rPr>
          <w:rFonts w:ascii="Times New Roman" w:hAnsi="Times New Roman" w:cs="Times New Roman"/>
          <w:sz w:val="24"/>
          <w:szCs w:val="24"/>
          <w:lang w:val="en-GB"/>
        </w:rPr>
        <w:t xml:space="preserve"> t</w:t>
      </w:r>
      <w:r w:rsidR="002B1BC0" w:rsidRPr="00AA57BB">
        <w:rPr>
          <w:rFonts w:ascii="Times New Roman" w:hAnsi="Times New Roman" w:cs="Times New Roman"/>
          <w:sz w:val="24"/>
          <w:szCs w:val="24"/>
          <w:lang w:val="en-GB"/>
        </w:rPr>
        <w:t xml:space="preserve">he </w:t>
      </w:r>
      <w:r w:rsidR="00D763A3" w:rsidRPr="00AA57BB">
        <w:rPr>
          <w:rFonts w:ascii="Times New Roman" w:hAnsi="Times New Roman" w:cs="Times New Roman"/>
          <w:sz w:val="24"/>
          <w:szCs w:val="24"/>
          <w:lang w:val="en-GB"/>
        </w:rPr>
        <w:t xml:space="preserve">predicted </w:t>
      </w:r>
      <w:r w:rsidR="002B1BC0" w:rsidRPr="00AA57BB">
        <w:rPr>
          <w:rFonts w:ascii="Times New Roman" w:hAnsi="Times New Roman" w:cs="Times New Roman"/>
          <w:sz w:val="24"/>
          <w:szCs w:val="24"/>
          <w:lang w:val="en-GB"/>
        </w:rPr>
        <w:t>probabilit</w:t>
      </w:r>
      <w:r w:rsidR="00D763A3" w:rsidRPr="00AA57BB">
        <w:rPr>
          <w:rFonts w:ascii="Times New Roman" w:hAnsi="Times New Roman" w:cs="Times New Roman"/>
          <w:sz w:val="24"/>
          <w:szCs w:val="24"/>
          <w:lang w:val="en-GB"/>
        </w:rPr>
        <w:t>ies</w:t>
      </w:r>
      <w:r w:rsidR="002B1BC0" w:rsidRPr="00AA57BB">
        <w:rPr>
          <w:rFonts w:ascii="Times New Roman" w:hAnsi="Times New Roman" w:cs="Times New Roman"/>
          <w:sz w:val="24"/>
          <w:szCs w:val="24"/>
          <w:lang w:val="en-GB"/>
        </w:rPr>
        <w:t xml:space="preserve"> </w:t>
      </w:r>
      <w:r w:rsidR="004E7262" w:rsidRPr="00AA57BB">
        <w:rPr>
          <w:rFonts w:ascii="Times New Roman" w:hAnsi="Times New Roman" w:cs="Times New Roman"/>
          <w:sz w:val="24"/>
          <w:szCs w:val="24"/>
          <w:lang w:val="en-GB"/>
        </w:rPr>
        <w:t>of being in each adherence group by sex, age, and mental health diagnoses at baseline</w:t>
      </w:r>
      <w:r w:rsidR="00D763A3" w:rsidRPr="00AA57BB">
        <w:rPr>
          <w:rFonts w:ascii="Times New Roman" w:hAnsi="Times New Roman" w:cs="Times New Roman"/>
          <w:sz w:val="24"/>
          <w:szCs w:val="24"/>
          <w:lang w:val="en-GB"/>
        </w:rPr>
        <w:t>.</w:t>
      </w:r>
      <w:r w:rsidR="00E27F90" w:rsidRPr="00AA57BB">
        <w:rPr>
          <w:rFonts w:ascii="Times New Roman" w:hAnsi="Times New Roman" w:cs="Times New Roman"/>
          <w:sz w:val="24"/>
          <w:szCs w:val="24"/>
          <w:lang w:val="en-GB"/>
        </w:rPr>
        <w:t xml:space="preserve"> Suboptimal adherence pattern</w:t>
      </w:r>
      <w:r w:rsidR="00C14EF4" w:rsidRPr="00AA57BB">
        <w:rPr>
          <w:rFonts w:ascii="Times New Roman" w:hAnsi="Times New Roman" w:cs="Times New Roman"/>
          <w:sz w:val="24"/>
          <w:szCs w:val="24"/>
          <w:lang w:val="en-GB"/>
        </w:rPr>
        <w:t xml:space="preserve">s were more prevalent in younger age groups and </w:t>
      </w:r>
      <w:r w:rsidR="00D66EA7" w:rsidRPr="00AA57BB">
        <w:rPr>
          <w:rFonts w:ascii="Times New Roman" w:hAnsi="Times New Roman" w:cs="Times New Roman"/>
          <w:sz w:val="24"/>
          <w:szCs w:val="24"/>
          <w:lang w:val="en-GB"/>
        </w:rPr>
        <w:t>patients</w:t>
      </w:r>
      <w:r w:rsidR="00C14EF4" w:rsidRPr="00AA57BB">
        <w:rPr>
          <w:rFonts w:ascii="Times New Roman" w:hAnsi="Times New Roman" w:cs="Times New Roman"/>
          <w:sz w:val="24"/>
          <w:szCs w:val="24"/>
          <w:lang w:val="en-GB"/>
        </w:rPr>
        <w:t xml:space="preserve"> with mental health diagnoses than in</w:t>
      </w:r>
      <w:r w:rsidR="00E27F90" w:rsidRPr="00AA57BB">
        <w:rPr>
          <w:rFonts w:ascii="Times New Roman" w:hAnsi="Times New Roman" w:cs="Times New Roman"/>
          <w:sz w:val="24"/>
          <w:szCs w:val="24"/>
          <w:lang w:val="en-GB"/>
        </w:rPr>
        <w:t xml:space="preserve"> older age </w:t>
      </w:r>
      <w:r w:rsidR="00515329" w:rsidRPr="00AA57BB">
        <w:rPr>
          <w:rFonts w:ascii="Times New Roman" w:hAnsi="Times New Roman" w:cs="Times New Roman"/>
          <w:sz w:val="24"/>
          <w:szCs w:val="24"/>
          <w:lang w:val="en-GB"/>
        </w:rPr>
        <w:t>groups</w:t>
      </w:r>
      <w:r w:rsidR="00E27F90" w:rsidRPr="00AA57BB">
        <w:rPr>
          <w:rFonts w:ascii="Times New Roman" w:hAnsi="Times New Roman" w:cs="Times New Roman"/>
          <w:sz w:val="24"/>
          <w:szCs w:val="24"/>
          <w:lang w:val="en-GB"/>
        </w:rPr>
        <w:t xml:space="preserve"> and those without mental health diagnoses. </w:t>
      </w:r>
      <w:r w:rsidR="004E7262" w:rsidRPr="00AA57BB">
        <w:rPr>
          <w:rFonts w:ascii="Times New Roman" w:hAnsi="Times New Roman" w:cs="Times New Roman"/>
          <w:sz w:val="24"/>
          <w:szCs w:val="24"/>
          <w:lang w:val="en-GB"/>
        </w:rPr>
        <w:t xml:space="preserve">For example, men aged 20-24 years with mental health diagnoses had the </w:t>
      </w:r>
      <w:r w:rsidR="006201E6" w:rsidRPr="00AA57BB">
        <w:rPr>
          <w:rFonts w:ascii="Times New Roman" w:hAnsi="Times New Roman" w:cs="Times New Roman"/>
          <w:sz w:val="24"/>
          <w:szCs w:val="24"/>
          <w:lang w:val="en-GB"/>
        </w:rPr>
        <w:t>highest</w:t>
      </w:r>
      <w:r w:rsidR="004E7262" w:rsidRPr="00AA57BB">
        <w:rPr>
          <w:rFonts w:ascii="Times New Roman" w:hAnsi="Times New Roman" w:cs="Times New Roman"/>
          <w:sz w:val="24"/>
          <w:szCs w:val="24"/>
          <w:lang w:val="en-GB"/>
        </w:rPr>
        <w:t xml:space="preserve"> risk of being continuously non-adherent </w:t>
      </w:r>
      <w:r w:rsidR="009B73DF" w:rsidRPr="00AA57BB">
        <w:rPr>
          <w:rFonts w:ascii="Times New Roman" w:hAnsi="Times New Roman" w:cs="Times New Roman"/>
          <w:sz w:val="24"/>
          <w:szCs w:val="24"/>
          <w:lang w:val="en-GB"/>
        </w:rPr>
        <w:t>(33</w:t>
      </w:r>
      <w:r w:rsidR="00D66EA7" w:rsidRPr="00AA57BB">
        <w:rPr>
          <w:rFonts w:ascii="Times New Roman" w:hAnsi="Times New Roman" w:cs="Times New Roman"/>
          <w:sz w:val="24"/>
          <w:szCs w:val="24"/>
          <w:lang w:val="en-GB"/>
        </w:rPr>
        <w:t>%, 95% CI 20-46)</w:t>
      </w:r>
      <w:r w:rsidR="00C14EF4" w:rsidRPr="00AA57BB">
        <w:rPr>
          <w:rFonts w:ascii="Times New Roman" w:hAnsi="Times New Roman" w:cs="Times New Roman"/>
          <w:sz w:val="24"/>
          <w:szCs w:val="24"/>
          <w:lang w:val="en-GB"/>
        </w:rPr>
        <w:t>,</w:t>
      </w:r>
      <w:r w:rsidR="004E7262" w:rsidRPr="00AA57BB">
        <w:rPr>
          <w:rFonts w:ascii="Times New Roman" w:hAnsi="Times New Roman" w:cs="Times New Roman"/>
          <w:sz w:val="24"/>
          <w:szCs w:val="24"/>
          <w:lang w:val="en-GB"/>
        </w:rPr>
        <w:t xml:space="preserve"> whereas women age</w:t>
      </w:r>
      <w:r w:rsidR="00C14EF4" w:rsidRPr="00AA57BB">
        <w:rPr>
          <w:rFonts w:ascii="Times New Roman" w:hAnsi="Times New Roman" w:cs="Times New Roman"/>
          <w:sz w:val="24"/>
          <w:szCs w:val="24"/>
          <w:lang w:val="en-GB"/>
        </w:rPr>
        <w:t>d</w:t>
      </w:r>
      <w:r w:rsidR="004E7262" w:rsidRPr="00AA57BB">
        <w:rPr>
          <w:rFonts w:ascii="Times New Roman" w:hAnsi="Times New Roman" w:cs="Times New Roman"/>
          <w:sz w:val="24"/>
          <w:szCs w:val="24"/>
          <w:lang w:val="en-GB"/>
        </w:rPr>
        <w:t xml:space="preserve"> </w:t>
      </w:r>
      <w:r w:rsidR="00883AF5" w:rsidRPr="00AA57BB">
        <w:rPr>
          <w:rFonts w:ascii="Times New Roman" w:hAnsi="Times New Roman" w:cs="Times New Roman"/>
          <w:sz w:val="24"/>
          <w:szCs w:val="24"/>
          <w:lang w:val="en-GB"/>
        </w:rPr>
        <w:t>55-64</w:t>
      </w:r>
      <w:r w:rsidR="004E7262" w:rsidRPr="00AA57BB">
        <w:rPr>
          <w:rFonts w:ascii="Times New Roman" w:hAnsi="Times New Roman" w:cs="Times New Roman"/>
          <w:sz w:val="24"/>
          <w:szCs w:val="24"/>
          <w:lang w:val="en-GB"/>
        </w:rPr>
        <w:t xml:space="preserve"> years without mental health diagnoses </w:t>
      </w:r>
      <w:r w:rsidR="006201E6" w:rsidRPr="00AA57BB">
        <w:rPr>
          <w:rFonts w:ascii="Times New Roman" w:hAnsi="Times New Roman" w:cs="Times New Roman"/>
          <w:sz w:val="24"/>
          <w:szCs w:val="24"/>
          <w:lang w:val="en-GB"/>
        </w:rPr>
        <w:t xml:space="preserve">had </w:t>
      </w:r>
      <w:r w:rsidR="00883AF5" w:rsidRPr="00AA57BB">
        <w:rPr>
          <w:rFonts w:ascii="Times New Roman" w:hAnsi="Times New Roman" w:cs="Times New Roman"/>
          <w:sz w:val="24"/>
          <w:szCs w:val="24"/>
          <w:lang w:val="en-GB"/>
        </w:rPr>
        <w:t>the lowest ris</w:t>
      </w:r>
      <w:r w:rsidR="00D66EA7" w:rsidRPr="00AA57BB">
        <w:rPr>
          <w:rFonts w:ascii="Times New Roman" w:hAnsi="Times New Roman" w:cs="Times New Roman"/>
          <w:sz w:val="24"/>
          <w:szCs w:val="24"/>
          <w:lang w:val="en-GB"/>
        </w:rPr>
        <w:t>k (3</w:t>
      </w:r>
      <w:r w:rsidR="00883AF5" w:rsidRPr="00AA57BB">
        <w:rPr>
          <w:rFonts w:ascii="Times New Roman" w:hAnsi="Times New Roman" w:cs="Times New Roman"/>
          <w:sz w:val="24"/>
          <w:szCs w:val="24"/>
          <w:lang w:val="en-GB"/>
        </w:rPr>
        <w:t xml:space="preserve">%, 95% CI </w:t>
      </w:r>
      <w:r w:rsidR="00D66EA7" w:rsidRPr="00AA57BB">
        <w:rPr>
          <w:rFonts w:ascii="Times New Roman" w:hAnsi="Times New Roman" w:cs="Times New Roman"/>
          <w:sz w:val="24"/>
          <w:szCs w:val="24"/>
          <w:lang w:val="en-GB"/>
        </w:rPr>
        <w:t>2</w:t>
      </w:r>
      <w:r w:rsidR="00883AF5" w:rsidRPr="00AA57BB">
        <w:rPr>
          <w:rFonts w:ascii="Times New Roman" w:hAnsi="Times New Roman" w:cs="Times New Roman"/>
          <w:sz w:val="24"/>
          <w:szCs w:val="24"/>
          <w:lang w:val="en-GB"/>
        </w:rPr>
        <w:t>-</w:t>
      </w:r>
      <w:r w:rsidR="00D66EA7" w:rsidRPr="00AA57BB">
        <w:rPr>
          <w:rFonts w:ascii="Times New Roman" w:hAnsi="Times New Roman" w:cs="Times New Roman"/>
          <w:sz w:val="24"/>
          <w:szCs w:val="24"/>
          <w:lang w:val="en-GB"/>
        </w:rPr>
        <w:t>4</w:t>
      </w:r>
      <w:r w:rsidR="00883AF5" w:rsidRPr="00AA57BB">
        <w:rPr>
          <w:rFonts w:ascii="Times New Roman" w:hAnsi="Times New Roman" w:cs="Times New Roman"/>
          <w:sz w:val="24"/>
          <w:szCs w:val="24"/>
          <w:lang w:val="en-GB"/>
        </w:rPr>
        <w:t xml:space="preserve">). </w:t>
      </w:r>
      <w:r w:rsidR="003D3C27" w:rsidRPr="00AA57BB">
        <w:rPr>
          <w:rFonts w:ascii="Times New Roman" w:hAnsi="Times New Roman" w:cs="Times New Roman"/>
          <w:sz w:val="24"/>
          <w:szCs w:val="24"/>
          <w:u w:val="single"/>
          <w:lang w:val="en-GB"/>
        </w:rPr>
        <w:t>Table S</w:t>
      </w:r>
      <w:r w:rsidR="00947183" w:rsidRPr="00AA57BB">
        <w:rPr>
          <w:rFonts w:ascii="Times New Roman" w:hAnsi="Times New Roman" w:cs="Times New Roman"/>
          <w:sz w:val="24"/>
          <w:szCs w:val="24"/>
          <w:u w:val="single"/>
          <w:lang w:val="en-GB"/>
        </w:rPr>
        <w:t>2</w:t>
      </w:r>
      <w:r w:rsidR="00E27F90" w:rsidRPr="00AA57BB">
        <w:rPr>
          <w:rFonts w:ascii="Times New Roman" w:hAnsi="Times New Roman" w:cs="Times New Roman"/>
          <w:sz w:val="24"/>
          <w:szCs w:val="24"/>
          <w:lang w:val="en-GB"/>
        </w:rPr>
        <w:t xml:space="preserve"> shows 95% CIs for predicted probabilities. </w:t>
      </w:r>
    </w:p>
    <w:p w14:paraId="1F2FEBA9" w14:textId="5F03E76D" w:rsidR="00580A53" w:rsidRPr="00AA57BB" w:rsidRDefault="00D03AC8" w:rsidP="009A5106">
      <w:pPr>
        <w:pStyle w:val="Heading2"/>
        <w:spacing w:line="360" w:lineRule="auto"/>
        <w:rPr>
          <w:rFonts w:ascii="Times New Roman" w:hAnsi="Times New Roman" w:cs="Times New Roman"/>
          <w:sz w:val="24"/>
          <w:szCs w:val="24"/>
          <w:lang w:val="en-GB"/>
        </w:rPr>
      </w:pPr>
      <w:r w:rsidRPr="00AA57BB">
        <w:rPr>
          <w:rFonts w:ascii="Times New Roman" w:hAnsi="Times New Roman" w:cs="Times New Roman"/>
          <w:sz w:val="24"/>
          <w:szCs w:val="24"/>
          <w:lang w:val="en-GB"/>
        </w:rPr>
        <w:t xml:space="preserve">Mental health and viral suppression </w:t>
      </w:r>
    </w:p>
    <w:p w14:paraId="0A0CFE52" w14:textId="030C039D" w:rsidR="002C7E32" w:rsidRPr="00AA57BB" w:rsidRDefault="00D703B2" w:rsidP="009A5106">
      <w:pPr>
        <w:spacing w:line="360" w:lineRule="auto"/>
        <w:rPr>
          <w:rFonts w:ascii="Times New Roman" w:hAnsi="Times New Roman" w:cs="Times New Roman"/>
          <w:sz w:val="24"/>
          <w:szCs w:val="24"/>
          <w:lang w:val="en-GB"/>
        </w:rPr>
      </w:pPr>
      <w:r w:rsidRPr="00AA57BB">
        <w:rPr>
          <w:rFonts w:ascii="Times New Roman" w:hAnsi="Times New Roman" w:cs="Times New Roman"/>
          <w:sz w:val="24"/>
          <w:szCs w:val="24"/>
          <w:lang w:val="en-GB"/>
        </w:rPr>
        <w:t xml:space="preserve">Overall, </w:t>
      </w:r>
      <w:r w:rsidR="00E857C1" w:rsidRPr="00AA57BB">
        <w:rPr>
          <w:rFonts w:ascii="Times New Roman" w:hAnsi="Times New Roman" w:cs="Times New Roman"/>
          <w:sz w:val="24"/>
          <w:szCs w:val="24"/>
          <w:lang w:val="en-GB"/>
        </w:rPr>
        <w:t>90% (71,433/79,463) of</w:t>
      </w:r>
      <w:r w:rsidR="00545E25" w:rsidRPr="00AA57BB">
        <w:rPr>
          <w:rFonts w:ascii="Times New Roman" w:hAnsi="Times New Roman" w:cs="Times New Roman"/>
          <w:sz w:val="24"/>
          <w:szCs w:val="24"/>
          <w:lang w:val="en-GB"/>
        </w:rPr>
        <w:t xml:space="preserve"> the</w:t>
      </w:r>
      <w:r w:rsidR="00E857C1" w:rsidRPr="00AA57BB">
        <w:rPr>
          <w:rFonts w:ascii="Times New Roman" w:hAnsi="Times New Roman" w:cs="Times New Roman"/>
          <w:sz w:val="24"/>
          <w:szCs w:val="24"/>
          <w:lang w:val="en-GB"/>
        </w:rPr>
        <w:t xml:space="preserve"> </w:t>
      </w:r>
      <w:r w:rsidR="006201E6" w:rsidRPr="00AA57BB">
        <w:rPr>
          <w:rFonts w:ascii="Times New Roman" w:hAnsi="Times New Roman" w:cs="Times New Roman"/>
          <w:sz w:val="24"/>
          <w:szCs w:val="24"/>
          <w:lang w:val="en-GB"/>
        </w:rPr>
        <w:t xml:space="preserve">recorded </w:t>
      </w:r>
      <w:r w:rsidR="00E857C1" w:rsidRPr="00AA57BB">
        <w:rPr>
          <w:rFonts w:ascii="Times New Roman" w:hAnsi="Times New Roman" w:cs="Times New Roman"/>
          <w:sz w:val="24"/>
          <w:szCs w:val="24"/>
          <w:lang w:val="en-GB"/>
        </w:rPr>
        <w:t xml:space="preserve">viral load measurements were below the viral load threshold </w:t>
      </w:r>
      <w:r w:rsidR="006201E6" w:rsidRPr="00AA57BB">
        <w:rPr>
          <w:rFonts w:ascii="Times New Roman" w:hAnsi="Times New Roman" w:cs="Times New Roman"/>
          <w:sz w:val="24"/>
          <w:szCs w:val="24"/>
          <w:lang w:val="en-GB"/>
        </w:rPr>
        <w:t>of 400 copies/</w:t>
      </w:r>
      <w:proofErr w:type="spellStart"/>
      <w:r w:rsidR="006201E6" w:rsidRPr="00AA57BB">
        <w:rPr>
          <w:rFonts w:ascii="Times New Roman" w:hAnsi="Times New Roman" w:cs="Times New Roman"/>
          <w:sz w:val="24"/>
          <w:szCs w:val="24"/>
          <w:lang w:val="en-GB"/>
        </w:rPr>
        <w:t>mL.</w:t>
      </w:r>
      <w:proofErr w:type="spellEnd"/>
      <w:r w:rsidR="006201E6" w:rsidRPr="00AA57BB">
        <w:rPr>
          <w:rFonts w:ascii="Times New Roman" w:hAnsi="Times New Roman" w:cs="Times New Roman"/>
          <w:sz w:val="24"/>
          <w:szCs w:val="24"/>
          <w:lang w:val="en-GB"/>
        </w:rPr>
        <w:t xml:space="preserve"> </w:t>
      </w:r>
      <w:r w:rsidR="0046193D" w:rsidRPr="00AA57BB">
        <w:rPr>
          <w:rFonts w:ascii="Times New Roman" w:hAnsi="Times New Roman" w:cs="Times New Roman"/>
          <w:sz w:val="24"/>
          <w:szCs w:val="24"/>
          <w:u w:val="single"/>
          <w:lang w:val="en-GB"/>
        </w:rPr>
        <w:t>Figure 2</w:t>
      </w:r>
      <w:r w:rsidR="0046193D" w:rsidRPr="00AA57BB">
        <w:rPr>
          <w:rFonts w:ascii="Times New Roman" w:hAnsi="Times New Roman" w:cs="Times New Roman"/>
          <w:sz w:val="24"/>
          <w:szCs w:val="24"/>
          <w:lang w:val="en-GB"/>
        </w:rPr>
        <w:t xml:space="preserve"> shows viral suppression </w:t>
      </w:r>
      <w:r w:rsidR="00D54874" w:rsidRPr="00AA57BB">
        <w:rPr>
          <w:rFonts w:ascii="Times New Roman" w:hAnsi="Times New Roman" w:cs="Times New Roman"/>
          <w:sz w:val="24"/>
          <w:szCs w:val="24"/>
          <w:lang w:val="en-GB"/>
        </w:rPr>
        <w:t xml:space="preserve">(viral load &lt;400 copies/mL) </w:t>
      </w:r>
      <w:r w:rsidR="0046193D" w:rsidRPr="00AA57BB">
        <w:rPr>
          <w:rFonts w:ascii="Times New Roman" w:hAnsi="Times New Roman" w:cs="Times New Roman"/>
          <w:sz w:val="24"/>
          <w:szCs w:val="24"/>
          <w:lang w:val="en-GB"/>
        </w:rPr>
        <w:t>rates</w:t>
      </w:r>
      <w:r w:rsidR="006201E6" w:rsidRPr="00AA57BB">
        <w:rPr>
          <w:rFonts w:ascii="Times New Roman" w:hAnsi="Times New Roman" w:cs="Times New Roman"/>
          <w:sz w:val="24"/>
          <w:szCs w:val="24"/>
          <w:lang w:val="en-GB"/>
        </w:rPr>
        <w:t xml:space="preserve"> </w:t>
      </w:r>
      <w:r w:rsidR="00546C20" w:rsidRPr="00AA57BB">
        <w:rPr>
          <w:rFonts w:ascii="Times New Roman" w:hAnsi="Times New Roman" w:cs="Times New Roman"/>
          <w:sz w:val="24"/>
          <w:szCs w:val="24"/>
          <w:lang w:val="en-GB"/>
        </w:rPr>
        <w:t>two</w:t>
      </w:r>
      <w:r w:rsidR="0046193D" w:rsidRPr="00AA57BB">
        <w:rPr>
          <w:rFonts w:ascii="Times New Roman" w:hAnsi="Times New Roman" w:cs="Times New Roman"/>
          <w:sz w:val="24"/>
          <w:szCs w:val="24"/>
          <w:lang w:val="en-GB"/>
        </w:rPr>
        <w:t xml:space="preserve"> years after baseline by sex, age, and mental health status. Viral </w:t>
      </w:r>
      <w:r w:rsidR="00833655" w:rsidRPr="00AA57BB">
        <w:rPr>
          <w:rFonts w:ascii="Times New Roman" w:hAnsi="Times New Roman" w:cs="Times New Roman"/>
          <w:sz w:val="24"/>
          <w:szCs w:val="24"/>
          <w:lang w:val="en-GB"/>
        </w:rPr>
        <w:t xml:space="preserve">suppression rates ranged from </w:t>
      </w:r>
      <w:r w:rsidR="00CC73BD" w:rsidRPr="00AA57BB">
        <w:rPr>
          <w:rFonts w:ascii="Times New Roman" w:hAnsi="Times New Roman" w:cs="Times New Roman"/>
          <w:sz w:val="24"/>
          <w:szCs w:val="24"/>
          <w:lang w:val="en-GB"/>
        </w:rPr>
        <w:t>5</w:t>
      </w:r>
      <w:r w:rsidR="009B73DF" w:rsidRPr="00AA57BB">
        <w:rPr>
          <w:rFonts w:ascii="Times New Roman" w:hAnsi="Times New Roman" w:cs="Times New Roman"/>
          <w:sz w:val="24"/>
          <w:szCs w:val="24"/>
          <w:lang w:val="en-GB"/>
        </w:rPr>
        <w:t>3% (95% CI 39</w:t>
      </w:r>
      <w:r w:rsidR="00CC73BD" w:rsidRPr="00AA57BB">
        <w:rPr>
          <w:rFonts w:ascii="Times New Roman" w:hAnsi="Times New Roman" w:cs="Times New Roman"/>
          <w:sz w:val="24"/>
          <w:szCs w:val="24"/>
          <w:lang w:val="en-GB"/>
        </w:rPr>
        <w:t>-67) in female adolescents aged</w:t>
      </w:r>
      <w:r w:rsidR="0046193D" w:rsidRPr="00AA57BB">
        <w:rPr>
          <w:rFonts w:ascii="Times New Roman" w:hAnsi="Times New Roman" w:cs="Times New Roman"/>
          <w:sz w:val="24"/>
          <w:szCs w:val="24"/>
          <w:lang w:val="en-GB"/>
        </w:rPr>
        <w:t xml:space="preserve"> 15-19 years with mental health diagnoses to</w:t>
      </w:r>
      <w:r w:rsidR="00833655" w:rsidRPr="00AA57BB">
        <w:rPr>
          <w:rFonts w:ascii="Times New Roman" w:hAnsi="Times New Roman" w:cs="Times New Roman"/>
          <w:sz w:val="24"/>
          <w:szCs w:val="24"/>
          <w:lang w:val="en-GB"/>
        </w:rPr>
        <w:t xml:space="preserve"> 96</w:t>
      </w:r>
      <w:r w:rsidR="0046193D" w:rsidRPr="00AA57BB">
        <w:rPr>
          <w:rFonts w:ascii="Times New Roman" w:hAnsi="Times New Roman" w:cs="Times New Roman"/>
          <w:sz w:val="24"/>
          <w:szCs w:val="24"/>
          <w:lang w:val="en-GB"/>
        </w:rPr>
        <w:t>% (95% CI</w:t>
      </w:r>
      <w:r w:rsidR="00833655" w:rsidRPr="00AA57BB">
        <w:rPr>
          <w:rFonts w:ascii="Times New Roman" w:hAnsi="Times New Roman" w:cs="Times New Roman"/>
          <w:sz w:val="24"/>
          <w:szCs w:val="24"/>
          <w:lang w:val="en-GB"/>
        </w:rPr>
        <w:t xml:space="preserve"> 94-98</w:t>
      </w:r>
      <w:r w:rsidR="0046193D" w:rsidRPr="00AA57BB">
        <w:rPr>
          <w:rFonts w:ascii="Times New Roman" w:hAnsi="Times New Roman" w:cs="Times New Roman"/>
          <w:sz w:val="24"/>
          <w:szCs w:val="24"/>
          <w:lang w:val="en-GB"/>
        </w:rPr>
        <w:t>) in women aged 65 years or older without mental hea</w:t>
      </w:r>
      <w:r w:rsidR="00C12844" w:rsidRPr="00AA57BB">
        <w:rPr>
          <w:rFonts w:ascii="Times New Roman" w:hAnsi="Times New Roman" w:cs="Times New Roman"/>
          <w:sz w:val="24"/>
          <w:szCs w:val="24"/>
          <w:lang w:val="en-GB"/>
        </w:rPr>
        <w:t xml:space="preserve">lth diagnoses. Viral suppression rates increased with increasing age and were lower in </w:t>
      </w:r>
      <w:r w:rsidRPr="00AA57BB">
        <w:rPr>
          <w:rFonts w:ascii="Times New Roman" w:hAnsi="Times New Roman" w:cs="Times New Roman"/>
          <w:sz w:val="24"/>
          <w:szCs w:val="24"/>
          <w:lang w:val="en-GB"/>
        </w:rPr>
        <w:t>patients</w:t>
      </w:r>
      <w:r w:rsidR="00C12844" w:rsidRPr="00AA57BB">
        <w:rPr>
          <w:rFonts w:ascii="Times New Roman" w:hAnsi="Times New Roman" w:cs="Times New Roman"/>
          <w:sz w:val="24"/>
          <w:szCs w:val="24"/>
          <w:lang w:val="en-GB"/>
        </w:rPr>
        <w:t xml:space="preserve"> with mental health diagnoses.</w:t>
      </w:r>
      <w:r w:rsidR="0090732C" w:rsidRPr="00AA57BB">
        <w:rPr>
          <w:rFonts w:ascii="Times New Roman" w:hAnsi="Times New Roman" w:cs="Times New Roman"/>
          <w:sz w:val="24"/>
          <w:szCs w:val="24"/>
          <w:lang w:val="en-GB"/>
        </w:rPr>
        <w:t xml:space="preserve"> Women above 25 had higher suppression rates than men</w:t>
      </w:r>
      <w:r w:rsidR="00546C20" w:rsidRPr="00AA57BB">
        <w:rPr>
          <w:rFonts w:ascii="Times New Roman" w:hAnsi="Times New Roman" w:cs="Times New Roman"/>
          <w:sz w:val="24"/>
          <w:szCs w:val="24"/>
          <w:lang w:val="en-GB"/>
        </w:rPr>
        <w:t xml:space="preserve">; </w:t>
      </w:r>
      <w:r w:rsidR="00FE1676" w:rsidRPr="00AA57BB">
        <w:rPr>
          <w:rFonts w:ascii="Times New Roman" w:hAnsi="Times New Roman" w:cs="Times New Roman"/>
          <w:sz w:val="24"/>
          <w:szCs w:val="24"/>
          <w:lang w:val="en-GB"/>
        </w:rPr>
        <w:t xml:space="preserve">adolescent girls and young women under </w:t>
      </w:r>
      <w:r w:rsidR="00C14EF4" w:rsidRPr="00AA57BB">
        <w:rPr>
          <w:rFonts w:ascii="Times New Roman" w:hAnsi="Times New Roman" w:cs="Times New Roman"/>
          <w:sz w:val="24"/>
          <w:szCs w:val="24"/>
          <w:lang w:val="en-GB"/>
        </w:rPr>
        <w:t>25 had lower suppression rates tha</w:t>
      </w:r>
      <w:r w:rsidR="00FE1676" w:rsidRPr="00AA57BB">
        <w:rPr>
          <w:rFonts w:ascii="Times New Roman" w:hAnsi="Times New Roman" w:cs="Times New Roman"/>
          <w:sz w:val="24"/>
          <w:szCs w:val="24"/>
          <w:lang w:val="en-GB"/>
        </w:rPr>
        <w:t>n their male counterparts</w:t>
      </w:r>
      <w:r w:rsidR="0090732C" w:rsidRPr="00AA57BB">
        <w:rPr>
          <w:rFonts w:ascii="Times New Roman" w:hAnsi="Times New Roman" w:cs="Times New Roman"/>
          <w:sz w:val="24"/>
          <w:szCs w:val="24"/>
          <w:lang w:val="en-GB"/>
        </w:rPr>
        <w:t xml:space="preserve"> (</w:t>
      </w:r>
      <w:r w:rsidR="00FE1676" w:rsidRPr="00AA57BB">
        <w:rPr>
          <w:rFonts w:ascii="Times New Roman" w:hAnsi="Times New Roman" w:cs="Times New Roman"/>
          <w:sz w:val="24"/>
          <w:szCs w:val="24"/>
          <w:u w:val="single"/>
          <w:lang w:val="en-GB"/>
        </w:rPr>
        <w:t>Figure S4</w:t>
      </w:r>
      <w:r w:rsidR="0090732C" w:rsidRPr="00AA57BB">
        <w:rPr>
          <w:rFonts w:ascii="Times New Roman" w:hAnsi="Times New Roman" w:cs="Times New Roman"/>
          <w:sz w:val="24"/>
          <w:szCs w:val="24"/>
          <w:lang w:val="en-GB"/>
        </w:rPr>
        <w:t xml:space="preserve">). </w:t>
      </w:r>
      <w:r w:rsidR="00EA7D02" w:rsidRPr="00AA57BB">
        <w:rPr>
          <w:rFonts w:ascii="Times New Roman" w:hAnsi="Times New Roman" w:cs="Times New Roman"/>
          <w:sz w:val="24"/>
          <w:szCs w:val="24"/>
          <w:lang w:val="en-GB"/>
        </w:rPr>
        <w:t>Numerical values for viral su</w:t>
      </w:r>
      <w:r w:rsidR="00824A50" w:rsidRPr="00AA57BB">
        <w:rPr>
          <w:rFonts w:ascii="Times New Roman" w:hAnsi="Times New Roman" w:cs="Times New Roman"/>
          <w:sz w:val="24"/>
          <w:szCs w:val="24"/>
          <w:lang w:val="en-GB"/>
        </w:rPr>
        <w:t>p</w:t>
      </w:r>
      <w:r w:rsidR="00EA7D02" w:rsidRPr="00AA57BB">
        <w:rPr>
          <w:rFonts w:ascii="Times New Roman" w:hAnsi="Times New Roman" w:cs="Times New Roman"/>
          <w:sz w:val="24"/>
          <w:szCs w:val="24"/>
          <w:lang w:val="en-GB"/>
        </w:rPr>
        <w:t>pression rates by sex, age group, and mental hea</w:t>
      </w:r>
      <w:r w:rsidR="00824A50" w:rsidRPr="00AA57BB">
        <w:rPr>
          <w:rFonts w:ascii="Times New Roman" w:hAnsi="Times New Roman" w:cs="Times New Roman"/>
          <w:sz w:val="24"/>
          <w:szCs w:val="24"/>
          <w:lang w:val="en-GB"/>
        </w:rPr>
        <w:t>lt</w:t>
      </w:r>
      <w:r w:rsidR="00EA7D02" w:rsidRPr="00AA57BB">
        <w:rPr>
          <w:rFonts w:ascii="Times New Roman" w:hAnsi="Times New Roman" w:cs="Times New Roman"/>
          <w:sz w:val="24"/>
          <w:szCs w:val="24"/>
          <w:lang w:val="en-GB"/>
        </w:rPr>
        <w:t xml:space="preserve">h status at </w:t>
      </w:r>
      <w:r w:rsidR="00546C20" w:rsidRPr="00AA57BB">
        <w:rPr>
          <w:rFonts w:ascii="Times New Roman" w:hAnsi="Times New Roman" w:cs="Times New Roman"/>
          <w:sz w:val="24"/>
          <w:szCs w:val="24"/>
          <w:lang w:val="en-GB"/>
        </w:rPr>
        <w:t>two</w:t>
      </w:r>
      <w:r w:rsidR="00EA7D02" w:rsidRPr="00AA57BB">
        <w:rPr>
          <w:rFonts w:ascii="Times New Roman" w:hAnsi="Times New Roman" w:cs="Times New Roman"/>
          <w:sz w:val="24"/>
          <w:szCs w:val="24"/>
          <w:lang w:val="en-GB"/>
        </w:rPr>
        <w:t xml:space="preserve"> years after baseline </w:t>
      </w:r>
      <w:r w:rsidR="00546C20" w:rsidRPr="00AA57BB">
        <w:rPr>
          <w:rFonts w:ascii="Times New Roman" w:hAnsi="Times New Roman" w:cs="Times New Roman"/>
          <w:sz w:val="24"/>
          <w:szCs w:val="24"/>
          <w:lang w:val="en-GB"/>
        </w:rPr>
        <w:t xml:space="preserve">for </w:t>
      </w:r>
      <w:r w:rsidR="00521193" w:rsidRPr="00AA57BB">
        <w:rPr>
          <w:rFonts w:ascii="Times New Roman" w:hAnsi="Times New Roman" w:cs="Times New Roman"/>
          <w:sz w:val="24"/>
          <w:szCs w:val="24"/>
          <w:lang w:val="en-GB"/>
        </w:rPr>
        <w:t>all three</w:t>
      </w:r>
      <w:r w:rsidR="00EA7D02" w:rsidRPr="00AA57BB">
        <w:rPr>
          <w:rFonts w:ascii="Times New Roman" w:hAnsi="Times New Roman" w:cs="Times New Roman"/>
          <w:sz w:val="24"/>
          <w:szCs w:val="24"/>
          <w:lang w:val="en-GB"/>
        </w:rPr>
        <w:t xml:space="preserve"> viral load threshold</w:t>
      </w:r>
      <w:r w:rsidR="00F9434D" w:rsidRPr="00AA57BB">
        <w:rPr>
          <w:rFonts w:ascii="Times New Roman" w:hAnsi="Times New Roman" w:cs="Times New Roman"/>
          <w:sz w:val="24"/>
          <w:szCs w:val="24"/>
          <w:lang w:val="en-GB"/>
        </w:rPr>
        <w:t>s</w:t>
      </w:r>
      <w:r w:rsidR="00EA7D02" w:rsidRPr="00AA57BB">
        <w:rPr>
          <w:rFonts w:ascii="Times New Roman" w:hAnsi="Times New Roman" w:cs="Times New Roman"/>
          <w:sz w:val="24"/>
          <w:szCs w:val="24"/>
          <w:lang w:val="en-GB"/>
        </w:rPr>
        <w:t xml:space="preserve"> </w:t>
      </w:r>
      <w:r w:rsidR="00521193" w:rsidRPr="00AA57BB">
        <w:rPr>
          <w:rFonts w:ascii="Times New Roman" w:hAnsi="Times New Roman" w:cs="Times New Roman"/>
          <w:sz w:val="24"/>
          <w:szCs w:val="24"/>
          <w:lang w:val="en-GB"/>
        </w:rPr>
        <w:t xml:space="preserve">(100, </w:t>
      </w:r>
      <w:r w:rsidR="00EA7D02" w:rsidRPr="00AA57BB">
        <w:rPr>
          <w:rFonts w:ascii="Times New Roman" w:hAnsi="Times New Roman" w:cs="Times New Roman"/>
          <w:sz w:val="24"/>
          <w:szCs w:val="24"/>
          <w:lang w:val="en-GB"/>
        </w:rPr>
        <w:t>400</w:t>
      </w:r>
      <w:r w:rsidR="00521193" w:rsidRPr="00AA57BB">
        <w:rPr>
          <w:rFonts w:ascii="Times New Roman" w:hAnsi="Times New Roman" w:cs="Times New Roman"/>
          <w:sz w:val="24"/>
          <w:szCs w:val="24"/>
          <w:lang w:val="en-GB"/>
        </w:rPr>
        <w:t>, and 1000</w:t>
      </w:r>
      <w:r w:rsidR="00EA7D02" w:rsidRPr="00AA57BB">
        <w:rPr>
          <w:rFonts w:ascii="Times New Roman" w:hAnsi="Times New Roman" w:cs="Times New Roman"/>
          <w:sz w:val="24"/>
          <w:szCs w:val="24"/>
          <w:lang w:val="en-GB"/>
        </w:rPr>
        <w:t xml:space="preserve"> copies/mL</w:t>
      </w:r>
      <w:r w:rsidR="00521193" w:rsidRPr="00AA57BB">
        <w:rPr>
          <w:rFonts w:ascii="Times New Roman" w:hAnsi="Times New Roman" w:cs="Times New Roman"/>
          <w:sz w:val="24"/>
          <w:szCs w:val="24"/>
          <w:lang w:val="en-GB"/>
        </w:rPr>
        <w:t>)</w:t>
      </w:r>
      <w:r w:rsidR="00EA7D02" w:rsidRPr="00AA57BB">
        <w:rPr>
          <w:rFonts w:ascii="Times New Roman" w:hAnsi="Times New Roman" w:cs="Times New Roman"/>
          <w:sz w:val="24"/>
          <w:szCs w:val="24"/>
          <w:lang w:val="en-GB"/>
        </w:rPr>
        <w:t xml:space="preserve"> </w:t>
      </w:r>
      <w:r w:rsidR="00521193" w:rsidRPr="00AA57BB">
        <w:rPr>
          <w:rFonts w:ascii="Times New Roman" w:hAnsi="Times New Roman" w:cs="Times New Roman"/>
          <w:sz w:val="24"/>
          <w:szCs w:val="24"/>
          <w:lang w:val="en-GB"/>
        </w:rPr>
        <w:t xml:space="preserve">are </w:t>
      </w:r>
      <w:r w:rsidR="00EA7D02" w:rsidRPr="00AA57BB">
        <w:rPr>
          <w:rFonts w:ascii="Times New Roman" w:hAnsi="Times New Roman" w:cs="Times New Roman"/>
          <w:sz w:val="24"/>
          <w:szCs w:val="24"/>
          <w:lang w:val="en-GB"/>
        </w:rPr>
        <w:t xml:space="preserve">shown in </w:t>
      </w:r>
      <w:r w:rsidR="00EA7D02" w:rsidRPr="00AA57BB">
        <w:rPr>
          <w:rFonts w:ascii="Times New Roman" w:hAnsi="Times New Roman" w:cs="Times New Roman"/>
          <w:sz w:val="24"/>
          <w:szCs w:val="24"/>
          <w:u w:val="single"/>
          <w:lang w:val="en-GB"/>
        </w:rPr>
        <w:t>Table S</w:t>
      </w:r>
      <w:r w:rsidR="00947183" w:rsidRPr="00AA57BB">
        <w:rPr>
          <w:rFonts w:ascii="Times New Roman" w:hAnsi="Times New Roman" w:cs="Times New Roman"/>
          <w:sz w:val="24"/>
          <w:szCs w:val="24"/>
          <w:u w:val="single"/>
          <w:lang w:val="en-GB"/>
        </w:rPr>
        <w:t>3</w:t>
      </w:r>
      <w:r w:rsidR="00EA7D02" w:rsidRPr="00AA57BB">
        <w:rPr>
          <w:rFonts w:ascii="Times New Roman" w:hAnsi="Times New Roman" w:cs="Times New Roman"/>
          <w:sz w:val="24"/>
          <w:szCs w:val="24"/>
          <w:lang w:val="en-GB"/>
        </w:rPr>
        <w:t xml:space="preserve">. </w:t>
      </w:r>
      <w:r w:rsidR="00FB39D6" w:rsidRPr="00AA57BB">
        <w:rPr>
          <w:rFonts w:ascii="Times New Roman" w:hAnsi="Times New Roman" w:cs="Times New Roman"/>
          <w:sz w:val="24"/>
          <w:szCs w:val="24"/>
          <w:lang w:val="en-GB"/>
        </w:rPr>
        <w:t>In all adjusted models, m</w:t>
      </w:r>
      <w:r w:rsidR="00CD3932" w:rsidRPr="00AA57BB">
        <w:rPr>
          <w:rFonts w:ascii="Times New Roman" w:hAnsi="Times New Roman" w:cs="Times New Roman"/>
          <w:sz w:val="24"/>
          <w:szCs w:val="24"/>
          <w:lang w:val="en-GB"/>
        </w:rPr>
        <w:t>ale sex</w:t>
      </w:r>
      <w:r w:rsidR="00FB39D6" w:rsidRPr="00AA57BB">
        <w:rPr>
          <w:rFonts w:ascii="Times New Roman" w:hAnsi="Times New Roman" w:cs="Times New Roman"/>
          <w:sz w:val="24"/>
          <w:szCs w:val="24"/>
          <w:lang w:val="en-GB"/>
        </w:rPr>
        <w:t xml:space="preserve"> </w:t>
      </w:r>
      <w:r w:rsidR="002C7E32" w:rsidRPr="00AA57BB">
        <w:rPr>
          <w:rFonts w:ascii="Times New Roman" w:hAnsi="Times New Roman" w:cs="Times New Roman"/>
          <w:sz w:val="24"/>
          <w:szCs w:val="24"/>
          <w:lang w:val="en-GB"/>
        </w:rPr>
        <w:t>and younger age</w:t>
      </w:r>
      <w:r w:rsidR="00C12844" w:rsidRPr="00AA57BB">
        <w:rPr>
          <w:rFonts w:ascii="Times New Roman" w:hAnsi="Times New Roman" w:cs="Times New Roman"/>
          <w:sz w:val="24"/>
          <w:szCs w:val="24"/>
          <w:lang w:val="en-GB"/>
        </w:rPr>
        <w:t xml:space="preserve"> were strongly associated</w:t>
      </w:r>
      <w:r w:rsidR="002C7E32" w:rsidRPr="00AA57BB">
        <w:rPr>
          <w:rFonts w:ascii="Times New Roman" w:hAnsi="Times New Roman" w:cs="Times New Roman"/>
          <w:sz w:val="24"/>
          <w:szCs w:val="24"/>
          <w:lang w:val="en-GB"/>
        </w:rPr>
        <w:t xml:space="preserve"> with </w:t>
      </w:r>
      <w:r w:rsidR="00670B7B" w:rsidRPr="00AA57BB">
        <w:rPr>
          <w:rFonts w:ascii="Times New Roman" w:hAnsi="Times New Roman" w:cs="Times New Roman"/>
          <w:sz w:val="24"/>
          <w:szCs w:val="24"/>
          <w:lang w:val="en-GB"/>
        </w:rPr>
        <w:t>VNS</w:t>
      </w:r>
      <w:r w:rsidR="00824A50" w:rsidRPr="00AA57BB">
        <w:rPr>
          <w:rFonts w:ascii="Times New Roman" w:hAnsi="Times New Roman" w:cs="Times New Roman"/>
          <w:sz w:val="24"/>
          <w:szCs w:val="24"/>
          <w:lang w:val="en-GB"/>
        </w:rPr>
        <w:t xml:space="preserve"> </w:t>
      </w:r>
      <w:r w:rsidR="00B65C9C" w:rsidRPr="00AA57BB">
        <w:rPr>
          <w:rFonts w:ascii="Times New Roman" w:hAnsi="Times New Roman" w:cs="Times New Roman"/>
          <w:sz w:val="24"/>
          <w:szCs w:val="24"/>
          <w:lang w:val="en-GB"/>
        </w:rPr>
        <w:t>(</w:t>
      </w:r>
      <w:r w:rsidR="00B65C9C" w:rsidRPr="00AA57BB">
        <w:rPr>
          <w:rFonts w:ascii="Times New Roman" w:hAnsi="Times New Roman" w:cs="Times New Roman"/>
          <w:sz w:val="24"/>
          <w:szCs w:val="24"/>
          <w:u w:val="single"/>
          <w:lang w:val="en-GB"/>
        </w:rPr>
        <w:t>Table 3</w:t>
      </w:r>
      <w:r w:rsidR="00B65C9C" w:rsidRPr="00AA57BB">
        <w:rPr>
          <w:rFonts w:ascii="Times New Roman" w:hAnsi="Times New Roman" w:cs="Times New Roman"/>
          <w:sz w:val="24"/>
          <w:szCs w:val="24"/>
          <w:lang w:val="en-GB"/>
        </w:rPr>
        <w:t xml:space="preserve">). </w:t>
      </w:r>
      <w:r w:rsidR="00FB39D6" w:rsidRPr="00AA57BB">
        <w:rPr>
          <w:rFonts w:ascii="Times New Roman" w:hAnsi="Times New Roman" w:cs="Times New Roman"/>
          <w:sz w:val="24"/>
          <w:szCs w:val="24"/>
          <w:lang w:val="en-GB"/>
        </w:rPr>
        <w:t>In models adjusted for age</w:t>
      </w:r>
      <w:r w:rsidR="0005493A" w:rsidRPr="00AA57BB">
        <w:rPr>
          <w:rFonts w:ascii="Times New Roman" w:hAnsi="Times New Roman" w:cs="Times New Roman"/>
          <w:sz w:val="24"/>
          <w:szCs w:val="24"/>
          <w:lang w:val="en-GB"/>
        </w:rPr>
        <w:t>,</w:t>
      </w:r>
      <w:r w:rsidR="00FB39D6" w:rsidRPr="00AA57BB">
        <w:rPr>
          <w:rFonts w:ascii="Times New Roman" w:hAnsi="Times New Roman" w:cs="Times New Roman"/>
          <w:sz w:val="24"/>
          <w:szCs w:val="24"/>
          <w:lang w:val="en-GB"/>
        </w:rPr>
        <w:t xml:space="preserve"> sex,</w:t>
      </w:r>
      <w:r w:rsidR="0005493A" w:rsidRPr="00AA57BB">
        <w:rPr>
          <w:rFonts w:ascii="Times New Roman" w:hAnsi="Times New Roman" w:cs="Times New Roman"/>
          <w:sz w:val="24"/>
          <w:szCs w:val="24"/>
          <w:lang w:val="en-GB"/>
        </w:rPr>
        <w:t xml:space="preserve"> and years since baseline, </w:t>
      </w:r>
      <w:r w:rsidR="00546C20" w:rsidRPr="00AA57BB">
        <w:rPr>
          <w:rFonts w:ascii="Times New Roman" w:hAnsi="Times New Roman" w:cs="Times New Roman"/>
          <w:sz w:val="24"/>
          <w:szCs w:val="24"/>
          <w:lang w:val="en-GB"/>
        </w:rPr>
        <w:t xml:space="preserve">VNS was associated with </w:t>
      </w:r>
      <w:r w:rsidR="001F753F" w:rsidRPr="00AA57BB">
        <w:rPr>
          <w:rFonts w:ascii="Times New Roman" w:hAnsi="Times New Roman" w:cs="Times New Roman"/>
          <w:sz w:val="24"/>
          <w:szCs w:val="24"/>
          <w:lang w:val="en-GB"/>
        </w:rPr>
        <w:t>organic mental disorders (</w:t>
      </w:r>
      <w:proofErr w:type="spellStart"/>
      <w:r w:rsidR="001F753F" w:rsidRPr="00AA57BB">
        <w:rPr>
          <w:rFonts w:ascii="Times New Roman" w:hAnsi="Times New Roman" w:cs="Times New Roman"/>
          <w:sz w:val="24"/>
          <w:szCs w:val="24"/>
          <w:lang w:val="en-GB"/>
        </w:rPr>
        <w:t>aRR</w:t>
      </w:r>
      <w:proofErr w:type="spellEnd"/>
      <w:r w:rsidR="001F753F" w:rsidRPr="00AA57BB">
        <w:rPr>
          <w:rFonts w:ascii="Times New Roman" w:hAnsi="Times New Roman" w:cs="Times New Roman"/>
          <w:sz w:val="24"/>
          <w:szCs w:val="24"/>
          <w:lang w:val="en-GB"/>
        </w:rPr>
        <w:t xml:space="preserve"> 1.78, 95% CI 1.41-2.24), </w:t>
      </w:r>
      <w:r w:rsidR="00FB39D6" w:rsidRPr="00AA57BB">
        <w:rPr>
          <w:rFonts w:ascii="Times New Roman" w:hAnsi="Times New Roman" w:cs="Times New Roman"/>
          <w:sz w:val="24"/>
          <w:szCs w:val="24"/>
          <w:lang w:val="en-GB"/>
        </w:rPr>
        <w:t>substance use disorders (</w:t>
      </w:r>
      <w:proofErr w:type="spellStart"/>
      <w:r w:rsidR="00FB39D6" w:rsidRPr="00AA57BB">
        <w:rPr>
          <w:rFonts w:ascii="Times New Roman" w:hAnsi="Times New Roman" w:cs="Times New Roman"/>
          <w:sz w:val="24"/>
          <w:szCs w:val="24"/>
          <w:lang w:val="en-GB"/>
        </w:rPr>
        <w:t>aRR</w:t>
      </w:r>
      <w:proofErr w:type="spellEnd"/>
      <w:r w:rsidR="00FB39D6" w:rsidRPr="00AA57BB">
        <w:rPr>
          <w:rFonts w:ascii="Times New Roman" w:hAnsi="Times New Roman" w:cs="Times New Roman"/>
          <w:sz w:val="24"/>
          <w:szCs w:val="24"/>
          <w:lang w:val="en-GB"/>
        </w:rPr>
        <w:t xml:space="preserve"> 1.82 95% CI 1.42-2.34), serious mental disorders (</w:t>
      </w:r>
      <w:proofErr w:type="spellStart"/>
      <w:r w:rsidR="00FB39D6" w:rsidRPr="00AA57BB">
        <w:rPr>
          <w:rFonts w:ascii="Times New Roman" w:hAnsi="Times New Roman" w:cs="Times New Roman"/>
          <w:sz w:val="24"/>
          <w:szCs w:val="24"/>
          <w:lang w:val="en-GB"/>
        </w:rPr>
        <w:t>aRR</w:t>
      </w:r>
      <w:proofErr w:type="spellEnd"/>
      <w:r w:rsidR="00FB39D6" w:rsidRPr="00AA57BB">
        <w:rPr>
          <w:rFonts w:ascii="Times New Roman" w:hAnsi="Times New Roman" w:cs="Times New Roman"/>
          <w:sz w:val="24"/>
          <w:szCs w:val="24"/>
          <w:lang w:val="en-GB"/>
        </w:rPr>
        <w:t xml:space="preserve"> 1.54, 95% CI 1.30-1.82), depression (</w:t>
      </w:r>
      <w:proofErr w:type="spellStart"/>
      <w:r w:rsidR="00FB39D6" w:rsidRPr="00AA57BB">
        <w:rPr>
          <w:rFonts w:ascii="Times New Roman" w:hAnsi="Times New Roman" w:cs="Times New Roman"/>
          <w:sz w:val="24"/>
          <w:szCs w:val="24"/>
          <w:lang w:val="en-GB"/>
        </w:rPr>
        <w:t>aRR</w:t>
      </w:r>
      <w:proofErr w:type="spellEnd"/>
      <w:r w:rsidR="00FB39D6" w:rsidRPr="00AA57BB">
        <w:rPr>
          <w:rFonts w:ascii="Times New Roman" w:hAnsi="Times New Roman" w:cs="Times New Roman"/>
          <w:sz w:val="24"/>
          <w:szCs w:val="24"/>
          <w:lang w:val="en-GB"/>
        </w:rPr>
        <w:t xml:space="preserve"> 1.26, 95% CI 1.17-1.35), anxiety (</w:t>
      </w:r>
      <w:proofErr w:type="spellStart"/>
      <w:r w:rsidR="00FB39D6" w:rsidRPr="00AA57BB">
        <w:rPr>
          <w:rFonts w:ascii="Times New Roman" w:hAnsi="Times New Roman" w:cs="Times New Roman"/>
          <w:sz w:val="24"/>
          <w:szCs w:val="24"/>
          <w:lang w:val="en-GB"/>
        </w:rPr>
        <w:t>aRR</w:t>
      </w:r>
      <w:proofErr w:type="spellEnd"/>
      <w:r w:rsidR="00FB39D6" w:rsidRPr="00AA57BB">
        <w:rPr>
          <w:rFonts w:ascii="Times New Roman" w:hAnsi="Times New Roman" w:cs="Times New Roman"/>
          <w:sz w:val="24"/>
          <w:szCs w:val="24"/>
          <w:lang w:val="en-GB"/>
        </w:rPr>
        <w:t xml:space="preserve"> 1.11, 95% CI 1.04-1.19), and other mental disorders (</w:t>
      </w:r>
      <w:proofErr w:type="spellStart"/>
      <w:r w:rsidR="00FB39D6" w:rsidRPr="00AA57BB">
        <w:rPr>
          <w:rFonts w:ascii="Times New Roman" w:hAnsi="Times New Roman" w:cs="Times New Roman"/>
          <w:sz w:val="24"/>
          <w:szCs w:val="24"/>
          <w:lang w:val="en-GB"/>
        </w:rPr>
        <w:t>aRR</w:t>
      </w:r>
      <w:proofErr w:type="spellEnd"/>
      <w:r w:rsidR="00FB39D6" w:rsidRPr="00AA57BB">
        <w:rPr>
          <w:rFonts w:ascii="Times New Roman" w:hAnsi="Times New Roman" w:cs="Times New Roman"/>
          <w:sz w:val="24"/>
          <w:szCs w:val="24"/>
          <w:lang w:val="en-GB"/>
        </w:rPr>
        <w:t xml:space="preserve"> 1.10, 95% CI 0.98-1.23). </w:t>
      </w:r>
      <w:r w:rsidR="00CD2AD3" w:rsidRPr="00AA57BB">
        <w:rPr>
          <w:rFonts w:ascii="Times New Roman" w:hAnsi="Times New Roman" w:cs="Times New Roman"/>
          <w:sz w:val="24"/>
          <w:szCs w:val="24"/>
          <w:lang w:val="en-GB"/>
        </w:rPr>
        <w:t>In models adjusted for age, sex, and psychiatric comorbidity, associations between all mental health diagnoses and VNS were attenuated; diagnoses of anxiety or other mental disorders were no longer associated (</w:t>
      </w:r>
      <w:r w:rsidR="00CD2AD3" w:rsidRPr="00AA57BB">
        <w:rPr>
          <w:rFonts w:ascii="Times New Roman" w:hAnsi="Times New Roman" w:cs="Times New Roman"/>
          <w:sz w:val="24"/>
          <w:szCs w:val="24"/>
          <w:u w:val="single"/>
          <w:lang w:val="en-GB"/>
        </w:rPr>
        <w:t>Table 3</w:t>
      </w:r>
      <w:r w:rsidR="00CD2AD3" w:rsidRPr="00AA57BB">
        <w:rPr>
          <w:rFonts w:ascii="Times New Roman" w:hAnsi="Times New Roman" w:cs="Times New Roman"/>
          <w:sz w:val="24"/>
          <w:szCs w:val="24"/>
          <w:lang w:val="en-GB"/>
        </w:rPr>
        <w:t>).</w:t>
      </w:r>
      <w:r w:rsidR="00CE5D28" w:rsidRPr="00AA57BB">
        <w:rPr>
          <w:rFonts w:ascii="Times New Roman" w:hAnsi="Times New Roman" w:cs="Times New Roman"/>
          <w:sz w:val="24"/>
          <w:szCs w:val="24"/>
          <w:lang w:val="en-GB"/>
        </w:rPr>
        <w:t xml:space="preserve"> </w:t>
      </w:r>
      <w:del w:id="85" w:author="Egger, Matthias (ISPM)" w:date="2022-05-16T18:36:00Z">
        <w:r w:rsidR="00CE5D28" w:rsidRPr="00AA57BB" w:rsidDel="00053887">
          <w:rPr>
            <w:rFonts w:ascii="Times New Roman" w:hAnsi="Times New Roman" w:cs="Times New Roman"/>
            <w:sz w:val="24"/>
            <w:szCs w:val="24"/>
            <w:lang w:val="en-GB"/>
          </w:rPr>
          <w:delText xml:space="preserve">The association between substance use disorders and </w:delText>
        </w:r>
        <w:r w:rsidR="00670B7B" w:rsidRPr="00AA57BB" w:rsidDel="00053887">
          <w:rPr>
            <w:rFonts w:ascii="Times New Roman" w:hAnsi="Times New Roman" w:cs="Times New Roman"/>
            <w:sz w:val="24"/>
            <w:szCs w:val="24"/>
            <w:lang w:val="en-GB"/>
          </w:rPr>
          <w:delText>VNS</w:delText>
        </w:r>
        <w:r w:rsidR="00CE5D28" w:rsidRPr="00AA57BB" w:rsidDel="00053887">
          <w:rPr>
            <w:rFonts w:ascii="Times New Roman" w:hAnsi="Times New Roman" w:cs="Times New Roman"/>
            <w:sz w:val="24"/>
            <w:szCs w:val="24"/>
            <w:lang w:val="en-GB"/>
          </w:rPr>
          <w:delText xml:space="preserve"> w</w:delText>
        </w:r>
        <w:r w:rsidR="00546C20" w:rsidRPr="00AA57BB" w:rsidDel="00053887">
          <w:rPr>
            <w:rFonts w:ascii="Times New Roman" w:hAnsi="Times New Roman" w:cs="Times New Roman"/>
            <w:sz w:val="24"/>
            <w:szCs w:val="24"/>
            <w:lang w:val="en-GB"/>
          </w:rPr>
          <w:delText>as</w:delText>
        </w:r>
        <w:r w:rsidR="00CE5D28" w:rsidRPr="00AA57BB" w:rsidDel="00053887">
          <w:rPr>
            <w:rFonts w:ascii="Times New Roman" w:hAnsi="Times New Roman" w:cs="Times New Roman"/>
            <w:sz w:val="24"/>
            <w:szCs w:val="24"/>
            <w:lang w:val="en-GB"/>
          </w:rPr>
          <w:delText xml:space="preserve"> fully mediated </w:delText>
        </w:r>
        <w:r w:rsidR="00C14EF4" w:rsidRPr="00AA57BB" w:rsidDel="00053887">
          <w:rPr>
            <w:rFonts w:ascii="Times New Roman" w:hAnsi="Times New Roman" w:cs="Times New Roman"/>
            <w:sz w:val="24"/>
            <w:szCs w:val="24"/>
            <w:lang w:val="en-GB"/>
          </w:rPr>
          <w:delText xml:space="preserve">by </w:delText>
        </w:r>
        <w:r w:rsidR="00CE5D28" w:rsidRPr="00AA57BB" w:rsidDel="00053887">
          <w:rPr>
            <w:rFonts w:ascii="Times New Roman" w:hAnsi="Times New Roman" w:cs="Times New Roman"/>
            <w:sz w:val="24"/>
            <w:szCs w:val="24"/>
            <w:lang w:val="en-GB"/>
          </w:rPr>
          <w:delText>CMA</w:delText>
        </w:r>
      </w:del>
      <w:ins w:id="86" w:author="Egger, Matthias (ISPM)" w:date="2022-05-16T18:36:00Z">
        <w:r w:rsidR="00053887">
          <w:rPr>
            <w:rFonts w:ascii="Times New Roman" w:hAnsi="Times New Roman" w:cs="Times New Roman"/>
            <w:sz w:val="24"/>
            <w:szCs w:val="24"/>
            <w:lang w:val="en-GB"/>
          </w:rPr>
          <w:t>CMA fully mediated the association between substance use disorders and VNS</w:t>
        </w:r>
      </w:ins>
      <w:r w:rsidR="00CE5D28" w:rsidRPr="00AA57BB">
        <w:rPr>
          <w:rFonts w:ascii="Times New Roman" w:hAnsi="Times New Roman" w:cs="Times New Roman"/>
          <w:sz w:val="24"/>
          <w:szCs w:val="24"/>
          <w:lang w:val="en-GB"/>
        </w:rPr>
        <w:t xml:space="preserve">. Associations between other </w:t>
      </w:r>
      <w:r w:rsidR="00B65C9C" w:rsidRPr="00AA57BB">
        <w:rPr>
          <w:rFonts w:ascii="Times New Roman" w:hAnsi="Times New Roman" w:cs="Times New Roman"/>
          <w:sz w:val="24"/>
          <w:szCs w:val="24"/>
          <w:lang w:val="en-GB"/>
        </w:rPr>
        <w:t xml:space="preserve">mental health diagnoses </w:t>
      </w:r>
      <w:r w:rsidR="00CE5D28" w:rsidRPr="00AA57BB">
        <w:rPr>
          <w:rFonts w:ascii="Times New Roman" w:hAnsi="Times New Roman" w:cs="Times New Roman"/>
          <w:sz w:val="24"/>
          <w:szCs w:val="24"/>
          <w:lang w:val="en-GB"/>
        </w:rPr>
        <w:t xml:space="preserve">and </w:t>
      </w:r>
      <w:r w:rsidR="00670B7B" w:rsidRPr="00AA57BB">
        <w:rPr>
          <w:rFonts w:ascii="Times New Roman" w:hAnsi="Times New Roman" w:cs="Times New Roman"/>
          <w:sz w:val="24"/>
          <w:szCs w:val="24"/>
          <w:lang w:val="en-GB"/>
        </w:rPr>
        <w:t>VNS</w:t>
      </w:r>
      <w:r w:rsidR="00CE5D28" w:rsidRPr="00AA57BB">
        <w:rPr>
          <w:rFonts w:ascii="Times New Roman" w:hAnsi="Times New Roman" w:cs="Times New Roman"/>
          <w:sz w:val="24"/>
          <w:szCs w:val="24"/>
          <w:lang w:val="en-GB"/>
        </w:rPr>
        <w:t xml:space="preserve"> were partially mediated by CMA</w:t>
      </w:r>
      <w:r w:rsidR="002C7E32" w:rsidRPr="00AA57BB">
        <w:rPr>
          <w:rFonts w:ascii="Times New Roman" w:hAnsi="Times New Roman" w:cs="Times New Roman"/>
          <w:sz w:val="24"/>
          <w:szCs w:val="24"/>
          <w:lang w:val="en-GB"/>
        </w:rPr>
        <w:t xml:space="preserve"> (</w:t>
      </w:r>
      <w:r w:rsidR="002C7E32" w:rsidRPr="00AA57BB">
        <w:rPr>
          <w:rFonts w:ascii="Times New Roman" w:hAnsi="Times New Roman" w:cs="Times New Roman"/>
          <w:sz w:val="24"/>
          <w:szCs w:val="24"/>
          <w:u w:val="single"/>
          <w:lang w:val="en-GB"/>
        </w:rPr>
        <w:t>Table 3</w:t>
      </w:r>
      <w:r w:rsidR="00CE5D28" w:rsidRPr="00AA57BB">
        <w:rPr>
          <w:rFonts w:ascii="Times New Roman" w:hAnsi="Times New Roman" w:cs="Times New Roman"/>
          <w:sz w:val="24"/>
          <w:szCs w:val="24"/>
          <w:lang w:val="en-GB"/>
        </w:rPr>
        <w:t>).</w:t>
      </w:r>
    </w:p>
    <w:p w14:paraId="5B56A6CF" w14:textId="29E05FC7" w:rsidR="00FB1536" w:rsidRPr="00AA57BB" w:rsidRDefault="00DA3C93" w:rsidP="009A5106">
      <w:pPr>
        <w:spacing w:after="0" w:line="360" w:lineRule="auto"/>
        <w:rPr>
          <w:rFonts w:ascii="Times New Roman" w:eastAsiaTheme="majorEastAsia" w:hAnsi="Times New Roman" w:cs="Times New Roman"/>
          <w:b/>
          <w:sz w:val="24"/>
          <w:szCs w:val="24"/>
          <w:lang w:val="en-GB"/>
        </w:rPr>
      </w:pPr>
      <w:r w:rsidRPr="00AA57BB">
        <w:rPr>
          <w:rFonts w:ascii="Times New Roman" w:eastAsiaTheme="majorEastAsia" w:hAnsi="Times New Roman" w:cs="Times New Roman"/>
          <w:b/>
          <w:sz w:val="24"/>
          <w:szCs w:val="24"/>
          <w:lang w:val="en-GB"/>
        </w:rPr>
        <w:lastRenderedPageBreak/>
        <w:t>Sensitivity analyse</w:t>
      </w:r>
      <w:r w:rsidR="00FB1536" w:rsidRPr="00AA57BB">
        <w:rPr>
          <w:rFonts w:ascii="Times New Roman" w:eastAsiaTheme="majorEastAsia" w:hAnsi="Times New Roman" w:cs="Times New Roman"/>
          <w:b/>
          <w:sz w:val="24"/>
          <w:szCs w:val="24"/>
          <w:lang w:val="en-GB"/>
        </w:rPr>
        <w:t>s</w:t>
      </w:r>
    </w:p>
    <w:p w14:paraId="28D4D4FC" w14:textId="009A045D" w:rsidR="002F553B" w:rsidRPr="00AA57BB" w:rsidRDefault="00DA3C93" w:rsidP="009A5106">
      <w:pPr>
        <w:spacing w:line="360" w:lineRule="auto"/>
        <w:rPr>
          <w:rFonts w:ascii="Times New Roman" w:hAnsi="Times New Roman" w:cs="Times New Roman"/>
          <w:sz w:val="24"/>
          <w:szCs w:val="24"/>
          <w:lang w:val="en-GB"/>
        </w:rPr>
      </w:pPr>
      <w:r w:rsidRPr="00AA57BB">
        <w:rPr>
          <w:rFonts w:ascii="Times New Roman" w:hAnsi="Times New Roman" w:cs="Times New Roman"/>
          <w:sz w:val="24"/>
          <w:szCs w:val="24"/>
          <w:lang w:val="en-GB"/>
        </w:rPr>
        <w:t xml:space="preserve">Conclusions were </w:t>
      </w:r>
      <w:r w:rsidR="00DC366B" w:rsidRPr="00AA57BB">
        <w:rPr>
          <w:rFonts w:ascii="Times New Roman" w:hAnsi="Times New Roman" w:cs="Times New Roman"/>
          <w:sz w:val="24"/>
          <w:szCs w:val="24"/>
          <w:lang w:val="en-GB"/>
        </w:rPr>
        <w:t>robust</w:t>
      </w:r>
      <w:r w:rsidRPr="00AA57BB">
        <w:rPr>
          <w:rFonts w:ascii="Times New Roman" w:hAnsi="Times New Roman" w:cs="Times New Roman"/>
          <w:sz w:val="24"/>
          <w:szCs w:val="24"/>
          <w:lang w:val="en-GB"/>
        </w:rPr>
        <w:t xml:space="preserve"> </w:t>
      </w:r>
      <w:r w:rsidR="00A43159" w:rsidRPr="00AA57BB">
        <w:rPr>
          <w:rFonts w:ascii="Times New Roman" w:hAnsi="Times New Roman" w:cs="Times New Roman"/>
          <w:sz w:val="24"/>
          <w:szCs w:val="24"/>
          <w:lang w:val="en-GB"/>
        </w:rPr>
        <w:t>in sensitivity analyse</w:t>
      </w:r>
      <w:r w:rsidR="00DD31BA" w:rsidRPr="00AA57BB">
        <w:rPr>
          <w:rFonts w:ascii="Times New Roman" w:hAnsi="Times New Roman" w:cs="Times New Roman"/>
          <w:sz w:val="24"/>
          <w:szCs w:val="24"/>
          <w:lang w:val="en-GB"/>
        </w:rPr>
        <w:t xml:space="preserve">s with different thresholds for non-adherence (CMA&lt;70% and &lt;80%) and </w:t>
      </w:r>
      <w:r w:rsidR="00670B7B" w:rsidRPr="00AA57BB">
        <w:rPr>
          <w:rFonts w:ascii="Times New Roman" w:hAnsi="Times New Roman" w:cs="Times New Roman"/>
          <w:sz w:val="24"/>
          <w:szCs w:val="24"/>
          <w:lang w:val="en-GB"/>
        </w:rPr>
        <w:t>VNS</w:t>
      </w:r>
      <w:r w:rsidR="00DD31BA" w:rsidRPr="00AA57BB">
        <w:rPr>
          <w:rFonts w:ascii="Times New Roman" w:hAnsi="Times New Roman" w:cs="Times New Roman"/>
          <w:sz w:val="24"/>
          <w:szCs w:val="24"/>
          <w:lang w:val="en-GB"/>
        </w:rPr>
        <w:t xml:space="preserve"> (</w:t>
      </w:r>
      <w:r w:rsidR="00FB1536" w:rsidRPr="00AA57BB">
        <w:rPr>
          <w:rFonts w:ascii="Times New Roman" w:hAnsi="Times New Roman" w:cs="Times New Roman"/>
          <w:sz w:val="24"/>
          <w:szCs w:val="24"/>
          <w:lang w:val="en-GB"/>
        </w:rPr>
        <w:t>viral lo</w:t>
      </w:r>
      <w:r w:rsidRPr="00AA57BB">
        <w:rPr>
          <w:rFonts w:ascii="Times New Roman" w:hAnsi="Times New Roman" w:cs="Times New Roman"/>
          <w:sz w:val="24"/>
          <w:szCs w:val="24"/>
          <w:lang w:val="en-GB"/>
        </w:rPr>
        <w:t>ad &gt;1</w:t>
      </w:r>
      <w:r w:rsidR="00FB1536" w:rsidRPr="00AA57BB">
        <w:rPr>
          <w:rFonts w:ascii="Times New Roman" w:hAnsi="Times New Roman" w:cs="Times New Roman"/>
          <w:sz w:val="24"/>
          <w:szCs w:val="24"/>
          <w:lang w:val="en-GB"/>
        </w:rPr>
        <w:t>00 copies/mL and &gt;1000 copies/mL)</w:t>
      </w:r>
      <w:r w:rsidR="00A43159" w:rsidRPr="00AA57BB">
        <w:rPr>
          <w:rFonts w:ascii="Times New Roman" w:hAnsi="Times New Roman" w:cs="Times New Roman"/>
          <w:sz w:val="24"/>
          <w:szCs w:val="24"/>
          <w:lang w:val="en-GB"/>
        </w:rPr>
        <w:t xml:space="preserve"> </w:t>
      </w:r>
      <w:r w:rsidR="00546C20" w:rsidRPr="00AA57BB">
        <w:rPr>
          <w:rFonts w:ascii="Times New Roman" w:hAnsi="Times New Roman" w:cs="Times New Roman"/>
          <w:sz w:val="24"/>
          <w:szCs w:val="24"/>
          <w:lang w:val="en-GB"/>
        </w:rPr>
        <w:t xml:space="preserve">or </w:t>
      </w:r>
      <w:r w:rsidR="00125D5A" w:rsidRPr="00AA57BB">
        <w:rPr>
          <w:rFonts w:ascii="Times New Roman" w:hAnsi="Times New Roman" w:cs="Times New Roman"/>
          <w:sz w:val="24"/>
          <w:szCs w:val="24"/>
          <w:lang w:val="en-GB"/>
        </w:rPr>
        <w:t xml:space="preserve">when </w:t>
      </w:r>
      <w:r w:rsidR="00A43159" w:rsidRPr="00AA57BB">
        <w:rPr>
          <w:rFonts w:ascii="Times New Roman" w:hAnsi="Times New Roman" w:cs="Times New Roman"/>
          <w:sz w:val="24"/>
          <w:szCs w:val="24"/>
          <w:lang w:val="en-GB"/>
        </w:rPr>
        <w:t xml:space="preserve">using </w:t>
      </w:r>
      <w:r w:rsidR="00FB1536" w:rsidRPr="00AA57BB">
        <w:rPr>
          <w:rFonts w:ascii="Times New Roman" w:hAnsi="Times New Roman" w:cs="Times New Roman"/>
          <w:sz w:val="24"/>
          <w:szCs w:val="24"/>
          <w:lang w:val="en-GB"/>
        </w:rPr>
        <w:t>an</w:t>
      </w:r>
      <w:r w:rsidR="00DD31BA" w:rsidRPr="00AA57BB">
        <w:rPr>
          <w:rFonts w:ascii="Times New Roman" w:hAnsi="Times New Roman" w:cs="Times New Roman"/>
          <w:sz w:val="24"/>
          <w:szCs w:val="24"/>
          <w:lang w:val="en-GB"/>
        </w:rPr>
        <w:t xml:space="preserve"> alterna</w:t>
      </w:r>
      <w:r w:rsidR="00FB1536" w:rsidRPr="00AA57BB">
        <w:rPr>
          <w:rFonts w:ascii="Times New Roman" w:hAnsi="Times New Roman" w:cs="Times New Roman"/>
          <w:sz w:val="24"/>
          <w:szCs w:val="24"/>
          <w:lang w:val="en-GB"/>
        </w:rPr>
        <w:t xml:space="preserve">tive exposure definition requiring </w:t>
      </w:r>
      <w:r w:rsidR="002E1BC8" w:rsidRPr="00AA57BB">
        <w:rPr>
          <w:rFonts w:ascii="Times New Roman" w:hAnsi="Times New Roman" w:cs="Times New Roman"/>
          <w:sz w:val="24"/>
          <w:szCs w:val="24"/>
          <w:lang w:val="en-GB"/>
        </w:rPr>
        <w:t xml:space="preserve">patients to be diagnosed at least twice on </w:t>
      </w:r>
      <w:r w:rsidR="00F9434D" w:rsidRPr="00AA57BB">
        <w:rPr>
          <w:rFonts w:ascii="Times New Roman" w:hAnsi="Times New Roman" w:cs="Times New Roman"/>
          <w:sz w:val="24"/>
          <w:szCs w:val="24"/>
          <w:lang w:val="en-GB"/>
        </w:rPr>
        <w:t>different</w:t>
      </w:r>
      <w:r w:rsidR="002E1BC8" w:rsidRPr="00AA57BB">
        <w:rPr>
          <w:rFonts w:ascii="Times New Roman" w:hAnsi="Times New Roman" w:cs="Times New Roman"/>
          <w:sz w:val="24"/>
          <w:szCs w:val="24"/>
          <w:lang w:val="en-GB"/>
        </w:rPr>
        <w:t xml:space="preserve"> </w:t>
      </w:r>
      <w:r w:rsidR="00DC366B" w:rsidRPr="00AA57BB">
        <w:rPr>
          <w:rFonts w:ascii="Times New Roman" w:hAnsi="Times New Roman" w:cs="Times New Roman"/>
          <w:sz w:val="24"/>
          <w:szCs w:val="24"/>
          <w:lang w:val="en-GB"/>
        </w:rPr>
        <w:t xml:space="preserve">dates </w:t>
      </w:r>
      <w:r w:rsidR="00A43159" w:rsidRPr="00AA57BB">
        <w:rPr>
          <w:rFonts w:ascii="Times New Roman" w:hAnsi="Times New Roman" w:cs="Times New Roman"/>
          <w:sz w:val="24"/>
          <w:szCs w:val="24"/>
          <w:lang w:val="en-GB"/>
        </w:rPr>
        <w:t>(</w:t>
      </w:r>
      <w:r w:rsidR="00EA7D02" w:rsidRPr="00AA57BB">
        <w:rPr>
          <w:rFonts w:ascii="Times New Roman" w:hAnsi="Times New Roman" w:cs="Times New Roman"/>
          <w:sz w:val="24"/>
          <w:szCs w:val="24"/>
          <w:u w:val="single"/>
          <w:lang w:val="en-GB"/>
        </w:rPr>
        <w:t>Tables S</w:t>
      </w:r>
      <w:r w:rsidR="00947183" w:rsidRPr="00AA57BB">
        <w:rPr>
          <w:rFonts w:ascii="Times New Roman" w:hAnsi="Times New Roman" w:cs="Times New Roman"/>
          <w:sz w:val="24"/>
          <w:szCs w:val="24"/>
          <w:u w:val="single"/>
          <w:lang w:val="en-GB"/>
        </w:rPr>
        <w:t>4</w:t>
      </w:r>
      <w:r w:rsidR="00A43159" w:rsidRPr="00AA57BB">
        <w:rPr>
          <w:rFonts w:ascii="Times New Roman" w:hAnsi="Times New Roman" w:cs="Times New Roman"/>
          <w:sz w:val="24"/>
          <w:szCs w:val="24"/>
          <w:lang w:val="en-GB"/>
        </w:rPr>
        <w:t xml:space="preserve">, </w:t>
      </w:r>
      <w:r w:rsidR="00A43159" w:rsidRPr="00AA57BB">
        <w:rPr>
          <w:rFonts w:ascii="Times New Roman" w:hAnsi="Times New Roman" w:cs="Times New Roman"/>
          <w:sz w:val="24"/>
          <w:szCs w:val="24"/>
          <w:u w:val="single"/>
          <w:lang w:val="en-GB"/>
        </w:rPr>
        <w:t>Table S</w:t>
      </w:r>
      <w:r w:rsidR="00947183" w:rsidRPr="00AA57BB">
        <w:rPr>
          <w:rFonts w:ascii="Times New Roman" w:hAnsi="Times New Roman" w:cs="Times New Roman"/>
          <w:sz w:val="24"/>
          <w:szCs w:val="24"/>
          <w:u w:val="single"/>
          <w:lang w:val="en-GB"/>
        </w:rPr>
        <w:t>5</w:t>
      </w:r>
      <w:r w:rsidR="00A43159" w:rsidRPr="00AA57BB">
        <w:rPr>
          <w:rFonts w:ascii="Times New Roman" w:hAnsi="Times New Roman" w:cs="Times New Roman"/>
          <w:sz w:val="24"/>
          <w:szCs w:val="24"/>
          <w:lang w:val="en-GB"/>
        </w:rPr>
        <w:t xml:space="preserve">). </w:t>
      </w:r>
    </w:p>
    <w:p w14:paraId="5303DB7A" w14:textId="77777777" w:rsidR="00D41710" w:rsidRDefault="00D41710">
      <w:pPr>
        <w:rPr>
          <w:ins w:id="87" w:author="Egger, Matthias (ISPM)" w:date="2022-05-16T16:33:00Z"/>
          <w:rFonts w:ascii="Times New Roman" w:hAnsi="Times New Roman" w:cs="Times New Roman"/>
          <w:b/>
          <w:bCs/>
          <w:sz w:val="24"/>
          <w:szCs w:val="24"/>
          <w:lang w:val="en-GB"/>
        </w:rPr>
      </w:pPr>
      <w:ins w:id="88" w:author="Egger, Matthias (ISPM)" w:date="2022-05-16T16:33:00Z">
        <w:r>
          <w:rPr>
            <w:rFonts w:ascii="Times New Roman" w:hAnsi="Times New Roman" w:cs="Times New Roman"/>
            <w:b/>
            <w:bCs/>
            <w:sz w:val="24"/>
            <w:szCs w:val="24"/>
            <w:lang w:val="en-GB"/>
          </w:rPr>
          <w:br w:type="page"/>
        </w:r>
      </w:ins>
    </w:p>
    <w:p w14:paraId="4E38B084" w14:textId="17C74738" w:rsidR="00AE4CFE" w:rsidRPr="00AA57BB" w:rsidRDefault="00AE4CFE" w:rsidP="009A5106">
      <w:pPr>
        <w:spacing w:line="360" w:lineRule="auto"/>
        <w:rPr>
          <w:rFonts w:ascii="Times New Roman" w:hAnsi="Times New Roman" w:cs="Times New Roman"/>
          <w:bCs/>
          <w:sz w:val="24"/>
          <w:szCs w:val="24"/>
          <w:lang w:val="en-GB"/>
        </w:rPr>
      </w:pPr>
      <w:r w:rsidRPr="00AA57BB">
        <w:rPr>
          <w:rFonts w:ascii="Times New Roman" w:hAnsi="Times New Roman" w:cs="Times New Roman"/>
          <w:b/>
          <w:bCs/>
          <w:sz w:val="24"/>
          <w:szCs w:val="24"/>
          <w:lang w:val="en-GB"/>
        </w:rPr>
        <w:lastRenderedPageBreak/>
        <w:t>D</w:t>
      </w:r>
      <w:ins w:id="89" w:author="Egger, Matthias (ISPM)" w:date="2022-05-16T16:28:00Z">
        <w:r w:rsidR="00A93958">
          <w:rPr>
            <w:rFonts w:ascii="Times New Roman" w:hAnsi="Times New Roman" w:cs="Times New Roman"/>
            <w:b/>
            <w:bCs/>
            <w:sz w:val="24"/>
            <w:szCs w:val="24"/>
            <w:lang w:val="en-GB"/>
          </w:rPr>
          <w:t>ISCUSSION</w:t>
        </w:r>
      </w:ins>
      <w:del w:id="90" w:author="Egger, Matthias (ISPM)" w:date="2022-05-16T16:28:00Z">
        <w:r w:rsidRPr="00AA57BB" w:rsidDel="00A93958">
          <w:rPr>
            <w:rFonts w:ascii="Times New Roman" w:hAnsi="Times New Roman" w:cs="Times New Roman"/>
            <w:b/>
            <w:bCs/>
            <w:sz w:val="24"/>
            <w:szCs w:val="24"/>
            <w:lang w:val="en-GB"/>
          </w:rPr>
          <w:delText>iscussion</w:delText>
        </w:r>
      </w:del>
    </w:p>
    <w:p w14:paraId="4ED84ED7" w14:textId="323BF26C" w:rsidR="001C626E" w:rsidRPr="00AA57BB" w:rsidRDefault="00D37430" w:rsidP="009A5106">
      <w:pPr>
        <w:spacing w:line="360" w:lineRule="auto"/>
        <w:rPr>
          <w:rFonts w:ascii="Times New Roman" w:hAnsi="Times New Roman" w:cs="Times New Roman"/>
          <w:sz w:val="24"/>
          <w:szCs w:val="24"/>
          <w:lang w:val="en-GB"/>
        </w:rPr>
      </w:pPr>
      <w:r w:rsidRPr="00AA57BB">
        <w:rPr>
          <w:rFonts w:ascii="Times New Roman" w:hAnsi="Times New Roman" w:cs="Times New Roman"/>
          <w:sz w:val="24"/>
          <w:szCs w:val="24"/>
          <w:lang w:val="en-GB"/>
        </w:rPr>
        <w:t xml:space="preserve">In this </w:t>
      </w:r>
      <w:r w:rsidR="001C626E" w:rsidRPr="00AA57BB">
        <w:rPr>
          <w:rFonts w:ascii="Times New Roman" w:hAnsi="Times New Roman" w:cs="Times New Roman"/>
          <w:sz w:val="24"/>
          <w:szCs w:val="24"/>
          <w:lang w:val="en-GB"/>
        </w:rPr>
        <w:t>cohort</w:t>
      </w:r>
      <w:r w:rsidRPr="00AA57BB">
        <w:rPr>
          <w:rFonts w:ascii="Times New Roman" w:hAnsi="Times New Roman" w:cs="Times New Roman"/>
          <w:sz w:val="24"/>
          <w:szCs w:val="24"/>
          <w:lang w:val="en-GB"/>
        </w:rPr>
        <w:t xml:space="preserve"> of privately insured adolescents and adults living with HIV</w:t>
      </w:r>
      <w:r w:rsidR="001C626E" w:rsidRPr="00AA57BB">
        <w:rPr>
          <w:rFonts w:ascii="Times New Roman" w:hAnsi="Times New Roman" w:cs="Times New Roman"/>
          <w:sz w:val="24"/>
          <w:szCs w:val="24"/>
          <w:lang w:val="en-GB"/>
        </w:rPr>
        <w:t xml:space="preserve">, </w:t>
      </w:r>
      <w:r w:rsidR="007F6532" w:rsidRPr="00AA57BB">
        <w:rPr>
          <w:rFonts w:ascii="Times New Roman" w:hAnsi="Times New Roman" w:cs="Times New Roman"/>
          <w:sz w:val="24"/>
          <w:szCs w:val="24"/>
          <w:lang w:val="en-GB"/>
        </w:rPr>
        <w:t>m</w:t>
      </w:r>
      <w:r w:rsidR="007E3CB3" w:rsidRPr="00AA57BB">
        <w:rPr>
          <w:rFonts w:ascii="Times New Roman" w:hAnsi="Times New Roman" w:cs="Times New Roman"/>
          <w:sz w:val="24"/>
          <w:szCs w:val="24"/>
          <w:lang w:val="en-GB"/>
        </w:rPr>
        <w:t>ental health diagnoses</w:t>
      </w:r>
      <w:r w:rsidR="001C626E" w:rsidRPr="00AA57BB">
        <w:rPr>
          <w:rFonts w:ascii="Times New Roman" w:hAnsi="Times New Roman" w:cs="Times New Roman"/>
          <w:sz w:val="24"/>
          <w:szCs w:val="24"/>
          <w:lang w:val="en-GB"/>
        </w:rPr>
        <w:t xml:space="preserve">, younger age, and sex </w:t>
      </w:r>
      <w:r w:rsidR="0059333F" w:rsidRPr="00AA57BB">
        <w:rPr>
          <w:rFonts w:ascii="Times New Roman" w:hAnsi="Times New Roman" w:cs="Times New Roman"/>
          <w:sz w:val="24"/>
          <w:szCs w:val="24"/>
          <w:lang w:val="en-GB"/>
        </w:rPr>
        <w:t xml:space="preserve">were associated with </w:t>
      </w:r>
      <w:r w:rsidR="00CE7C86" w:rsidRPr="00AA57BB">
        <w:rPr>
          <w:rFonts w:ascii="Times New Roman" w:hAnsi="Times New Roman" w:cs="Times New Roman"/>
          <w:sz w:val="24"/>
          <w:szCs w:val="24"/>
          <w:lang w:val="en-GB"/>
        </w:rPr>
        <w:t xml:space="preserve">unfavourable </w:t>
      </w:r>
      <w:r w:rsidR="00774656" w:rsidRPr="00AA57BB">
        <w:rPr>
          <w:rFonts w:ascii="Times New Roman" w:hAnsi="Times New Roman" w:cs="Times New Roman"/>
          <w:sz w:val="24"/>
          <w:szCs w:val="24"/>
          <w:lang w:val="en-GB"/>
        </w:rPr>
        <w:t>adherence pattern</w:t>
      </w:r>
      <w:r w:rsidR="00770650" w:rsidRPr="00AA57BB">
        <w:rPr>
          <w:rFonts w:ascii="Times New Roman" w:hAnsi="Times New Roman" w:cs="Times New Roman"/>
          <w:sz w:val="24"/>
          <w:szCs w:val="24"/>
          <w:lang w:val="en-GB"/>
        </w:rPr>
        <w:t>s</w:t>
      </w:r>
      <w:r w:rsidR="00774656" w:rsidRPr="00AA57BB">
        <w:rPr>
          <w:rFonts w:ascii="Times New Roman" w:hAnsi="Times New Roman" w:cs="Times New Roman"/>
          <w:sz w:val="24"/>
          <w:szCs w:val="24"/>
          <w:lang w:val="en-GB"/>
        </w:rPr>
        <w:t xml:space="preserve"> </w:t>
      </w:r>
      <w:r w:rsidR="00D81819" w:rsidRPr="00AA57BB">
        <w:rPr>
          <w:rFonts w:ascii="Times New Roman" w:hAnsi="Times New Roman" w:cs="Times New Roman"/>
          <w:sz w:val="24"/>
          <w:szCs w:val="24"/>
          <w:lang w:val="en-GB"/>
        </w:rPr>
        <w:t xml:space="preserve">and </w:t>
      </w:r>
      <w:r w:rsidR="00D54874" w:rsidRPr="00AA57BB">
        <w:rPr>
          <w:rFonts w:ascii="Times New Roman" w:hAnsi="Times New Roman" w:cs="Times New Roman"/>
          <w:sz w:val="24"/>
          <w:szCs w:val="24"/>
          <w:lang w:val="en-GB"/>
        </w:rPr>
        <w:t>VNS</w:t>
      </w:r>
      <w:r w:rsidR="007E3CB3" w:rsidRPr="00AA57BB">
        <w:rPr>
          <w:rFonts w:ascii="Times New Roman" w:hAnsi="Times New Roman" w:cs="Times New Roman"/>
          <w:sz w:val="24"/>
          <w:szCs w:val="24"/>
          <w:lang w:val="en-GB"/>
        </w:rPr>
        <w:t>.</w:t>
      </w:r>
      <w:r w:rsidR="0069786C" w:rsidRPr="00AA57BB">
        <w:rPr>
          <w:rFonts w:ascii="Times New Roman" w:hAnsi="Times New Roman" w:cs="Times New Roman"/>
          <w:sz w:val="24"/>
          <w:szCs w:val="24"/>
          <w:lang w:val="en-GB"/>
        </w:rPr>
        <w:t xml:space="preserve"> </w:t>
      </w:r>
      <w:r w:rsidR="007C441D" w:rsidRPr="00AA57BB">
        <w:rPr>
          <w:rFonts w:ascii="Times New Roman" w:hAnsi="Times New Roman" w:cs="Times New Roman"/>
          <w:sz w:val="24"/>
          <w:szCs w:val="24"/>
          <w:lang w:val="en-GB"/>
        </w:rPr>
        <w:t>In patients with depression and anxiety</w:t>
      </w:r>
      <w:r w:rsidR="003220CD" w:rsidRPr="00AA57BB">
        <w:rPr>
          <w:rFonts w:ascii="Times New Roman" w:hAnsi="Times New Roman" w:cs="Times New Roman"/>
          <w:sz w:val="24"/>
          <w:szCs w:val="24"/>
          <w:lang w:val="en-GB"/>
        </w:rPr>
        <w:t>,</w:t>
      </w:r>
      <w:r w:rsidR="007C441D" w:rsidRPr="00AA57BB">
        <w:rPr>
          <w:rFonts w:ascii="Times New Roman" w:hAnsi="Times New Roman" w:cs="Times New Roman"/>
          <w:sz w:val="24"/>
          <w:szCs w:val="24"/>
          <w:lang w:val="en-GB"/>
        </w:rPr>
        <w:t xml:space="preserve"> t</w:t>
      </w:r>
      <w:r w:rsidR="0069786C" w:rsidRPr="00AA57BB">
        <w:rPr>
          <w:rFonts w:ascii="Times New Roman" w:hAnsi="Times New Roman" w:cs="Times New Roman"/>
          <w:sz w:val="24"/>
          <w:szCs w:val="24"/>
          <w:lang w:val="en-GB"/>
        </w:rPr>
        <w:t xml:space="preserve">he increase in the risk of </w:t>
      </w:r>
      <w:r w:rsidR="0059333F" w:rsidRPr="00AA57BB">
        <w:rPr>
          <w:rFonts w:ascii="Times New Roman" w:hAnsi="Times New Roman" w:cs="Times New Roman"/>
          <w:sz w:val="24"/>
          <w:szCs w:val="24"/>
          <w:lang w:val="en-GB"/>
        </w:rPr>
        <w:t xml:space="preserve">adverse HIV treatment outcomes </w:t>
      </w:r>
      <w:r w:rsidR="00D81819" w:rsidRPr="00AA57BB">
        <w:rPr>
          <w:rFonts w:ascii="Times New Roman" w:hAnsi="Times New Roman" w:cs="Times New Roman"/>
          <w:sz w:val="24"/>
          <w:szCs w:val="24"/>
          <w:lang w:val="en-GB"/>
        </w:rPr>
        <w:t xml:space="preserve">was modest. In contrast, </w:t>
      </w:r>
      <w:r w:rsidR="009759A4" w:rsidRPr="00AA57BB">
        <w:rPr>
          <w:rFonts w:ascii="Times New Roman" w:hAnsi="Times New Roman" w:cs="Times New Roman"/>
          <w:sz w:val="24"/>
          <w:szCs w:val="24"/>
          <w:lang w:val="en-GB"/>
        </w:rPr>
        <w:t xml:space="preserve">patients with </w:t>
      </w:r>
      <w:r w:rsidR="0069786C" w:rsidRPr="00AA57BB">
        <w:rPr>
          <w:rFonts w:ascii="Times New Roman" w:hAnsi="Times New Roman" w:cs="Times New Roman"/>
          <w:sz w:val="24"/>
          <w:szCs w:val="24"/>
          <w:lang w:val="en-GB"/>
        </w:rPr>
        <w:t>serious mental disord</w:t>
      </w:r>
      <w:r w:rsidR="00D81819" w:rsidRPr="00AA57BB">
        <w:rPr>
          <w:rFonts w:ascii="Times New Roman" w:hAnsi="Times New Roman" w:cs="Times New Roman"/>
          <w:sz w:val="24"/>
          <w:szCs w:val="24"/>
          <w:lang w:val="en-GB"/>
        </w:rPr>
        <w:t>ers, substance use disorders, and</w:t>
      </w:r>
      <w:r w:rsidR="0069786C" w:rsidRPr="00AA57BB">
        <w:rPr>
          <w:rFonts w:ascii="Times New Roman" w:hAnsi="Times New Roman" w:cs="Times New Roman"/>
          <w:sz w:val="24"/>
          <w:szCs w:val="24"/>
          <w:lang w:val="en-GB"/>
        </w:rPr>
        <w:t xml:space="preserve"> organic mental disorders</w:t>
      </w:r>
      <w:r w:rsidR="009759A4" w:rsidRPr="00AA57BB">
        <w:rPr>
          <w:rFonts w:ascii="Times New Roman" w:hAnsi="Times New Roman" w:cs="Times New Roman"/>
          <w:sz w:val="24"/>
          <w:szCs w:val="24"/>
          <w:lang w:val="en-GB"/>
        </w:rPr>
        <w:t xml:space="preserve"> were at substantially higher risk of </w:t>
      </w:r>
      <w:r w:rsidR="00512273" w:rsidRPr="00AA57BB">
        <w:rPr>
          <w:rFonts w:ascii="Times New Roman" w:hAnsi="Times New Roman" w:cs="Times New Roman"/>
          <w:sz w:val="24"/>
          <w:szCs w:val="24"/>
          <w:lang w:val="en-GB"/>
        </w:rPr>
        <w:t>VNS</w:t>
      </w:r>
      <w:r w:rsidR="009759A4" w:rsidRPr="00AA57BB">
        <w:rPr>
          <w:rFonts w:ascii="Times New Roman" w:hAnsi="Times New Roman" w:cs="Times New Roman"/>
          <w:sz w:val="24"/>
          <w:szCs w:val="24"/>
          <w:lang w:val="en-GB"/>
        </w:rPr>
        <w:t xml:space="preserve"> </w:t>
      </w:r>
      <w:r w:rsidR="0059333F" w:rsidRPr="00AA57BB">
        <w:rPr>
          <w:rFonts w:ascii="Times New Roman" w:hAnsi="Times New Roman" w:cs="Times New Roman"/>
          <w:sz w:val="24"/>
          <w:szCs w:val="24"/>
          <w:lang w:val="en-GB"/>
        </w:rPr>
        <w:t xml:space="preserve">and non-adherence </w:t>
      </w:r>
      <w:del w:id="91" w:author="Egger, Matthias (ISPM)" w:date="2022-05-16T17:23:00Z">
        <w:r w:rsidR="009759A4" w:rsidRPr="00AA57BB" w:rsidDel="00287D7E">
          <w:rPr>
            <w:rFonts w:ascii="Times New Roman" w:hAnsi="Times New Roman" w:cs="Times New Roman"/>
            <w:sz w:val="24"/>
            <w:szCs w:val="24"/>
            <w:lang w:val="en-GB"/>
          </w:rPr>
          <w:delText>compared to</w:delText>
        </w:r>
      </w:del>
      <w:ins w:id="92" w:author="Egger, Matthias (ISPM)" w:date="2022-05-16T17:23:00Z">
        <w:r w:rsidR="00287D7E">
          <w:rPr>
            <w:rFonts w:ascii="Times New Roman" w:hAnsi="Times New Roman" w:cs="Times New Roman"/>
            <w:sz w:val="24"/>
            <w:szCs w:val="24"/>
            <w:lang w:val="en-GB"/>
          </w:rPr>
          <w:t>than</w:t>
        </w:r>
      </w:ins>
      <w:r w:rsidR="009759A4" w:rsidRPr="00AA57BB">
        <w:rPr>
          <w:rFonts w:ascii="Times New Roman" w:hAnsi="Times New Roman" w:cs="Times New Roman"/>
          <w:sz w:val="24"/>
          <w:szCs w:val="24"/>
          <w:lang w:val="en-GB"/>
        </w:rPr>
        <w:t xml:space="preserve"> those without a mental health diagnosis</w:t>
      </w:r>
      <w:r w:rsidR="0069786C" w:rsidRPr="00AA57BB">
        <w:rPr>
          <w:rFonts w:ascii="Times New Roman" w:hAnsi="Times New Roman" w:cs="Times New Roman"/>
          <w:sz w:val="24"/>
          <w:szCs w:val="24"/>
          <w:lang w:val="en-GB"/>
        </w:rPr>
        <w:t xml:space="preserve">. </w:t>
      </w:r>
      <w:r w:rsidR="009759A4" w:rsidRPr="00AA57BB">
        <w:rPr>
          <w:rFonts w:ascii="Times New Roman" w:hAnsi="Times New Roman" w:cs="Times New Roman"/>
          <w:sz w:val="24"/>
          <w:szCs w:val="24"/>
          <w:lang w:val="en-GB"/>
        </w:rPr>
        <w:t>A</w:t>
      </w:r>
      <w:r w:rsidR="0069786C" w:rsidRPr="00AA57BB">
        <w:rPr>
          <w:rFonts w:ascii="Times New Roman" w:hAnsi="Times New Roman" w:cs="Times New Roman"/>
          <w:sz w:val="24"/>
          <w:szCs w:val="24"/>
          <w:lang w:val="en-GB"/>
        </w:rPr>
        <w:t xml:space="preserve">dolescents and young adults </w:t>
      </w:r>
      <w:r w:rsidR="001C626E" w:rsidRPr="00AA57BB">
        <w:rPr>
          <w:rFonts w:ascii="Times New Roman" w:hAnsi="Times New Roman" w:cs="Times New Roman"/>
          <w:sz w:val="24"/>
          <w:szCs w:val="24"/>
          <w:lang w:val="en-GB"/>
        </w:rPr>
        <w:t>with and without mental health diagnos</w:t>
      </w:r>
      <w:r w:rsidR="007613AA" w:rsidRPr="00AA57BB">
        <w:rPr>
          <w:rFonts w:ascii="Times New Roman" w:hAnsi="Times New Roman" w:cs="Times New Roman"/>
          <w:sz w:val="24"/>
          <w:szCs w:val="24"/>
          <w:lang w:val="en-GB"/>
        </w:rPr>
        <w:t>e</w:t>
      </w:r>
      <w:r w:rsidR="001C626E" w:rsidRPr="00AA57BB">
        <w:rPr>
          <w:rFonts w:ascii="Times New Roman" w:hAnsi="Times New Roman" w:cs="Times New Roman"/>
          <w:sz w:val="24"/>
          <w:szCs w:val="24"/>
          <w:lang w:val="en-GB"/>
        </w:rPr>
        <w:t xml:space="preserve">s </w:t>
      </w:r>
      <w:r w:rsidR="00674992" w:rsidRPr="00AA57BB">
        <w:rPr>
          <w:rFonts w:ascii="Times New Roman" w:hAnsi="Times New Roman" w:cs="Times New Roman"/>
          <w:sz w:val="24"/>
          <w:szCs w:val="24"/>
          <w:lang w:val="en-GB"/>
        </w:rPr>
        <w:t xml:space="preserve">had </w:t>
      </w:r>
      <w:r w:rsidR="001C626E" w:rsidRPr="00AA57BB">
        <w:rPr>
          <w:rFonts w:ascii="Times New Roman" w:hAnsi="Times New Roman" w:cs="Times New Roman"/>
          <w:sz w:val="24"/>
          <w:szCs w:val="24"/>
          <w:lang w:val="en-GB"/>
        </w:rPr>
        <w:t>low</w:t>
      </w:r>
      <w:r w:rsidR="0069786C" w:rsidRPr="00AA57BB">
        <w:rPr>
          <w:rFonts w:ascii="Times New Roman" w:hAnsi="Times New Roman" w:cs="Times New Roman"/>
          <w:sz w:val="24"/>
          <w:szCs w:val="24"/>
          <w:lang w:val="en-GB"/>
        </w:rPr>
        <w:t xml:space="preserve"> viral suppression</w:t>
      </w:r>
      <w:r w:rsidR="001C626E" w:rsidRPr="00AA57BB">
        <w:rPr>
          <w:rFonts w:ascii="Times New Roman" w:hAnsi="Times New Roman" w:cs="Times New Roman"/>
          <w:sz w:val="24"/>
          <w:szCs w:val="24"/>
          <w:lang w:val="en-GB"/>
        </w:rPr>
        <w:t xml:space="preserve"> rates</w:t>
      </w:r>
      <w:r w:rsidR="009759A4" w:rsidRPr="00AA57BB">
        <w:rPr>
          <w:rFonts w:ascii="Times New Roman" w:hAnsi="Times New Roman" w:cs="Times New Roman"/>
          <w:sz w:val="24"/>
          <w:szCs w:val="24"/>
          <w:lang w:val="en-GB"/>
        </w:rPr>
        <w:t>, whereas</w:t>
      </w:r>
      <w:r w:rsidR="0069786C" w:rsidRPr="00AA57BB">
        <w:rPr>
          <w:rFonts w:ascii="Times New Roman" w:hAnsi="Times New Roman" w:cs="Times New Roman"/>
          <w:sz w:val="24"/>
          <w:szCs w:val="24"/>
          <w:lang w:val="en-GB"/>
        </w:rPr>
        <w:t xml:space="preserve"> </w:t>
      </w:r>
      <w:r w:rsidR="009759A4" w:rsidRPr="00AA57BB">
        <w:rPr>
          <w:rFonts w:ascii="Times New Roman" w:hAnsi="Times New Roman" w:cs="Times New Roman"/>
          <w:sz w:val="24"/>
          <w:szCs w:val="24"/>
          <w:lang w:val="en-GB"/>
        </w:rPr>
        <w:t>older adults</w:t>
      </w:r>
      <w:r w:rsidR="00774656" w:rsidRPr="00AA57BB">
        <w:rPr>
          <w:rFonts w:ascii="Times New Roman" w:hAnsi="Times New Roman" w:cs="Times New Roman"/>
          <w:sz w:val="24"/>
          <w:szCs w:val="24"/>
          <w:lang w:val="en-GB"/>
        </w:rPr>
        <w:t xml:space="preserve"> </w:t>
      </w:r>
      <w:r w:rsidR="001C626E" w:rsidRPr="00AA57BB">
        <w:rPr>
          <w:rFonts w:ascii="Times New Roman" w:hAnsi="Times New Roman" w:cs="Times New Roman"/>
          <w:sz w:val="24"/>
          <w:szCs w:val="24"/>
          <w:lang w:val="en-GB"/>
        </w:rPr>
        <w:t>generally had high</w:t>
      </w:r>
      <w:r w:rsidR="00674992" w:rsidRPr="00AA57BB">
        <w:rPr>
          <w:rFonts w:ascii="Times New Roman" w:hAnsi="Times New Roman" w:cs="Times New Roman"/>
          <w:sz w:val="24"/>
          <w:szCs w:val="24"/>
          <w:lang w:val="en-GB"/>
        </w:rPr>
        <w:t xml:space="preserve"> </w:t>
      </w:r>
      <w:r w:rsidR="001C626E" w:rsidRPr="00AA57BB">
        <w:rPr>
          <w:rFonts w:ascii="Times New Roman" w:hAnsi="Times New Roman" w:cs="Times New Roman"/>
          <w:sz w:val="24"/>
          <w:szCs w:val="24"/>
          <w:lang w:val="en-GB"/>
        </w:rPr>
        <w:t>suppression rates, even those with mental health diagnos</w:t>
      </w:r>
      <w:r w:rsidR="007613AA" w:rsidRPr="00AA57BB">
        <w:rPr>
          <w:rFonts w:ascii="Times New Roman" w:hAnsi="Times New Roman" w:cs="Times New Roman"/>
          <w:sz w:val="24"/>
          <w:szCs w:val="24"/>
          <w:lang w:val="en-GB"/>
        </w:rPr>
        <w:t>e</w:t>
      </w:r>
      <w:r w:rsidR="001C626E" w:rsidRPr="00AA57BB">
        <w:rPr>
          <w:rFonts w:ascii="Times New Roman" w:hAnsi="Times New Roman" w:cs="Times New Roman"/>
          <w:sz w:val="24"/>
          <w:szCs w:val="24"/>
          <w:lang w:val="en-GB"/>
        </w:rPr>
        <w:t xml:space="preserve">s. </w:t>
      </w:r>
    </w:p>
    <w:p w14:paraId="74355FA4" w14:textId="18E6FAFF" w:rsidR="0000496E" w:rsidRPr="00AA57BB" w:rsidRDefault="00CE7C86" w:rsidP="00287D7E">
      <w:pPr>
        <w:spacing w:line="360" w:lineRule="auto"/>
        <w:rPr>
          <w:rFonts w:ascii="Times New Roman" w:eastAsia="MS Mincho" w:hAnsi="Times New Roman" w:cs="Times New Roman"/>
          <w:sz w:val="24"/>
          <w:szCs w:val="24"/>
          <w:lang w:val="en-GB" w:eastAsia="de-DE"/>
        </w:rPr>
        <w:pPrChange w:id="93" w:author="Egger, Matthias (ISPM)" w:date="2022-05-16T17:51:00Z">
          <w:pPr>
            <w:spacing w:line="360" w:lineRule="auto"/>
          </w:pPr>
        </w:pPrChange>
      </w:pPr>
      <w:r w:rsidRPr="00AA57BB">
        <w:rPr>
          <w:rFonts w:ascii="Times New Roman" w:eastAsia="MS Mincho" w:hAnsi="Times New Roman" w:cs="Times New Roman"/>
          <w:sz w:val="24"/>
          <w:szCs w:val="24"/>
          <w:lang w:val="en-GB" w:eastAsia="de-DE"/>
        </w:rPr>
        <w:t>Our results highlight</w:t>
      </w:r>
      <w:r w:rsidR="009B0222" w:rsidRPr="00AA57BB">
        <w:rPr>
          <w:rFonts w:ascii="Times New Roman" w:eastAsia="MS Mincho" w:hAnsi="Times New Roman" w:cs="Times New Roman"/>
          <w:sz w:val="24"/>
          <w:szCs w:val="24"/>
          <w:lang w:val="en-GB" w:eastAsia="de-DE"/>
        </w:rPr>
        <w:t xml:space="preserve"> the large burden of mental illness among adolescents and adults living with HIV in South Africa</w:t>
      </w:r>
      <w:r w:rsidR="000434F4" w:rsidRPr="00AA57BB">
        <w:rPr>
          <w:rFonts w:ascii="Times New Roman" w:eastAsia="MS Mincho" w:hAnsi="Times New Roman" w:cs="Times New Roman"/>
          <w:sz w:val="24"/>
          <w:szCs w:val="24"/>
          <w:lang w:val="en-GB" w:eastAsia="de-DE"/>
        </w:rPr>
        <w:t xml:space="preserve"> and </w:t>
      </w:r>
      <w:r w:rsidR="000434F4" w:rsidRPr="00AA57BB">
        <w:rPr>
          <w:rFonts w:ascii="Times New Roman" w:hAnsi="Times New Roman" w:cs="Times New Roman"/>
          <w:sz w:val="24"/>
          <w:szCs w:val="24"/>
          <w:lang w:val="en-GB"/>
        </w:rPr>
        <w:t>underline the need to integrate mental health care into HIV treatment programs</w:t>
      </w:r>
      <w:r w:rsidR="009B0222" w:rsidRPr="00AA57BB">
        <w:rPr>
          <w:rFonts w:ascii="Times New Roman" w:eastAsia="MS Mincho" w:hAnsi="Times New Roman" w:cs="Times New Roman"/>
          <w:sz w:val="24"/>
          <w:szCs w:val="24"/>
          <w:lang w:val="en-GB" w:eastAsia="de-DE"/>
        </w:rPr>
        <w:t xml:space="preserve">. Over a median follow-up </w:t>
      </w:r>
      <w:del w:id="94" w:author="Egger, Matthias (ISPM)" w:date="2022-05-16T17:24:00Z">
        <w:r w:rsidR="009B0222" w:rsidRPr="00AA57BB" w:rsidDel="00287D7E">
          <w:rPr>
            <w:rFonts w:ascii="Times New Roman" w:eastAsia="MS Mincho" w:hAnsi="Times New Roman" w:cs="Times New Roman"/>
            <w:sz w:val="24"/>
            <w:szCs w:val="24"/>
            <w:lang w:val="en-GB" w:eastAsia="de-DE"/>
          </w:rPr>
          <w:delText xml:space="preserve">duration </w:delText>
        </w:r>
      </w:del>
      <w:r w:rsidR="009B0222" w:rsidRPr="00AA57BB">
        <w:rPr>
          <w:rFonts w:ascii="Times New Roman" w:eastAsia="MS Mincho" w:hAnsi="Times New Roman" w:cs="Times New Roman"/>
          <w:sz w:val="24"/>
          <w:szCs w:val="24"/>
          <w:lang w:val="en-GB" w:eastAsia="de-DE"/>
        </w:rPr>
        <w:t xml:space="preserve">of 3.5 </w:t>
      </w:r>
      <w:commentRangeStart w:id="95"/>
      <w:r w:rsidR="009B0222" w:rsidRPr="00AA57BB">
        <w:rPr>
          <w:rFonts w:ascii="Times New Roman" w:eastAsia="MS Mincho" w:hAnsi="Times New Roman" w:cs="Times New Roman"/>
          <w:sz w:val="24"/>
          <w:szCs w:val="24"/>
          <w:lang w:val="en-GB" w:eastAsia="de-DE"/>
        </w:rPr>
        <w:t>years</w:t>
      </w:r>
      <w:commentRangeEnd w:id="95"/>
      <w:r w:rsidR="00053887">
        <w:rPr>
          <w:rStyle w:val="CommentReference"/>
        </w:rPr>
        <w:commentReference w:id="95"/>
      </w:r>
      <w:r w:rsidR="009B0222" w:rsidRPr="00AA57BB">
        <w:rPr>
          <w:rFonts w:ascii="Times New Roman" w:eastAsia="MS Mincho" w:hAnsi="Times New Roman" w:cs="Times New Roman"/>
          <w:sz w:val="24"/>
          <w:szCs w:val="24"/>
          <w:lang w:val="en-GB" w:eastAsia="de-DE"/>
        </w:rPr>
        <w:t xml:space="preserve">, 38% of the </w:t>
      </w:r>
      <w:r w:rsidR="00944CCC" w:rsidRPr="00AA57BB">
        <w:rPr>
          <w:rFonts w:ascii="Times New Roman" w:eastAsia="MS Mincho" w:hAnsi="Times New Roman" w:cs="Times New Roman"/>
          <w:sz w:val="24"/>
          <w:szCs w:val="24"/>
          <w:lang w:val="en-GB" w:eastAsia="de-DE"/>
        </w:rPr>
        <w:t>patients enrolled in this study</w:t>
      </w:r>
      <w:r w:rsidR="009B0222" w:rsidRPr="00AA57BB">
        <w:rPr>
          <w:rFonts w:ascii="Times New Roman" w:eastAsia="MS Mincho" w:hAnsi="Times New Roman" w:cs="Times New Roman"/>
          <w:sz w:val="24"/>
          <w:szCs w:val="24"/>
          <w:lang w:val="en-GB" w:eastAsia="de-DE"/>
        </w:rPr>
        <w:t xml:space="preserve"> had been diagnosed with a mental disorder</w:t>
      </w:r>
      <w:r w:rsidR="00D365BD" w:rsidRPr="00AA57BB">
        <w:rPr>
          <w:rFonts w:ascii="Times New Roman" w:eastAsia="MS Mincho" w:hAnsi="Times New Roman" w:cs="Times New Roman"/>
          <w:sz w:val="24"/>
          <w:szCs w:val="24"/>
          <w:lang w:val="en-GB" w:eastAsia="de-DE"/>
        </w:rPr>
        <w:t>;</w:t>
      </w:r>
      <w:r w:rsidR="000434F4" w:rsidRPr="00AA57BB">
        <w:rPr>
          <w:rFonts w:ascii="Times New Roman" w:eastAsia="MS Mincho" w:hAnsi="Times New Roman" w:cs="Times New Roman"/>
          <w:sz w:val="24"/>
          <w:szCs w:val="24"/>
          <w:lang w:val="en-GB" w:eastAsia="de-DE"/>
        </w:rPr>
        <w:t xml:space="preserve"> </w:t>
      </w:r>
      <w:r w:rsidR="009B0222" w:rsidRPr="00AA57BB">
        <w:rPr>
          <w:rFonts w:ascii="Times New Roman" w:eastAsia="MS Mincho" w:hAnsi="Times New Roman" w:cs="Times New Roman"/>
          <w:sz w:val="24"/>
          <w:szCs w:val="24"/>
          <w:lang w:val="en-GB" w:eastAsia="de-DE"/>
        </w:rPr>
        <w:t xml:space="preserve">20% </w:t>
      </w:r>
      <w:r w:rsidR="00D365BD" w:rsidRPr="00AA57BB">
        <w:rPr>
          <w:rFonts w:ascii="Times New Roman" w:eastAsia="MS Mincho" w:hAnsi="Times New Roman" w:cs="Times New Roman"/>
          <w:sz w:val="24"/>
          <w:szCs w:val="24"/>
          <w:lang w:val="en-GB" w:eastAsia="de-DE"/>
        </w:rPr>
        <w:t xml:space="preserve">had been diagnosed </w:t>
      </w:r>
      <w:r w:rsidR="009B0222" w:rsidRPr="00AA57BB">
        <w:rPr>
          <w:rFonts w:ascii="Times New Roman" w:eastAsia="MS Mincho" w:hAnsi="Times New Roman" w:cs="Times New Roman"/>
          <w:sz w:val="24"/>
          <w:szCs w:val="24"/>
          <w:lang w:val="en-GB" w:eastAsia="de-DE"/>
        </w:rPr>
        <w:t xml:space="preserve">with depression and 26% with </w:t>
      </w:r>
      <w:r w:rsidR="000434F4" w:rsidRPr="00AA57BB">
        <w:rPr>
          <w:rFonts w:ascii="Times New Roman" w:eastAsia="MS Mincho" w:hAnsi="Times New Roman" w:cs="Times New Roman"/>
          <w:sz w:val="24"/>
          <w:szCs w:val="24"/>
          <w:lang w:val="en-GB" w:eastAsia="de-DE"/>
        </w:rPr>
        <w:t>anxiety</w:t>
      </w:r>
      <w:r w:rsidR="00944CCC" w:rsidRPr="00AA57BB">
        <w:rPr>
          <w:rFonts w:ascii="Times New Roman" w:eastAsia="MS Mincho" w:hAnsi="Times New Roman" w:cs="Times New Roman"/>
          <w:sz w:val="24"/>
          <w:szCs w:val="24"/>
          <w:lang w:val="en-GB" w:eastAsia="de-DE"/>
        </w:rPr>
        <w:t xml:space="preserve">. </w:t>
      </w:r>
      <w:ins w:id="96" w:author="Egger, Matthias (ISPM)" w:date="2022-05-16T17:32:00Z">
        <w:r w:rsidR="00287D7E">
          <w:rPr>
            <w:rFonts w:ascii="Times New Roman" w:eastAsia="MS Mincho" w:hAnsi="Times New Roman" w:cs="Times New Roman"/>
            <w:sz w:val="24"/>
            <w:szCs w:val="24"/>
            <w:lang w:val="en-GB" w:eastAsia="de-DE"/>
          </w:rPr>
          <w:t xml:space="preserve">Systematic reviews </w:t>
        </w:r>
      </w:ins>
      <w:ins w:id="97" w:author="Egger, Matthias (ISPM)" w:date="2022-05-16T17:33:00Z">
        <w:r w:rsidR="00287D7E">
          <w:rPr>
            <w:rFonts w:ascii="Times New Roman" w:eastAsia="MS Mincho" w:hAnsi="Times New Roman" w:cs="Times New Roman"/>
            <w:sz w:val="24"/>
            <w:szCs w:val="24"/>
            <w:lang w:val="en-GB" w:eastAsia="de-DE"/>
          </w:rPr>
          <w:t xml:space="preserve">of the burden of depression </w:t>
        </w:r>
      </w:ins>
      <w:ins w:id="98" w:author="Egger, Matthias (ISPM)" w:date="2022-05-16T17:35:00Z">
        <w:r w:rsidR="00287D7E">
          <w:rPr>
            <w:rFonts w:ascii="Times New Roman" w:eastAsia="MS Mincho" w:hAnsi="Times New Roman" w:cs="Times New Roman"/>
            <w:sz w:val="24"/>
            <w:szCs w:val="24"/>
            <w:lang w:val="en-GB" w:eastAsia="de-DE"/>
          </w:rPr>
          <w:t xml:space="preserve">and </w:t>
        </w:r>
      </w:ins>
      <w:ins w:id="99" w:author="Egger, Matthias (ISPM)" w:date="2022-05-16T17:34:00Z">
        <w:r w:rsidR="00287D7E">
          <w:rPr>
            <w:rFonts w:ascii="Times New Roman" w:eastAsia="MS Mincho" w:hAnsi="Times New Roman" w:cs="Times New Roman"/>
            <w:sz w:val="24"/>
            <w:szCs w:val="24"/>
            <w:lang w:val="en-GB" w:eastAsia="de-DE"/>
          </w:rPr>
          <w:t xml:space="preserve">anxiety </w:t>
        </w:r>
      </w:ins>
      <w:ins w:id="100" w:author="Egger, Matthias (ISPM)" w:date="2022-05-16T17:35:00Z">
        <w:r w:rsidR="00287D7E">
          <w:rPr>
            <w:rFonts w:ascii="Times New Roman" w:eastAsia="MS Mincho" w:hAnsi="Times New Roman" w:cs="Times New Roman"/>
            <w:sz w:val="24"/>
            <w:szCs w:val="24"/>
            <w:lang w:val="en-GB" w:eastAsia="de-DE"/>
          </w:rPr>
          <w:t xml:space="preserve">among </w:t>
        </w:r>
      </w:ins>
      <w:ins w:id="101" w:author="Egger, Matthias (ISPM)" w:date="2022-05-16T17:33:00Z">
        <w:r w:rsidR="00287D7E">
          <w:rPr>
            <w:rFonts w:ascii="Times New Roman" w:eastAsia="MS Mincho" w:hAnsi="Times New Roman" w:cs="Times New Roman"/>
            <w:sz w:val="24"/>
            <w:szCs w:val="24"/>
            <w:lang w:val="en-GB" w:eastAsia="de-DE"/>
          </w:rPr>
          <w:t>adults living with HIV</w:t>
        </w:r>
      </w:ins>
      <w:ins w:id="102" w:author="Egger, Matthias (ISPM)" w:date="2022-05-16T17:35:00Z">
        <w:r w:rsidR="00287D7E">
          <w:rPr>
            <w:rFonts w:ascii="Times New Roman" w:eastAsia="MS Mincho" w:hAnsi="Times New Roman" w:cs="Times New Roman"/>
            <w:sz w:val="24"/>
            <w:szCs w:val="24"/>
            <w:lang w:val="en-GB" w:eastAsia="de-DE"/>
          </w:rPr>
          <w:t xml:space="preserve"> </w:t>
        </w:r>
        <w:r w:rsidR="00287D7E" w:rsidRPr="00AA57BB">
          <w:rPr>
            <w:rFonts w:ascii="Times New Roman" w:eastAsia="MS Mincho" w:hAnsi="Times New Roman" w:cs="Times New Roman"/>
            <w:sz w:val="24"/>
            <w:szCs w:val="24"/>
            <w:lang w:val="en-GB" w:eastAsia="de-DE"/>
          </w:rPr>
          <w:t xml:space="preserve">in low- and middle-income settings </w:t>
        </w:r>
      </w:ins>
      <w:ins w:id="103" w:author="Egger, Matthias (ISPM)" w:date="2022-05-16T17:51:00Z">
        <w:r w:rsidR="00287D7E">
          <w:rPr>
            <w:rFonts w:ascii="Times New Roman" w:eastAsia="MS Mincho" w:hAnsi="Times New Roman" w:cs="Times New Roman"/>
            <w:sz w:val="24"/>
            <w:szCs w:val="24"/>
            <w:lang w:val="en-GB" w:eastAsia="de-DE"/>
          </w:rPr>
          <w:t xml:space="preserve">produced similar results for the </w:t>
        </w:r>
      </w:ins>
      <w:del w:id="104" w:author="Egger, Matthias (ISPM)" w:date="2022-05-16T17:51:00Z">
        <w:r w:rsidR="00944CCC" w:rsidRPr="00AA57BB" w:rsidDel="00287D7E">
          <w:rPr>
            <w:rFonts w:ascii="Times New Roman" w:eastAsia="MS Mincho" w:hAnsi="Times New Roman" w:cs="Times New Roman"/>
            <w:sz w:val="24"/>
            <w:szCs w:val="24"/>
            <w:lang w:val="en-GB" w:eastAsia="de-DE"/>
          </w:rPr>
          <w:delText xml:space="preserve">The similarity between these figures and the estimated </w:delText>
        </w:r>
      </w:del>
      <w:r w:rsidR="00944CCC" w:rsidRPr="00AA57BB">
        <w:rPr>
          <w:rFonts w:ascii="Times New Roman" w:eastAsia="MS Mincho" w:hAnsi="Times New Roman" w:cs="Times New Roman"/>
          <w:sz w:val="24"/>
          <w:szCs w:val="24"/>
          <w:lang w:val="en-GB" w:eastAsia="de-DE"/>
        </w:rPr>
        <w:t>prevalence of depression (</w:t>
      </w:r>
      <w:commentRangeStart w:id="105"/>
      <w:r w:rsidR="00944CCC" w:rsidRPr="00AA57BB">
        <w:rPr>
          <w:rFonts w:ascii="Times New Roman" w:eastAsia="MS Mincho" w:hAnsi="Times New Roman" w:cs="Times New Roman"/>
          <w:sz w:val="24"/>
          <w:szCs w:val="24"/>
          <w:lang w:val="en-GB" w:eastAsia="de-DE"/>
        </w:rPr>
        <w:t>15</w:t>
      </w:r>
      <w:commentRangeEnd w:id="105"/>
      <w:r w:rsidR="00287D7E">
        <w:rPr>
          <w:rStyle w:val="CommentReference"/>
        </w:rPr>
        <w:commentReference w:id="105"/>
      </w:r>
      <w:r w:rsidR="00944CCC" w:rsidRPr="00AA57BB">
        <w:rPr>
          <w:rFonts w:ascii="Times New Roman" w:eastAsia="MS Mincho" w:hAnsi="Times New Roman" w:cs="Times New Roman"/>
          <w:sz w:val="24"/>
          <w:szCs w:val="24"/>
          <w:lang w:val="en-GB" w:eastAsia="de-DE"/>
        </w:rPr>
        <w:t xml:space="preserve">%) and anxiety (23%) </w:t>
      </w:r>
      <w:ins w:id="106" w:author="Egger, Matthias (ISPM)" w:date="2022-05-16T17:52:00Z">
        <w:r w:rsidR="00287D7E" w:rsidRPr="00AA57BB">
          <w:rPr>
            <w:rFonts w:ascii="Times New Roman" w:eastAsia="MS Mincho" w:hAnsi="Times New Roman" w:cs="Times New Roman"/>
            <w:sz w:val="24"/>
            <w:szCs w:val="24"/>
            <w:lang w:val="en-GB" w:eastAsia="de-DE"/>
          </w:rPr>
          <w:fldChar w:fldCharType="begin" w:fldLock="1"/>
        </w:r>
        <w:r w:rsidR="00287D7E" w:rsidRPr="00AA57BB">
          <w:rPr>
            <w:rFonts w:ascii="Times New Roman" w:eastAsia="MS Mincho" w:hAnsi="Times New Roman" w:cs="Times New Roman"/>
            <w:sz w:val="24"/>
            <w:szCs w:val="24"/>
            <w:lang w:val="en-GB" w:eastAsia="de-DE"/>
          </w:rPr>
          <w:instrText>ADDIN CSL_CITATION {"citationItems":[{"id":"ITEM-1","itemData":{"DOI":"10.1007/s10461-019-02706-2","ISSN":"1090-7165","author":[{"dropping-particle":"","family":"Lofgren","given":"S. M.","non-dropping-particle":"","parse-names":false,"suffix":""},{"dropping-particle":"","family":"Bond","given":"D. J.","non-dropping-particle":"","parse-names":false,"suffix":""},{"dropping-particle":"","family":"Nakasujja","given":"N.","non-dropping-particle":"","parse-names":false,"suffix":""},{"dropping-particle":"","family":"Boulware","given":"D. R.","non-dropping-particle":"","parse-names":false,"suffix":""}],"container-title":"AIDS and Behavior","id":"ITEM-1","issue":"6","issued":{"date-parts":[["2020","6","13"]]},"page":"1752-1764","title":"Burden of Depression in Outpatient HIV-Infected adults in Sub-Saharan Africa; Systematic Review and Meta-analysis","type":"article-journal","volume":"24"},"uris":["http://www.mendeley.com/documents/?uuid=df9a3de2-4deb-408e-9bc5-430400c0ba1c","http://www.mendeley.com/documents/?uuid=23e4a2c7-51a2-4c31-af81-bc33e11ecb64"]},{"id":"ITEM-2","itemData":{"DOI":"10.1016/j.cpr.2016.11.005","ISSN":"02727358","author":[{"dropping-particle":"","family":"Brandt","given":"Charles","non-dropping-particle":"","parse-names":false,"suffix":""},{"dropping-particle":"","family":"Zvolensky","given":"Michael J.","non-dropping-particle":"","parse-names":false,"suffix":""},{"dropping-particle":"","family":"Woods","given":"Steven P.","non-dropping-particle":"","parse-names":false,"suffix":""},{"dropping-particle":"","family":"Gonzalez","given":"Adam","non-dropping-particle":"","parse-names":false,"suffix":""},{"dropping-particle":"","family":"Safren","given":"Steven A.","non-dropping-particle":"","parse-names":false,"suffix":""},{"dropping-particle":"","family":"O’Cleirigh","given":"Conall M.","non-dropping-particle":"","parse-names":false,"suffix":""}],"container-title":"Clinical Psychology Review","id":"ITEM-2","issued":{"date-parts":[["2017","2"]]},"page":"164-184","title":"Anxiety symptoms and disorders among adults living with HIV and AIDS: A critical review and integrative synthesis of the empirical literature","type":"article-journal","volume":"51"},"uris":["http://www.mendeley.com/documents/?uuid=99afcbca-2edb-427f-8013-6806d494a6a5","http://www.mendeley.com/documents/?uuid=1d05d023-62b0-4237-a005-7df9ffaa4e0f"]}],"mendeley":{"formattedCitation":"[5,6]","plainTextFormattedCitation":"[5,6]","previouslyFormattedCitation":"[5,6]"},"properties":{"noteIndex":0},"schema":"https://github.com/citation-style-language/schema/raw/master/csl-citation.json"}</w:instrText>
        </w:r>
        <w:r w:rsidR="00287D7E" w:rsidRPr="00AA57BB">
          <w:rPr>
            <w:rFonts w:ascii="Times New Roman" w:eastAsia="MS Mincho" w:hAnsi="Times New Roman" w:cs="Times New Roman"/>
            <w:sz w:val="24"/>
            <w:szCs w:val="24"/>
            <w:lang w:val="en-GB" w:eastAsia="de-DE"/>
          </w:rPr>
          <w:fldChar w:fldCharType="separate"/>
        </w:r>
        <w:r w:rsidR="00287D7E" w:rsidRPr="00AA57BB">
          <w:rPr>
            <w:rFonts w:ascii="Times New Roman" w:eastAsia="MS Mincho" w:hAnsi="Times New Roman" w:cs="Times New Roman"/>
            <w:noProof/>
            <w:sz w:val="24"/>
            <w:szCs w:val="24"/>
            <w:lang w:val="en-GB" w:eastAsia="de-DE"/>
          </w:rPr>
          <w:t>[5,6]</w:t>
        </w:r>
        <w:r w:rsidR="00287D7E" w:rsidRPr="00AA57BB">
          <w:rPr>
            <w:rFonts w:ascii="Times New Roman" w:eastAsia="MS Mincho" w:hAnsi="Times New Roman" w:cs="Times New Roman"/>
            <w:sz w:val="24"/>
            <w:szCs w:val="24"/>
            <w:lang w:val="en-GB" w:eastAsia="de-DE"/>
          </w:rPr>
          <w:fldChar w:fldCharType="end"/>
        </w:r>
      </w:ins>
      <w:ins w:id="107" w:author="Egger, Matthias (ISPM)" w:date="2022-05-16T17:54:00Z">
        <w:r w:rsidR="00287D7E">
          <w:rPr>
            <w:rFonts w:ascii="Times New Roman" w:eastAsia="MS Mincho" w:hAnsi="Times New Roman" w:cs="Times New Roman"/>
            <w:sz w:val="24"/>
            <w:szCs w:val="24"/>
            <w:lang w:val="en-GB" w:eastAsia="de-DE"/>
          </w:rPr>
          <w:t xml:space="preserve">, </w:t>
        </w:r>
      </w:ins>
      <w:ins w:id="108" w:author="Egger, Matthias (ISPM)" w:date="2022-05-16T17:57:00Z">
        <w:r w:rsidR="00287D7E">
          <w:rPr>
            <w:rFonts w:ascii="Times New Roman" w:eastAsia="MS Mincho" w:hAnsi="Times New Roman" w:cs="Times New Roman"/>
            <w:sz w:val="24"/>
            <w:szCs w:val="24"/>
            <w:lang w:val="en-GB" w:eastAsia="de-DE"/>
          </w:rPr>
          <w:t xml:space="preserve">indicating </w:t>
        </w:r>
      </w:ins>
      <w:del w:id="109" w:author="Egger, Matthias (ISPM)" w:date="2022-05-16T17:57:00Z">
        <w:r w:rsidR="00F5156D" w:rsidRPr="00AA57BB" w:rsidDel="00287D7E">
          <w:rPr>
            <w:rFonts w:ascii="Times New Roman" w:eastAsia="MS Mincho" w:hAnsi="Times New Roman" w:cs="Times New Roman"/>
            <w:sz w:val="24"/>
            <w:szCs w:val="24"/>
            <w:lang w:val="en-GB" w:eastAsia="de-DE"/>
          </w:rPr>
          <w:delText xml:space="preserve">among people living with HIV </w:delText>
        </w:r>
      </w:del>
      <w:del w:id="110" w:author="Egger, Matthias (ISPM)" w:date="2022-05-16T17:35:00Z">
        <w:r w:rsidR="00F5156D" w:rsidRPr="00AA57BB" w:rsidDel="00287D7E">
          <w:rPr>
            <w:rFonts w:ascii="Times New Roman" w:eastAsia="MS Mincho" w:hAnsi="Times New Roman" w:cs="Times New Roman"/>
            <w:sz w:val="24"/>
            <w:szCs w:val="24"/>
            <w:lang w:val="en-GB" w:eastAsia="de-DE"/>
          </w:rPr>
          <w:delText xml:space="preserve">in </w:delText>
        </w:r>
        <w:r w:rsidR="001E21D7" w:rsidRPr="00AA57BB" w:rsidDel="00287D7E">
          <w:rPr>
            <w:rFonts w:ascii="Times New Roman" w:eastAsia="MS Mincho" w:hAnsi="Times New Roman" w:cs="Times New Roman"/>
            <w:sz w:val="24"/>
            <w:szCs w:val="24"/>
            <w:lang w:val="en-GB" w:eastAsia="de-DE"/>
          </w:rPr>
          <w:delText xml:space="preserve">low- and middle-income settings </w:delText>
        </w:r>
      </w:del>
      <w:del w:id="111" w:author="Egger, Matthias (ISPM)" w:date="2022-05-16T17:57:00Z">
        <w:r w:rsidR="00944CCC" w:rsidRPr="00AA57BB" w:rsidDel="00287D7E">
          <w:rPr>
            <w:rFonts w:ascii="Times New Roman" w:eastAsia="MS Mincho" w:hAnsi="Times New Roman" w:cs="Times New Roman"/>
            <w:sz w:val="24"/>
            <w:szCs w:val="24"/>
            <w:lang w:val="en-GB" w:eastAsia="de-DE"/>
          </w:rPr>
          <w:delText>suggests</w:delText>
        </w:r>
        <w:r w:rsidR="00E961B1" w:rsidRPr="00AA57BB" w:rsidDel="00287D7E">
          <w:rPr>
            <w:rFonts w:ascii="Times New Roman" w:eastAsia="MS Mincho" w:hAnsi="Times New Roman" w:cs="Times New Roman"/>
            <w:sz w:val="24"/>
            <w:szCs w:val="24"/>
            <w:lang w:val="en-GB" w:eastAsia="de-DE"/>
          </w:rPr>
          <w:delText xml:space="preserve"> </w:delText>
        </w:r>
      </w:del>
      <w:r w:rsidR="00E961B1" w:rsidRPr="00AA57BB">
        <w:rPr>
          <w:rFonts w:ascii="Times New Roman" w:eastAsia="MS Mincho" w:hAnsi="Times New Roman" w:cs="Times New Roman"/>
          <w:sz w:val="24"/>
          <w:szCs w:val="24"/>
          <w:lang w:val="en-GB" w:eastAsia="de-DE"/>
        </w:rPr>
        <w:t>high rates of</w:t>
      </w:r>
      <w:r w:rsidR="00944CCC" w:rsidRPr="00AA57BB">
        <w:rPr>
          <w:rFonts w:ascii="Times New Roman" w:eastAsia="MS Mincho" w:hAnsi="Times New Roman" w:cs="Times New Roman"/>
          <w:sz w:val="24"/>
          <w:szCs w:val="24"/>
          <w:lang w:val="en-GB" w:eastAsia="de-DE"/>
        </w:rPr>
        <w:t xml:space="preserve"> </w:t>
      </w:r>
      <w:r w:rsidR="00D365BD" w:rsidRPr="00AA57BB">
        <w:rPr>
          <w:rFonts w:ascii="Times New Roman" w:eastAsia="MS Mincho" w:hAnsi="Times New Roman" w:cs="Times New Roman"/>
          <w:sz w:val="24"/>
          <w:szCs w:val="24"/>
          <w:lang w:val="en-GB" w:eastAsia="de-DE"/>
        </w:rPr>
        <w:t>ascertainment</w:t>
      </w:r>
      <w:r w:rsidR="00E961B1" w:rsidRPr="00AA57BB">
        <w:rPr>
          <w:rFonts w:ascii="Times New Roman" w:eastAsia="MS Mincho" w:hAnsi="Times New Roman" w:cs="Times New Roman"/>
          <w:sz w:val="24"/>
          <w:szCs w:val="24"/>
          <w:lang w:val="en-GB" w:eastAsia="de-DE"/>
        </w:rPr>
        <w:t xml:space="preserve"> </w:t>
      </w:r>
      <w:r w:rsidR="00944CCC" w:rsidRPr="00AA57BB">
        <w:rPr>
          <w:rFonts w:ascii="Times New Roman" w:eastAsia="MS Mincho" w:hAnsi="Times New Roman" w:cs="Times New Roman"/>
          <w:sz w:val="24"/>
          <w:szCs w:val="24"/>
          <w:lang w:val="en-GB" w:eastAsia="de-DE"/>
        </w:rPr>
        <w:t xml:space="preserve">of </w:t>
      </w:r>
      <w:r w:rsidR="00D365BD" w:rsidRPr="00AA57BB">
        <w:rPr>
          <w:rFonts w:ascii="Times New Roman" w:eastAsia="MS Mincho" w:hAnsi="Times New Roman" w:cs="Times New Roman"/>
          <w:sz w:val="24"/>
          <w:szCs w:val="24"/>
          <w:lang w:val="en-GB" w:eastAsia="de-DE"/>
        </w:rPr>
        <w:t>these disorders in th</w:t>
      </w:r>
      <w:ins w:id="112" w:author="Egger, Matthias (ISPM)" w:date="2022-05-16T17:57:00Z">
        <w:r w:rsidR="00287D7E">
          <w:rPr>
            <w:rFonts w:ascii="Times New Roman" w:eastAsia="MS Mincho" w:hAnsi="Times New Roman" w:cs="Times New Roman"/>
            <w:sz w:val="24"/>
            <w:szCs w:val="24"/>
            <w:lang w:val="en-GB" w:eastAsia="de-DE"/>
          </w:rPr>
          <w:t xml:space="preserve">e </w:t>
        </w:r>
        <w:proofErr w:type="spellStart"/>
        <w:r w:rsidR="00287D7E">
          <w:rPr>
            <w:rFonts w:ascii="Times New Roman" w:eastAsia="MS Mincho" w:hAnsi="Times New Roman" w:cs="Times New Roman"/>
            <w:sz w:val="24"/>
            <w:szCs w:val="24"/>
            <w:lang w:val="en-GB" w:eastAsia="de-DE"/>
          </w:rPr>
          <w:t>AfA</w:t>
        </w:r>
        <w:proofErr w:type="spellEnd"/>
        <w:r w:rsidR="00287D7E">
          <w:rPr>
            <w:rFonts w:ascii="Times New Roman" w:eastAsia="MS Mincho" w:hAnsi="Times New Roman" w:cs="Times New Roman"/>
            <w:sz w:val="24"/>
            <w:szCs w:val="24"/>
            <w:lang w:val="en-GB" w:eastAsia="de-DE"/>
          </w:rPr>
          <w:t xml:space="preserve"> </w:t>
        </w:r>
      </w:ins>
      <w:del w:id="113" w:author="Egger, Matthias (ISPM)" w:date="2022-05-16T17:58:00Z">
        <w:r w:rsidR="00D365BD" w:rsidRPr="00AA57BB" w:rsidDel="00287D7E">
          <w:rPr>
            <w:rFonts w:ascii="Times New Roman" w:eastAsia="MS Mincho" w:hAnsi="Times New Roman" w:cs="Times New Roman"/>
            <w:sz w:val="24"/>
            <w:szCs w:val="24"/>
            <w:lang w:val="en-GB" w:eastAsia="de-DE"/>
          </w:rPr>
          <w:delText xml:space="preserve">is </w:delText>
        </w:r>
      </w:del>
      <w:r w:rsidR="00D365BD" w:rsidRPr="00AA57BB">
        <w:rPr>
          <w:rFonts w:ascii="Times New Roman" w:eastAsia="MS Mincho" w:hAnsi="Times New Roman" w:cs="Times New Roman"/>
          <w:sz w:val="24"/>
          <w:szCs w:val="24"/>
          <w:lang w:val="en-GB" w:eastAsia="de-DE"/>
        </w:rPr>
        <w:t>private</w:t>
      </w:r>
      <w:ins w:id="114" w:author="Egger, Matthias (ISPM)" w:date="2022-05-16T17:58:00Z">
        <w:r w:rsidR="00287D7E">
          <w:rPr>
            <w:rFonts w:ascii="Times New Roman" w:eastAsia="MS Mincho" w:hAnsi="Times New Roman" w:cs="Times New Roman"/>
            <w:sz w:val="24"/>
            <w:szCs w:val="24"/>
            <w:lang w:val="en-GB" w:eastAsia="de-DE"/>
          </w:rPr>
          <w:t>-</w:t>
        </w:r>
      </w:ins>
      <w:del w:id="115" w:author="Egger, Matthias (ISPM)" w:date="2022-05-16T17:58:00Z">
        <w:r w:rsidR="00D365BD" w:rsidRPr="00AA57BB" w:rsidDel="00287D7E">
          <w:rPr>
            <w:rFonts w:ascii="Times New Roman" w:eastAsia="MS Mincho" w:hAnsi="Times New Roman" w:cs="Times New Roman"/>
            <w:sz w:val="24"/>
            <w:szCs w:val="24"/>
            <w:lang w:val="en-GB" w:eastAsia="de-DE"/>
          </w:rPr>
          <w:delText xml:space="preserve"> </w:delText>
        </w:r>
      </w:del>
      <w:r w:rsidR="00D365BD" w:rsidRPr="00AA57BB">
        <w:rPr>
          <w:rFonts w:ascii="Times New Roman" w:eastAsia="MS Mincho" w:hAnsi="Times New Roman" w:cs="Times New Roman"/>
          <w:sz w:val="24"/>
          <w:szCs w:val="24"/>
          <w:lang w:val="en-GB" w:eastAsia="de-DE"/>
        </w:rPr>
        <w:t>sector program</w:t>
      </w:r>
      <w:del w:id="116" w:author="Egger, Matthias (ISPM)" w:date="2022-05-16T17:52:00Z">
        <w:r w:rsidR="00D365BD" w:rsidRPr="00AA57BB" w:rsidDel="00287D7E">
          <w:rPr>
            <w:rFonts w:ascii="Times New Roman" w:eastAsia="MS Mincho" w:hAnsi="Times New Roman" w:cs="Times New Roman"/>
            <w:sz w:val="24"/>
            <w:szCs w:val="24"/>
            <w:lang w:val="en-GB" w:eastAsia="de-DE"/>
          </w:rPr>
          <w:delText xml:space="preserve"> </w:delText>
        </w:r>
        <w:r w:rsidR="00F5156D" w:rsidRPr="00AA57BB" w:rsidDel="00287D7E">
          <w:rPr>
            <w:rFonts w:ascii="Times New Roman" w:eastAsia="MS Mincho" w:hAnsi="Times New Roman" w:cs="Times New Roman"/>
            <w:sz w:val="24"/>
            <w:szCs w:val="24"/>
            <w:lang w:val="en-GB" w:eastAsia="de-DE"/>
          </w:rPr>
          <w:fldChar w:fldCharType="begin" w:fldLock="1"/>
        </w:r>
        <w:r w:rsidR="00E75E37" w:rsidRPr="00AA57BB" w:rsidDel="00287D7E">
          <w:rPr>
            <w:rFonts w:ascii="Times New Roman" w:eastAsia="MS Mincho" w:hAnsi="Times New Roman" w:cs="Times New Roman"/>
            <w:sz w:val="24"/>
            <w:szCs w:val="24"/>
            <w:lang w:val="en-GB" w:eastAsia="de-DE"/>
          </w:rPr>
          <w:delInstrText>ADDIN CSL_CITATION {"citationItems":[{"id":"ITEM-1","itemData":{"DOI":"10.1007/s10461-019-02706-2","ISSN":"1090-7165","author":[{"dropping-particle":"","family":"Lofgren","given":"S. M.","non-dropping-particle":"","parse-names":false,"suffix":""},{"dropping-particle":"","family":"Bond","given":"D. J.","non-dropping-particle":"","parse-names":false,"suffix":""},{"dropping-particle":"","family":"Nakasujja","given":"N.","non-dropping-particle":"","parse-names":false,"suffix":""},{"dropping-particle":"","family":"Boulware","given":"D. R.","non-dropping-particle":"","parse-names":false,"suffix":""}],"container-title":"AIDS and Behavior","id":"ITEM-1","issue":"6","issued":{"date-parts":[["2020","6","13"]]},"page":"1752-1764","title":"Burden of Depression in Outpatient HIV-Infected adults in Sub-Saharan Africa; Systematic Review and Meta-analysis","type":"article-journal","volume":"24"},"uris":["http://www.mendeley.com/documents/?uuid=df9a3de2-4deb-408e-9bc5-430400c0ba1c","http://www.mendeley.com/documents/?uuid=23e4a2c7-51a2-4c31-af81-bc33e11ecb64"]},{"id":"ITEM-2","itemData":{"DOI":"10.1016/j.cpr.2016.11.005","ISSN":"02727358","author":[{"dropping-particle":"","family":"Brandt","given":"Charles","non-dropping-particle":"","parse-names":false,"suffix":""},{"dropping-particle":"","family":"Zvolensky","given":"Michael J.","non-dropping-particle":"","parse-names":false,"suffix":""},{"dropping-particle":"","family":"Woods","given":"Steven P.","non-dropping-particle":"","parse-names":false,"suffix":""},{"dropping-particle":"","family":"Gonzalez","given":"Adam","non-dropping-particle":"","parse-names":false,"suffix":""},{"dropping-particle":"","family":"Safren","given":"Steven A.","non-dropping-particle":"","parse-names":false,"suffix":""},{"dropping-particle":"","family":"O’Cleirigh","given":"Conall M.","non-dropping-particle":"","parse-names":false,"suffix":""}],"container-title":"Clinical Psychology Review","id":"ITEM-2","issued":{"date-parts":[["2017","2"]]},"page":"164-184","title":"Anxiety symptoms and disorders among adults living with HIV and AIDS: A critical review and integrative synthesis of the empirical literature","type":"article-journal","volume":"51"},"uris":["http://www.mendeley.com/documents/?uuid=99afcbca-2edb-427f-8013-6806d494a6a5","http://www.mendeley.com/documents/?uuid=1d05d023-62b0-4237-a005-7df9ffaa4e0f"]}],"mendeley":{"formattedCitation":"[5,6]","plainTextFormattedCitation":"[5,6]","previouslyFormattedCitation":"[5,6]"},"properties":{"noteIndex":0},"schema":"https://github.com/citation-style-language/schema/raw/master/csl-citation.json"}</w:delInstrText>
        </w:r>
        <w:r w:rsidR="00F5156D" w:rsidRPr="00AA57BB" w:rsidDel="00287D7E">
          <w:rPr>
            <w:rFonts w:ascii="Times New Roman" w:eastAsia="MS Mincho" w:hAnsi="Times New Roman" w:cs="Times New Roman"/>
            <w:sz w:val="24"/>
            <w:szCs w:val="24"/>
            <w:lang w:val="en-GB" w:eastAsia="de-DE"/>
          </w:rPr>
          <w:fldChar w:fldCharType="separate"/>
        </w:r>
        <w:r w:rsidR="007963D4" w:rsidRPr="00AA57BB" w:rsidDel="00287D7E">
          <w:rPr>
            <w:rFonts w:ascii="Times New Roman" w:eastAsia="MS Mincho" w:hAnsi="Times New Roman" w:cs="Times New Roman"/>
            <w:noProof/>
            <w:sz w:val="24"/>
            <w:szCs w:val="24"/>
            <w:lang w:val="en-GB" w:eastAsia="de-DE"/>
          </w:rPr>
          <w:delText>[5,6]</w:delText>
        </w:r>
        <w:r w:rsidR="00F5156D" w:rsidRPr="00AA57BB" w:rsidDel="00287D7E">
          <w:rPr>
            <w:rFonts w:ascii="Times New Roman" w:eastAsia="MS Mincho" w:hAnsi="Times New Roman" w:cs="Times New Roman"/>
            <w:sz w:val="24"/>
            <w:szCs w:val="24"/>
            <w:lang w:val="en-GB" w:eastAsia="de-DE"/>
          </w:rPr>
          <w:fldChar w:fldCharType="end"/>
        </w:r>
      </w:del>
      <w:r w:rsidR="00D365BD" w:rsidRPr="00AA57BB">
        <w:rPr>
          <w:rFonts w:ascii="Times New Roman" w:eastAsia="MS Mincho" w:hAnsi="Times New Roman" w:cs="Times New Roman"/>
          <w:sz w:val="24"/>
          <w:szCs w:val="24"/>
          <w:lang w:val="en-GB" w:eastAsia="de-DE"/>
        </w:rPr>
        <w:t>.</w:t>
      </w:r>
      <w:r w:rsidR="00E961B1" w:rsidRPr="00AA57BB">
        <w:rPr>
          <w:rFonts w:ascii="Times New Roman" w:eastAsia="MS Mincho" w:hAnsi="Times New Roman" w:cs="Times New Roman"/>
          <w:sz w:val="24"/>
          <w:szCs w:val="24"/>
          <w:lang w:val="en-GB" w:eastAsia="de-DE"/>
        </w:rPr>
        <w:t xml:space="preserve"> </w:t>
      </w:r>
      <w:r w:rsidR="00E961B1" w:rsidRPr="00AA57BB">
        <w:rPr>
          <w:rFonts w:ascii="Times New Roman" w:hAnsi="Times New Roman" w:cs="Times New Roman"/>
          <w:sz w:val="24"/>
          <w:szCs w:val="24"/>
          <w:lang w:val="en-GB"/>
        </w:rPr>
        <w:t>By contrast,</w:t>
      </w:r>
      <w:r w:rsidR="00D365BD" w:rsidRPr="00AA57BB">
        <w:rPr>
          <w:rFonts w:ascii="Times New Roman" w:hAnsi="Times New Roman" w:cs="Times New Roman"/>
          <w:sz w:val="24"/>
          <w:szCs w:val="24"/>
          <w:lang w:val="en-GB"/>
        </w:rPr>
        <w:t xml:space="preserve"> the low proportion of patients</w:t>
      </w:r>
      <w:r w:rsidRPr="00AA57BB">
        <w:rPr>
          <w:rFonts w:ascii="Times New Roman" w:hAnsi="Times New Roman" w:cs="Times New Roman"/>
          <w:sz w:val="24"/>
          <w:szCs w:val="24"/>
          <w:lang w:val="en-GB"/>
        </w:rPr>
        <w:t xml:space="preserve"> </w:t>
      </w:r>
      <w:r w:rsidR="00E961B1" w:rsidRPr="00AA57BB">
        <w:rPr>
          <w:rFonts w:ascii="Times New Roman" w:hAnsi="Times New Roman" w:cs="Times New Roman"/>
          <w:sz w:val="24"/>
          <w:szCs w:val="24"/>
          <w:lang w:val="en-GB"/>
        </w:rPr>
        <w:t xml:space="preserve">diagnosed with substance use disorders </w:t>
      </w:r>
      <w:r w:rsidR="00530747" w:rsidRPr="00AA57BB">
        <w:rPr>
          <w:rFonts w:ascii="Times New Roman" w:hAnsi="Times New Roman" w:cs="Times New Roman"/>
          <w:sz w:val="24"/>
          <w:szCs w:val="24"/>
          <w:lang w:val="en-GB"/>
        </w:rPr>
        <w:t>likely reflects</w:t>
      </w:r>
      <w:r w:rsidR="00E961B1" w:rsidRPr="00AA57BB">
        <w:rPr>
          <w:rFonts w:ascii="Times New Roman" w:hAnsi="Times New Roman" w:cs="Times New Roman"/>
          <w:sz w:val="24"/>
          <w:szCs w:val="24"/>
          <w:lang w:val="en-GB"/>
        </w:rPr>
        <w:t xml:space="preserve"> under-ascertainment of prevalent alcohol and substance use disorders</w:t>
      </w:r>
      <w:r w:rsidR="00D365BD" w:rsidRPr="00AA57BB">
        <w:rPr>
          <w:rFonts w:ascii="Times New Roman" w:hAnsi="Times New Roman" w:cs="Times New Roman"/>
          <w:sz w:val="24"/>
          <w:szCs w:val="24"/>
          <w:lang w:val="en-GB"/>
        </w:rPr>
        <w:t xml:space="preserve"> </w:t>
      </w:r>
      <w:r w:rsidR="00E961B1" w:rsidRPr="00AA57BB">
        <w:rPr>
          <w:rFonts w:ascii="Times New Roman" w:hAnsi="Times New Roman" w:cs="Times New Roman"/>
          <w:sz w:val="24"/>
          <w:szCs w:val="24"/>
          <w:lang w:val="en-GB"/>
        </w:rPr>
        <w:fldChar w:fldCharType="begin" w:fldLock="1"/>
      </w:r>
      <w:r w:rsidR="002304D5" w:rsidRPr="00AA57BB">
        <w:rPr>
          <w:rFonts w:ascii="Times New Roman" w:hAnsi="Times New Roman" w:cs="Times New Roman"/>
          <w:sz w:val="24"/>
          <w:szCs w:val="24"/>
          <w:lang w:val="en-GB"/>
        </w:rPr>
        <w:instrText>ADDIN CSL_CITATION {"citationItems":[{"id":"ITEM-1","itemData":{"author":[{"dropping-particle":"","family":"Herman","given":"Allen","non-dropping-particle":"","parse-names":false,"suffix":""},{"dropping-particle":"","family":"Stein","given":"Dan","non-dropping-particle":"","parse-names":false,"suffix":""},{"dropping-particle":"","family":"Seedat","given":"Soraya","non-dropping-particle":"","parse-names":false,"suffix":""},{"dropping-particle":"","family":"Heeringa","given":"Steven","non-dropping-particle":"","parse-names":false,"suffix":""},{"dropping-particle":"","family":"Moomal","given":"Hashim","non-dropping-particle":"","parse-names":false,"suffix":""},{"dropping-particle":"","family":"Williams","given":"David","non-dropping-particle":"","parse-names":false,"suffix":""}],"container-title":"South African Medical Journal","id":"ITEM-1","issued":{"date-parts":[["2011"]]},"page":"339-344","title":"12 Month and Lifetime Prevalence of Common Mental Disorders","type":"article-journal","volume":"99"},"uris":["http://www.mendeley.com/documents/?uuid=c9f7ddfc-70eb-4be9-ab95-bb17ecd83644"]},{"id":"ITEM-2","itemData":{"DOI":"10.1007/s10461-011-0087-8","ISSN":"1090-7165","PMID":"22116638","abstract":"This study evaluated estimates of depression symptoms, major depression, alcohol use or disorders and their association withART adherence in sub-Saharan Africa. Studies published between January 1, 2006 and July 31, 2011 that documented rates of these mental health problems were identified through electronic databases. A pooled analysis of 23 studies reporting rates of depression symptoms and six studies reporting rates of major depression indicated a pooled estimate of 31.2% (95% CI 25.5-38.2%, Tau2 = 0.23) and 18% (95% CI 12.3-25.8%, Tau2 = 0.19) respectively. Few studies reported rates of alcohol use or disorders, and so we did not pool their estimates. Likelihood of achieving good adherence was 55% lower among those with depression symptoms compared to those without (pooled OR = 0.45 (95% CI 0.31-0.66, Tau2 = 0.20, P value = 0.000). Interventions to improve mental health of HIV-positive individuals and to support adherence are desperately needed in sub-Saharan Africa. © Springer Science+Business Media, LLC 2011.","author":[{"dropping-particle":"","family":"Nakimuli-Mpungu","given":"Etheldreda","non-dropping-particle":"","parse-names":false,"suffix":""},{"dropping-particle":"","family":"Bass","given":"Judith K.","non-dropping-particle":"","parse-names":false,"suffix":""},{"dropping-particle":"","family":"Alexandre","given":"Pierre","non-dropping-particle":"","parse-names":false,"suffix":""},{"dropping-particle":"","family":"Mills","given":"Edward J.","non-dropping-particle":"","parse-names":false,"suffix":""},{"dropping-particle":"","family":"Musisi","given":"Seggane","non-dropping-particle":"","parse-names":false,"suffix":""},{"dropping-particle":"","family":"Ram","given":"Malathi","non-dropping-particle":"","parse-names":false,"suffix":""},{"dropping-particle":"","family":"Katabira","given":"Elly","non-dropping-particle":"","parse-names":false,"suffix":""},{"dropping-particle":"","family":"Nachega","given":"Jean B.","non-dropping-particle":"","parse-names":false,"suffix":""}],"container-title":"AIDS and Behavior","id":"ITEM-2","issue":"8","issued":{"date-parts":[["2012","11","25"]]},"page":"2101-2118","title":"Depression, Alcohol Use and Adherence to Antiretroviral Therapy in Sub-Saharan Africa: A Systematic Review","type":"article-journal","volume":"16"},"uris":["http://www.mendeley.com/documents/?uuid=bd26e544-64ad-4794-97b4-45e4758e3a02"]}],"mendeley":{"formattedCitation":"[7,34]","plainTextFormattedCitation":"[7,34]","previouslyFormattedCitation":"[7,34]"},"properties":{"noteIndex":0},"schema":"https://github.com/citation-style-language/schema/raw/master/csl-citation.json"}</w:instrText>
      </w:r>
      <w:r w:rsidR="00E961B1" w:rsidRPr="00AA57BB">
        <w:rPr>
          <w:rFonts w:ascii="Times New Roman" w:hAnsi="Times New Roman" w:cs="Times New Roman"/>
          <w:sz w:val="24"/>
          <w:szCs w:val="24"/>
          <w:lang w:val="en-GB"/>
        </w:rPr>
        <w:fldChar w:fldCharType="separate"/>
      </w:r>
      <w:r w:rsidR="007963D4" w:rsidRPr="00AA57BB">
        <w:rPr>
          <w:rFonts w:ascii="Times New Roman" w:hAnsi="Times New Roman" w:cs="Times New Roman"/>
          <w:noProof/>
          <w:sz w:val="24"/>
          <w:szCs w:val="24"/>
          <w:lang w:val="en-GB"/>
        </w:rPr>
        <w:t>[7,34]</w:t>
      </w:r>
      <w:r w:rsidR="00E961B1" w:rsidRPr="00AA57BB">
        <w:rPr>
          <w:rFonts w:ascii="Times New Roman" w:hAnsi="Times New Roman" w:cs="Times New Roman"/>
          <w:sz w:val="24"/>
          <w:szCs w:val="24"/>
          <w:lang w:val="en-GB"/>
        </w:rPr>
        <w:fldChar w:fldCharType="end"/>
      </w:r>
      <w:r w:rsidR="00D365BD" w:rsidRPr="00AA57BB">
        <w:rPr>
          <w:rFonts w:ascii="Times New Roman" w:hAnsi="Times New Roman" w:cs="Times New Roman"/>
          <w:sz w:val="24"/>
          <w:szCs w:val="24"/>
          <w:lang w:val="en-GB"/>
        </w:rPr>
        <w:t>.</w:t>
      </w:r>
      <w:r w:rsidR="00E961B1" w:rsidRPr="00AA57BB">
        <w:rPr>
          <w:rFonts w:ascii="Times New Roman" w:hAnsi="Times New Roman" w:cs="Times New Roman"/>
          <w:sz w:val="24"/>
          <w:szCs w:val="24"/>
          <w:lang w:val="en-GB"/>
        </w:rPr>
        <w:t xml:space="preserve"> </w:t>
      </w:r>
      <w:r w:rsidR="00D54874" w:rsidRPr="00AA57BB">
        <w:rPr>
          <w:rFonts w:ascii="Times New Roman" w:eastAsia="MS Mincho" w:hAnsi="Times New Roman" w:cs="Times New Roman"/>
          <w:sz w:val="24"/>
          <w:szCs w:val="24"/>
          <w:lang w:val="en-GB" w:eastAsia="de-DE"/>
        </w:rPr>
        <w:t xml:space="preserve">Importantly, </w:t>
      </w:r>
      <w:r w:rsidR="0000496E" w:rsidRPr="00AA57BB">
        <w:rPr>
          <w:rFonts w:ascii="Times New Roman" w:eastAsia="MS Mincho" w:hAnsi="Times New Roman" w:cs="Times New Roman"/>
          <w:sz w:val="24"/>
          <w:szCs w:val="24"/>
          <w:lang w:val="en-GB" w:eastAsia="de-DE"/>
        </w:rPr>
        <w:t xml:space="preserve">conclusions regarding access to mental health care cannot be generalised to patients accessing public sector HIV care programs. </w:t>
      </w:r>
      <w:del w:id="117" w:author="Egger, Matthias (ISPM)" w:date="2022-05-16T17:59:00Z">
        <w:r w:rsidR="0000496E" w:rsidRPr="00AA57BB" w:rsidDel="00287D7E">
          <w:rPr>
            <w:rFonts w:ascii="Times New Roman" w:eastAsia="MS Mincho" w:hAnsi="Times New Roman" w:cs="Times New Roman"/>
            <w:sz w:val="24"/>
            <w:szCs w:val="24"/>
            <w:lang w:val="en-GB" w:eastAsia="de-DE"/>
          </w:rPr>
          <w:delText>In a previous study, we</w:delText>
        </w:r>
      </w:del>
      <w:ins w:id="118" w:author="Egger, Matthias (ISPM)" w:date="2022-05-16T17:59:00Z">
        <w:r w:rsidR="00287D7E">
          <w:rPr>
            <w:rFonts w:ascii="Times New Roman" w:eastAsia="MS Mincho" w:hAnsi="Times New Roman" w:cs="Times New Roman"/>
            <w:sz w:val="24"/>
            <w:szCs w:val="24"/>
            <w:lang w:val="en-GB" w:eastAsia="de-DE"/>
          </w:rPr>
          <w:t>A previous study</w:t>
        </w:r>
      </w:ins>
      <w:r w:rsidR="0000496E" w:rsidRPr="00AA57BB">
        <w:rPr>
          <w:rFonts w:ascii="Times New Roman" w:eastAsia="MS Mincho" w:hAnsi="Times New Roman" w:cs="Times New Roman"/>
          <w:sz w:val="24"/>
          <w:szCs w:val="24"/>
          <w:lang w:val="en-GB" w:eastAsia="de-DE"/>
        </w:rPr>
        <w:t xml:space="preserve"> showed that in South Africa’s public sector</w:t>
      </w:r>
      <w:r w:rsidR="007613AA" w:rsidRPr="00AA57BB">
        <w:rPr>
          <w:rFonts w:ascii="Times New Roman" w:eastAsia="MS Mincho" w:hAnsi="Times New Roman" w:cs="Times New Roman"/>
          <w:sz w:val="24"/>
          <w:szCs w:val="24"/>
          <w:lang w:val="en-GB" w:eastAsia="de-DE"/>
        </w:rPr>
        <w:t>,</w:t>
      </w:r>
      <w:r w:rsidR="0000496E" w:rsidRPr="00AA57BB">
        <w:rPr>
          <w:rFonts w:ascii="Times New Roman" w:eastAsia="MS Mincho" w:hAnsi="Times New Roman" w:cs="Times New Roman"/>
          <w:sz w:val="24"/>
          <w:szCs w:val="24"/>
          <w:lang w:val="en-GB" w:eastAsia="de-DE"/>
        </w:rPr>
        <w:t xml:space="preserve"> rates of ascertainment and treatment of mental disorders are much lower than in the private sector. We estimated that in public primary care</w:t>
      </w:r>
      <w:r w:rsidR="007613AA" w:rsidRPr="00AA57BB">
        <w:rPr>
          <w:rFonts w:ascii="Times New Roman" w:eastAsia="MS Mincho" w:hAnsi="Times New Roman" w:cs="Times New Roman"/>
          <w:sz w:val="24"/>
          <w:szCs w:val="24"/>
          <w:lang w:val="en-GB" w:eastAsia="de-DE"/>
        </w:rPr>
        <w:t xml:space="preserve"> settings</w:t>
      </w:r>
      <w:r w:rsidR="0000496E" w:rsidRPr="00AA57BB">
        <w:rPr>
          <w:rFonts w:ascii="Times New Roman" w:eastAsia="MS Mincho" w:hAnsi="Times New Roman" w:cs="Times New Roman"/>
          <w:sz w:val="24"/>
          <w:szCs w:val="24"/>
          <w:lang w:val="en-GB" w:eastAsia="de-DE"/>
        </w:rPr>
        <w:t>, 97% of HIV patients with mental disorders received no mental health care</w:t>
      </w:r>
      <w:r w:rsidR="00D365BD" w:rsidRPr="00AA57BB">
        <w:rPr>
          <w:rFonts w:ascii="Times New Roman" w:eastAsia="MS Mincho" w:hAnsi="Times New Roman" w:cs="Times New Roman"/>
          <w:sz w:val="24"/>
          <w:szCs w:val="24"/>
          <w:lang w:val="en-GB" w:eastAsia="de-DE"/>
        </w:rPr>
        <w:t xml:space="preserve"> </w:t>
      </w:r>
      <w:r w:rsidR="0000496E" w:rsidRPr="00AA57BB">
        <w:rPr>
          <w:rFonts w:ascii="Times New Roman" w:hAnsi="Times New Roman" w:cs="Times New Roman"/>
          <w:sz w:val="24"/>
          <w:szCs w:val="24"/>
          <w:lang w:val="en-GB"/>
        </w:rPr>
        <w:fldChar w:fldCharType="begin" w:fldLock="1"/>
      </w:r>
      <w:r w:rsidR="002304D5" w:rsidRPr="00AA57BB">
        <w:rPr>
          <w:rFonts w:ascii="Times New Roman" w:hAnsi="Times New Roman" w:cs="Times New Roman"/>
          <w:sz w:val="24"/>
          <w:szCs w:val="24"/>
          <w:lang w:val="en-GB"/>
        </w:rPr>
        <w:instrText>ADDIN CSL_CITATION {"citationItems":[{"id":"ITEM-1","itemData":{"DOI":"10.1017/S2045796021000196","ISSN":"2045-7960","author":[{"dropping-particle":"","family":"Ruffieux","given":"Yann","non-dropping-particle":"","parse-names":false,"suffix":""},{"dropping-particle":"","family":"Efthimiou","given":"O.","non-dropping-particle":"","parse-names":false,"suffix":""},{"dropping-particle":"","family":"Heuvel","given":"L. L.","non-dropping-particle":"Van den","parse-names":false,"suffix":""},{"dropping-particle":"","family":"Joska","given":"John A","non-dropping-particle":"","parse-names":false,"suffix":""},{"dropping-particle":"","family":"Cornell","given":"Morna","non-dropping-particle":"","parse-names":false,"suffix":""},{"dropping-particle":"","family":"Seedat","given":"S.","non-dropping-particle":"","parse-names":false,"suffix":""},{"dropping-particle":"","family":"Mouton","given":"Johannes P","non-dropping-particle":"","parse-names":false,"suffix":""},{"dropping-particle":"","family":"Prozesky","given":"H","non-dropping-particle":"","parse-names":false,"suffix":""},{"dropping-particle":"","family":"Lund","given":"C","non-dropping-particle":"","parse-names":false,"suffix":""},{"dropping-particle":"","family":"Maxwell","given":"N","non-dropping-particle":"","parse-names":false,"suffix":""},{"dropping-particle":"","family":"Tlali","given":"M","non-dropping-particle":"","parse-names":false,"suffix":""},{"dropping-particle":"","family":"Orrell","given":"C","non-dropping-particle":"","parse-names":false,"suffix":""},{"dropping-particle":"","family":"Davies","given":"MA","non-dropping-particle":"","parse-names":false,"suffix":""},{"dropping-particle":"","family":"Maartens","given":"G","non-dropping-particle":"","parse-names":false,"suffix":""},{"dropping-particle":"","family":"Haas","given":"A D","non-dropping-particle":"","parse-names":false,"suffix":""}],"container-title":"Epidemiology and Psychiatric Sciences","id":"ITEM-1","issued":{"date-parts":[["2021","5","17"]]},"page":"e37","title":"The treatment gap for mental disorders in adults enrolled in HIV treatment programmes in South Africa: a cohort study using linked electronic health records","type":"article-journal","volume":"30"},"uris":["http://www.mendeley.com/documents/?uuid=0b66b437-72eb-424c-ba9c-d0df4d4ca489"]}],"mendeley":{"formattedCitation":"[35]","plainTextFormattedCitation":"[35]","previouslyFormattedCitation":"[35]"},"properties":{"noteIndex":0},"schema":"https://github.com/citation-style-language/schema/raw/master/csl-citation.json"}</w:instrText>
      </w:r>
      <w:r w:rsidR="0000496E" w:rsidRPr="00AA57BB">
        <w:rPr>
          <w:rFonts w:ascii="Times New Roman" w:hAnsi="Times New Roman" w:cs="Times New Roman"/>
          <w:sz w:val="24"/>
          <w:szCs w:val="24"/>
          <w:lang w:val="en-GB"/>
        </w:rPr>
        <w:fldChar w:fldCharType="separate"/>
      </w:r>
      <w:r w:rsidR="007963D4" w:rsidRPr="00AA57BB">
        <w:rPr>
          <w:rFonts w:ascii="Times New Roman" w:hAnsi="Times New Roman" w:cs="Times New Roman"/>
          <w:noProof/>
          <w:sz w:val="24"/>
          <w:szCs w:val="24"/>
          <w:lang w:val="en-GB"/>
        </w:rPr>
        <w:t>[35]</w:t>
      </w:r>
      <w:r w:rsidR="0000496E" w:rsidRPr="00AA57BB">
        <w:rPr>
          <w:rFonts w:ascii="Times New Roman" w:hAnsi="Times New Roman" w:cs="Times New Roman"/>
          <w:sz w:val="24"/>
          <w:szCs w:val="24"/>
          <w:lang w:val="en-GB"/>
        </w:rPr>
        <w:fldChar w:fldCharType="end"/>
      </w:r>
      <w:r w:rsidR="00D365BD" w:rsidRPr="00AA57BB">
        <w:rPr>
          <w:rFonts w:ascii="Times New Roman" w:hAnsi="Times New Roman" w:cs="Times New Roman"/>
          <w:sz w:val="24"/>
          <w:szCs w:val="24"/>
          <w:lang w:val="en-GB"/>
        </w:rPr>
        <w:t>.</w:t>
      </w:r>
      <w:r w:rsidR="0000496E" w:rsidRPr="00AA57BB">
        <w:rPr>
          <w:rFonts w:ascii="Times New Roman" w:hAnsi="Times New Roman" w:cs="Times New Roman"/>
          <w:sz w:val="24"/>
          <w:szCs w:val="24"/>
          <w:lang w:val="en-GB"/>
        </w:rPr>
        <w:t xml:space="preserve"> </w:t>
      </w:r>
      <w:r w:rsidR="00D365BD" w:rsidRPr="00AA57BB">
        <w:rPr>
          <w:rFonts w:ascii="Times New Roman" w:hAnsi="Times New Roman" w:cs="Times New Roman"/>
          <w:sz w:val="24"/>
          <w:szCs w:val="24"/>
          <w:lang w:val="en-GB"/>
        </w:rPr>
        <w:t>Therefore, i</w:t>
      </w:r>
      <w:r w:rsidR="007613AA" w:rsidRPr="00AA57BB">
        <w:rPr>
          <w:rFonts w:ascii="Times New Roman" w:hAnsi="Times New Roman" w:cs="Times New Roman"/>
          <w:sz w:val="24"/>
          <w:szCs w:val="24"/>
          <w:lang w:val="en-GB"/>
        </w:rPr>
        <w:t>nterventions to expand access to mental health care in South Africa’s public primary care HIV programs are needed</w:t>
      </w:r>
      <w:r w:rsidR="001920D3" w:rsidRPr="00AA57BB">
        <w:rPr>
          <w:rFonts w:ascii="Times New Roman" w:hAnsi="Times New Roman" w:cs="Times New Roman"/>
          <w:sz w:val="24"/>
          <w:szCs w:val="24"/>
          <w:lang w:val="en-GB"/>
        </w:rPr>
        <w:t xml:space="preserve"> to address the high burden of mental illness among people living with HIV</w:t>
      </w:r>
      <w:r w:rsidR="007613AA" w:rsidRPr="00AA57BB">
        <w:rPr>
          <w:rFonts w:ascii="Times New Roman" w:hAnsi="Times New Roman" w:cs="Times New Roman"/>
          <w:sz w:val="24"/>
          <w:szCs w:val="24"/>
          <w:lang w:val="en-GB"/>
        </w:rPr>
        <w:t xml:space="preserve">. </w:t>
      </w:r>
      <w:r w:rsidR="0000496E" w:rsidRPr="00AA57BB">
        <w:rPr>
          <w:rFonts w:ascii="Times New Roman" w:hAnsi="Times New Roman" w:cs="Times New Roman"/>
          <w:sz w:val="24"/>
          <w:szCs w:val="24"/>
          <w:lang w:val="en-GB"/>
        </w:rPr>
        <w:t>Routine screening for mental health and substance use disorders</w:t>
      </w:r>
      <w:r w:rsidR="00D365BD" w:rsidRPr="00AA57BB">
        <w:rPr>
          <w:rFonts w:ascii="Times New Roman" w:hAnsi="Times New Roman" w:cs="Times New Roman"/>
          <w:sz w:val="24"/>
          <w:szCs w:val="24"/>
          <w:lang w:val="en-GB"/>
        </w:rPr>
        <w:t xml:space="preserve"> </w:t>
      </w:r>
      <w:r w:rsidR="0000496E" w:rsidRPr="00AA57BB">
        <w:rPr>
          <w:rFonts w:ascii="Times New Roman" w:hAnsi="Times New Roman" w:cs="Times New Roman"/>
          <w:sz w:val="24"/>
          <w:szCs w:val="24"/>
          <w:lang w:val="en-GB"/>
        </w:rPr>
        <w:fldChar w:fldCharType="begin" w:fldLock="1"/>
      </w:r>
      <w:r w:rsidR="00E75E37" w:rsidRPr="00AA57BB">
        <w:rPr>
          <w:rFonts w:ascii="Times New Roman" w:hAnsi="Times New Roman" w:cs="Times New Roman"/>
          <w:sz w:val="24"/>
          <w:szCs w:val="24"/>
          <w:lang w:val="en-GB"/>
        </w:rPr>
        <w:instrText>ADDIN CSL_CITATION {"citationItems":[{"id":"ITEM-1","itemData":{"DOI":"10.1093/inthealth/ihs004","ISSN":"1876-3413","author":[{"dropping-particle":"","family":"Kagee","given":"A.","non-dropping-particle":"","parse-names":false,"suffix":""},{"dropping-particle":"","family":"Tsai","given":"A. C.","non-dropping-particle":"","parse-names":false,"suffix":""},{"dropping-particle":"","family":"Lund","given":"C.","non-dropping-particle":"","parse-names":false,"suffix":""},{"dropping-particle":"","family":"Tomlinson","given":"M.","non-dropping-particle":"","parse-names":false,"suffix":""}],"container-title":"International Health","id":"ITEM-1","issue":"1","issued":{"date-parts":[["2013","3","1"]]},"page":"11-14","title":"Screening for common mental disorders in low resource settings: reasons for caution and a way forward","type":"article-journal","volume":"5"},"uris":["http://www.mendeley.com/documents/?uuid=a6c08474-d60f-4478-90c6-783978b062ac"]},{"id":"ITEM-2","itemData":{"DOI":"10.1002/jia2.25644","ISSN":"1758-2652","abstract":"Introduction: There are few data on the prevalence of mental health problems among adolescents living with HIV in low- and middle-income countries and the evidence on associations between mental health problems and viral load suppression is inconsistent. We assessed the prevalence of mental health problems among adolescents receiving antiretroviral therapy (ART) at a large paediatric HIV clinic in South Africa and examined associations between mental health problems and viral load suppression. Methods: We implemented routine mental health screening at Rahima Moosa Mother and Child Hospital in Johannesburg. Adolescents aged 10-19 years were offered screening for depression (Patient Health Questionnaire-9 [PHQ-9]), suicide (Adolescent Innovations Project [AIP]-handbook), anxiety (General Anxiety Disorder-7 [GAD-7]), trauma (Primary Care PTSD Screen for DSM-5 [PC-PTSD-5]), and substance use (CAGE Adapted to Include Drugs [CAGE-AID]) at each routine HIV care visits. We assessed screening outcomes between February 1, 2018, and January 1, 2020 and calculated odds ratios for associations between positive screening outcomes and unsuppressed viral load (&amp;amp;gt;400 HIV-RNA copies/ml). Results: Out of 1,203 adolescents who attended the clinic, 1,088 (90.4%) were screened at a median age of 13 years (IQR 10-15). In total, 97 (8.9%) screened positive: 48 (4.4%) for depression (PHQ-9 ≥10), 29 (2.8%) for suicidal concern, 24 (2.2%) for anxiety (GAD-7 ≥10), 38 (3.2%) for trauma (PC-PTSD-5 ≥3), and 18 (1.7%) for substance use (CAGE-AID ≥2). Positive screening for depression (aOR 2.39, 95% CI 1.02-5.62), trauma (aOR 3.18, 95% CI 1.11-9.07), substance use (aOR 7.13, 95% CI 1.60-31.86), or any mental health condition (aOR 2.17, 95% CI 1.17-4.02) were strongly associated with unsuppressed viral load. Conclusions: HIV-positive adolescents who are affected by mental health or substance use problems are a highly vulnerable population, who merit specific clinical attention. Strategies for screening and management of mental health and substance use problems in adolescents on ART in low- and middle- income countries need to be developed and evaluated.Competing Interest StatementThe authors have declared no competing interest.Clinical TrialRoutinely collected program data were usedFunding StatementResearch reported in this publication was supported by the U.S. National Institutes of Health National Institute of Allergy and Infectious Diseases, the Eunice Kennedy Shriver National …","author":[{"dropping-particle":"","family":"Haas","given":"Andreas D","non-dropping-particle":"","parse-names":false,"suffix":""},{"dropping-particle":"","family":"Technau","given":"Karl-Günter","non-dropping-particle":"","parse-names":false,"suffix":""},{"dropping-particle":"","family":"Pahad","given":"Shenaaz","non-dropping-particle":"","parse-names":false,"suffix":""},{"dropping-particle":"","family":"Braithwaite","given":"Kate","non-dropping-particle":"","parse-names":false,"suffix":""},{"dropping-particle":"","family":"Madzivhandila","given":"Mampho","non-dropping-particle":"","parse-names":false,"suffix":""},{"dropping-particle":"","family":"Sorour","given":"Gillian","non-dropping-particle":"","parse-names":false,"suffix":""},{"dropping-particle":"","family":"Sawry","given":"Shobna","non-dropping-particle":"","parse-names":false,"suffix":""},{"dropping-particle":"","family":"Maxwell","given":"Nicola","non-dropping-particle":"","parse-names":false,"suffix":""},{"dropping-particle":"","family":"Groote","given":"Per","non-dropping-particle":"","parse-names":false,"suffix":""},{"dropping-particle":"","family":"Tlali","given":"Mpho","non-dropping-particle":"","parse-names":false,"suffix":""},{"dropping-particle":"","family":"Davies","given":"Mary-Ann","non-dropping-particle":"","parse-names":false,"suffix":""},{"dropping-particle":"","family":"Egger","given":"Matthias","non-dropping-particle":"","parse-names":false,"suffix":""}],"container-title":"Journal of the International AIDS Society","id":"ITEM-2","issue":"12","issued":{"date-parts":[["2020","12","7"]]},"page":"e25644","title":"Mental health, substance use and viral suppression in adolescents receiving ART at a paediatric HIV clinic in South Africa","type":"article-journal","volume":"23"},"uris":["http://www.mendeley.com/documents/?uuid=f8df2b72-4203-4a06-ac74-d31246ec5771"]}],"mendeley":{"formattedCitation":"[36,37]","plainTextFormattedCitation":"[36,37]","previouslyFormattedCitation":"[36,37]"},"properties":{"noteIndex":0},"schema":"https://github.com/citation-style-language/schema/raw/master/csl-citation.json"}</w:instrText>
      </w:r>
      <w:r w:rsidR="0000496E" w:rsidRPr="00AA57BB">
        <w:rPr>
          <w:rFonts w:ascii="Times New Roman" w:hAnsi="Times New Roman" w:cs="Times New Roman"/>
          <w:sz w:val="24"/>
          <w:szCs w:val="24"/>
          <w:lang w:val="en-GB"/>
        </w:rPr>
        <w:fldChar w:fldCharType="separate"/>
      </w:r>
      <w:r w:rsidR="007963D4" w:rsidRPr="00AA57BB">
        <w:rPr>
          <w:rFonts w:ascii="Times New Roman" w:hAnsi="Times New Roman" w:cs="Times New Roman"/>
          <w:noProof/>
          <w:sz w:val="24"/>
          <w:szCs w:val="24"/>
          <w:lang w:val="en-GB"/>
        </w:rPr>
        <w:t>[36,37]</w:t>
      </w:r>
      <w:r w:rsidR="0000496E" w:rsidRPr="00AA57BB">
        <w:rPr>
          <w:rFonts w:ascii="Times New Roman" w:hAnsi="Times New Roman" w:cs="Times New Roman"/>
          <w:sz w:val="24"/>
          <w:szCs w:val="24"/>
          <w:lang w:val="en-GB"/>
        </w:rPr>
        <w:fldChar w:fldCharType="end"/>
      </w:r>
      <w:r w:rsidR="0000496E" w:rsidRPr="00AA57BB">
        <w:rPr>
          <w:rFonts w:ascii="Times New Roman" w:hAnsi="Times New Roman" w:cs="Times New Roman"/>
          <w:sz w:val="24"/>
          <w:szCs w:val="24"/>
          <w:lang w:val="en-GB"/>
        </w:rPr>
        <w:t xml:space="preserve"> and task sh</w:t>
      </w:r>
      <w:ins w:id="119" w:author="Egger, Matthias (ISPM)" w:date="2022-05-16T18:02:00Z">
        <w:r w:rsidR="00287D7E">
          <w:rPr>
            <w:rFonts w:ascii="Times New Roman" w:hAnsi="Times New Roman" w:cs="Times New Roman"/>
            <w:sz w:val="24"/>
            <w:szCs w:val="24"/>
            <w:lang w:val="en-GB"/>
          </w:rPr>
          <w:t xml:space="preserve">ifting </w:t>
        </w:r>
      </w:ins>
      <w:del w:id="120" w:author="Egger, Matthias (ISPM)" w:date="2022-05-16T18:02:00Z">
        <w:r w:rsidR="0000496E" w:rsidRPr="00AA57BB" w:rsidDel="00287D7E">
          <w:rPr>
            <w:rFonts w:ascii="Times New Roman" w:hAnsi="Times New Roman" w:cs="Times New Roman"/>
            <w:sz w:val="24"/>
            <w:szCs w:val="24"/>
            <w:lang w:val="en-GB"/>
          </w:rPr>
          <w:delText xml:space="preserve">aring </w:delText>
        </w:r>
      </w:del>
      <w:r w:rsidR="0000496E" w:rsidRPr="00AA57BB">
        <w:rPr>
          <w:rFonts w:ascii="Times New Roman" w:hAnsi="Times New Roman" w:cs="Times New Roman"/>
          <w:sz w:val="24"/>
          <w:szCs w:val="24"/>
          <w:lang w:val="en-GB"/>
        </w:rPr>
        <w:t xml:space="preserve">of mental health counselling from specialised to non-specialised health workers or trained laypersons are promising approaches for integrating mental health services </w:t>
      </w:r>
      <w:r w:rsidR="007613AA" w:rsidRPr="00AA57BB">
        <w:rPr>
          <w:rFonts w:ascii="Times New Roman" w:hAnsi="Times New Roman" w:cs="Times New Roman"/>
          <w:sz w:val="24"/>
          <w:szCs w:val="24"/>
          <w:lang w:val="en-GB"/>
        </w:rPr>
        <w:t xml:space="preserve">in primary care </w:t>
      </w:r>
      <w:r w:rsidR="0000496E" w:rsidRPr="00AA57BB">
        <w:rPr>
          <w:rFonts w:ascii="Times New Roman" w:hAnsi="Times New Roman" w:cs="Times New Roman"/>
          <w:sz w:val="24"/>
          <w:szCs w:val="24"/>
          <w:lang w:val="en-GB"/>
        </w:rPr>
        <w:t>HIV care programs in low- and middle-income countries</w:t>
      </w:r>
      <w:r w:rsidR="007963D4" w:rsidRPr="00AA57BB">
        <w:rPr>
          <w:rFonts w:ascii="Times New Roman" w:hAnsi="Times New Roman" w:cs="Times New Roman"/>
          <w:sz w:val="24"/>
          <w:szCs w:val="24"/>
          <w:lang w:val="en-GB"/>
        </w:rPr>
        <w:t xml:space="preserve"> </w:t>
      </w:r>
      <w:r w:rsidR="0000496E" w:rsidRPr="00AA57BB">
        <w:rPr>
          <w:rFonts w:ascii="Times New Roman" w:hAnsi="Times New Roman" w:cs="Times New Roman"/>
          <w:sz w:val="24"/>
          <w:szCs w:val="24"/>
          <w:lang w:val="en-GB"/>
        </w:rPr>
        <w:fldChar w:fldCharType="begin" w:fldLock="1"/>
      </w:r>
      <w:r w:rsidR="002304D5" w:rsidRPr="00AA57BB">
        <w:rPr>
          <w:rFonts w:ascii="Times New Roman" w:hAnsi="Times New Roman" w:cs="Times New Roman"/>
          <w:sz w:val="24"/>
          <w:szCs w:val="24"/>
          <w:lang w:val="en-GB"/>
        </w:rPr>
        <w:instrText>ADDIN CSL_CITATION {"citationItems":[{"id":"ITEM-1","itemData":{"DOI":"ISBN: 9789241596","ISBN":"9789241596","abstract":"mhGAP Mental, neurological and substance use disorders are highly prevalent and burdensome globally. The gap between what is urgently needed and what is available to reduce the burden is still very wide. WHO recognizes the need for action to reduce the burden, and to enhance the capacity of Member States to respond to this growing challenge. mhGAP is WHO's action plan to scale up services for mental, neurological and substance use disorders for countries especially with low and lower middle incomes. The priority conditions addressed by mhGAP are: depression, schizophrenia and other psychotic disorders, suicide, epilepsy, dementia, disorders due to use of alcohol, disorders due to use of illicit drugs, and mental disorders in children. The mhGAP package consists of interventions for prevention and management for each of these priority conditions. Successful scaling up is the joint responsibility of governments, health professionals, civil society, communities, and families, with support from the international community. The essence of mhGAP is building partnerships for collective action.","author":[{"dropping-particle":"","family":"World Health Organization","given":"","non-dropping-particle":"","parse-names":false,"suffix":""}],"container-title":"World Health Organization","id":"ITEM-1","issued":{"date-parts":[["2008"]]},"publisher":"World Health Organization","publisher-place":"Geneva","title":"Mental Health Gap Action Programme - Scaling up care for mental, neurological, and substance use disorders","type":"book"},"uris":["http://www.mendeley.com/documents/?uuid=9a398a24-7f7b-4592-bffe-35dc12f72563"]},{"id":"ITEM-2","itemData":{"DOI":"10.1016/S2215-0366(19)30511-5","ISSN":"22150366","author":[{"dropping-particle":"","family":"Barbui","given":"Corrado","non-dropping-particle":"","parse-names":false,"suffix":""},{"dropping-particle":"","family":"Purgato","given":"Marianna","non-dropping-particle":"","parse-names":false,"suffix":""},{"dropping-particle":"","family":"Abdulmalik","given":"Jibril","non-dropping-particle":"","parse-names":false,"suffix":""},{"dropping-particle":"","family":"Acarturk","given":"Ceren","non-dropping-particle":"","parse-names":false,"suffix":""},{"dropping-particle":"","family":"Eaton","given":"Julian","non-dropping-particle":"","parse-names":false,"suffix":""},{"dropping-particle":"","family":"Gastaldon","given":"Chiara","non-dropping-particle":"","parse-names":false,"suffix":""},{"dropping-particle":"","family":"Gureje","given":"Oye","non-dropping-particle":"","parse-names":false,"suffix":""},{"dropping-particle":"","family":"Hanlon","given":"Charlotte","non-dropping-particle":"","parse-names":false,"suffix":""},{"dropping-particle":"","family":"Jordans","given":"Mark","non-dropping-particle":"","parse-names":false,"suffix":""},{"dropping-particle":"","family":"Lund","given":"Crick","non-dropping-particle":"","parse-names":false,"suffix":""},{"dropping-particle":"","family":"Nosè","given":"Michela","non-dropping-particle":"","parse-names":false,"suffix":""},{"dropping-particle":"","family":"Ostuzzi","given":"Giovanni","non-dropping-particle":"","parse-names":false,"suffix":""},{"dropping-particle":"","family":"Papola","given":"Davide","non-dropping-particle":"","parse-names":false,"suffix":""},{"dropping-particle":"","family":"Tedeschi","given":"Federico","non-dropping-particle":"","parse-names":false,"suffix":""},{"dropping-particle":"","family":"Tol","given":"Wietse","non-dropping-particle":"","parse-names":false,"suffix":""},{"dropping-particle":"","family":"Turrini","given":"Giulia","non-dropping-particle":"","parse-names":false,"suffix":""},{"dropping-particle":"","family":"Patel","given":"Vikram","non-dropping-particle":"","parse-names":false,"suffix":""},{"dropping-particle":"","family":"Thornicroft","given":"Graham","non-dropping-particle":"","parse-names":false,"suffix":""}],"container-title":"The Lancet Psychiatry","id":"ITEM-2","issue":"2","issued":{"date-parts":[["2020","2"]]},"page":"162-172","title":"Efficacy of psychosocial interventions for mental health outcomes in low-income and middle-income countries: an umbrella review","type":"article-journal","volume":"7"},"uris":["http://www.mendeley.com/documents/?uuid=c0dd836f-ba8a-4cd7-bd0e-42a327117a26"]},{"id":"ITEM-3","itemData":{"DOI":"10.1016/S0140-6736(10)61508-5","ISBN":"ES:1474-547X IL:0140-6736","ISSN":"01406736","PMID":"21159375","abstract":"Background Depression and anxiety disorders are common mental disorders worldwide. The MANAS trial aimed to test the eff ectiveness of an intervention led by lay health counsellors in primary care settings to improve outcomes of people with these disorders. Methods In this cluster randomised trial, primary care facilities in Goa, India, were assigned (1:1) by computergenerated randomised sequence to intervention or control (enhanced usual care) groups. All adults who screened positive for common mental disorders were eligible. The collaborative stepped-care intervention off ered case management and psychosocial interventions, provided by a trained lay health counsellor, supplemented by antidepressant drugs by the primary care physician and supervision by a mental health specialist. The research assessor was masked. The primary outcome was recovery from common mental disorders as defi ned by the International Statistical Classifi cation of Diseases and Related Health Problems-10th revision (ICD-10) at 6 months. This study is registered with ClinicalTrials.gov, number NCT00446407. Findings 24 study clusters, with an equal proportion of public and private facilities, were randomised equally between groups. 1160 of 1360 (85%) patients in the intervention group and 1269 of 1436 (88%) in the control group completed the outcome assessment. Patients with ICD-10-confi rmed common mental disorders in the intervention group were more likely to have recovered at 6 months than were those in the control group (n=620 [65???0%] vs 553 [52???9%]; risk ratio 1???22, 95% CI 1???00-1???47; risk diff erence=12???1%, 95% CI 1???6%-22???5%). The intervention had strong evidence of an eff ect in public facility attenders (369 [65???9%] vs 267 [42???5%], risk ratio 1???55, 95% CI 1???02-2???35) but no evidence for an eff ect in private facility attenders (251 [64???1%] vs 286 [65???9%], risk ratio 0???95, 0???74-1???22). There were three deaths and four suicide attempts in the collaborative stepped-care group and six deaths and six suicide attempts in the enhanced usual care group. None of the deaths were from suicide. Interpretation A trained lay counsellor-led collaborative care intervention can lead to an improvement in recovery from CMD among patients attending public primary care facilities. Funding The Wellcome Trust. ?? 2010 Elsevier Ltd.","author":[{"dropping-particle":"","family":"Patel","given":"Vikram","non-dropping-particle":"","parse-names":false,"suffix":""},{"dropping-particle":"","family":"Weiss","given":"Helen A.","non-dropping-particle":"","parse-names":false,"suffix":""},{"dropping-particle":"","family":"Chowdhary","given":"Neerja","non-dropping-particle":"","parse-names":false,"suffix":""},{"dropping-particle":"","family":"Naik","given":"Smita","non-dropping-particle":"","parse-names":false,"suffix":""},{"dropping-particle":"","family":"Pednekar","given":"Sulochana","non-dropping-particle":"","parse-names":false,"suffix":""},{"dropping-particle":"","family":"Chatterjee","given":"Sudipto","non-dropping-particle":"","parse-names":false,"suffix":""},{"dropping-particle":"","family":"Silva","given":"Mary J.","non-dropping-particle":"De","parse-names":false,"suffix":""},{"dropping-particle":"","family":"Bhat","given":"Bhargav","non-dropping-particle":"","parse-names":false,"suffix":""},{"dropping-particle":"","family":"Araya","given":"Ricardo","non-dropping-particle":"","parse-names":false,"suffix":""},{"dropping-particle":"","family":"King","given":"Michael","non-dropping-particle":"","parse-names":false,"suffix":""},{"dropping-particle":"","family":"Simon","given":"Gregory","non-dropping-particle":"","parse-names":false,"suffix":""},{"dropping-particle":"","family":"Verdeli","given":"Helen","non-dropping-particle":"","parse-names":false,"suffix":""},{"dropping-particle":"","family":"Kirkwood","given":"Betty R.","non-dropping-particle":"","parse-names":false,"suffix":""}],"container-title":"The Lancet","id":"ITEM-3","issue":"9758","issued":{"date-parts":[["2010"]]},"page":"2086-2095","publisher":"Elsevier Ltd","title":"Effectiveness of an intervention led by lay health counsellors for depressive and anxiety disorders in primary care in Goa, India (MANAS): A cluster randomised controlled trial","type":"article-journal","volume":"376"},"uris":["http://www.mendeley.com/documents/?uuid=62b733fb-626f-430a-89fe-b2e3b6070190"]},{"id":"ITEM-4","itemData":{"DOI":"10.1001/jama.2016.19102","ISSN":"0098-7484","PMID":"28027368","author":[{"dropping-particle":"","family":"Chibanda","given":"Dixon","non-dropping-particle":"","parse-names":false,"suffix":""},{"dropping-particle":"","family":"Weiss","given":"Helen A.","non-dropping-particle":"","parse-names":false,"suffix":""},{"dropping-particle":"","family":"Verhey","given":"Ruth","non-dropping-particle":"","parse-names":false,"suffix":""},{"dropping-particle":"","family":"Simms","given":"Victoria","non-dropping-particle":"","parse-names":false,"suffix":""},{"dropping-particle":"","family":"Munjoma","given":"Ronald","non-dropping-particle":"","parse-names":false,"suffix":""},{"dropping-particle":"","family":"Rusakaniko","given":"Simbarashe","non-dropping-particle":"","parse-names":false,"suffix":""},{"dropping-particle":"","family":"Chingono","given":"Alfred","non-dropping-particle":"","parse-names":false,"suffix":""},{"dropping-particle":"","family":"Munetsi","given":"Epiphania","non-dropping-particle":"","parse-names":false,"suffix":""},{"dropping-particle":"","family":"Bere","given":"Tarisai","non-dropping-particle":"","parse-names":false,"suffix":""},{"dropping-particle":"","family":"Manda","given":"Ethel","non-dropping-particle":"","parse-names":false,"suffix":""},{"dropping-particle":"","family":"Abas","given":"Melanie","non-dropping-particle":"","parse-names":false,"suffix":""},{"dropping-particle":"","family":"Araya","given":"Ricardo","non-dropping-particle":"","parse-names":false,"suffix":""},{"dropping-particle":"","family":"AJ","given":"Baxter","non-dropping-particle":"","parse-names":false,"suffix":""},{"dropping-particle":"","family":"AJ","given":"Ferrari","non-dropping-particle":"","parse-names":false,"suffix":""},{"dropping-particle":"","family":"PS","given":"Wang","non-dropping-particle":"","parse-names":false,"suffix":""},{"dropping-particle":"","family":"V","given":"Patel","non-dropping-particle":"","parse-names":false,"suffix":""},{"dropping-particle":"","family":"JC","given":"Broadhead","non-dropping-particle":"","parse-names":false,"suffix":""},{"dropping-particle":"","family":"V","given":"Patel","non-dropping-particle":"","parse-names":false,"suffix":""},{"dropping-particle":"","family":"D","given":"Chibanda","non-dropping-particle":"","parse-names":false,"suffix":""},{"dropping-particle":"","family":"D","given":"Chibanda","non-dropping-particle":"","parse-names":false,"suffix":""},{"dropping-particle":"","family":"V","given":"Patel","non-dropping-particle":"","parse-names":false,"suffix":""},{"dropping-particle":"","family":"W","given":"Seekles","non-dropping-particle":"","parse-names":false,"suffix":""},{"dropping-particle":"","family":"AC","given":"Bell","non-dropping-particle":"","parse-names":false,"suffix":""},{"dropping-particle":"","family":"D","given":"Chibanda","non-dropping-particle":"","parse-names":false,"suffix":""},{"dropping-particle":"","family":"M","given":"Abas","non-dropping-particle":"","parse-names":false,"suffix":""},{"dropping-particle":"","family":"D","given":"Chibanda","non-dropping-particle":"","parse-names":false,"suffix":""},{"dropping-particle":"","family":"V","given":"Patel","non-dropping-particle":"","parse-names":false,"suffix":""},{"dropping-particle":"","family":"M","given":"Abas","non-dropping-particle":"","parse-names":false,"suffix":""},{"dropping-particle":"","family":"M","given":"Abas","non-dropping-particle":"","parse-names":false,"suffix":""},{"dropping-particle":"","family":"V","given":"Patel","non-dropping-particle":"","parse-names":false,"suffix":""},{"dropping-particle":"","family":"AM","given":"Nezu","non-dropping-particle":"","parse-names":false,"suffix":""},{"dropping-particle":"","family":"TJ","given":"D’Zurilla","non-dropping-particle":"","parse-names":false,"suffix":""},{"dropping-particle":"","family":"R","given":"Verhey","non-dropping-particle":"","parse-names":false,"suffix":""},{"dropping-particle":"","family":"K","given":"Kroenke","non-dropping-particle":"","parse-names":false,"suffix":""},{"dropping-particle":"","family":"RL","given":"Spitzer","non-dropping-particle":"","parse-names":false,"suffix":""},{"dropping-particle":"","family":"N","given":"van Ginneken","non-dropping-particle":"","parse-names":false,"suffix":""},{"dropping-particle":"","family":"MK","given":"Campbell","non-dropping-particle":"","parse-names":false,"suffix":""},{"dropping-particle":"","family":"RJ","given":"Hayes","non-dropping-particle":"","parse-names":false,"suffix":""},{"dropping-particle":"","family":"E","given":"Driessen","non-dropping-particle":"","parse-names":false,"suffix":""},{"dropping-particle":"","family":"DJ","given":"Martin","non-dropping-particle":"","parse-names":false,"suffix":""},{"dropping-particle":"","family":"E","given":"Nakimuli-Mpungu","non-dropping-particle":"","parse-names":false,"suffix":""},{"dropping-particle":"","family":"P","given":"Bolton","non-dropping-particle":"","parse-names":false,"suffix":""},{"dropping-particle":"","family":"JK","given":"Bass","non-dropping-particle":"","parse-names":false,"suffix":""},{"dropping-particle":"","family":"P","given":"Ventevogel","non-dropping-particle":"","parse-names":false,"suffix":""}],"container-title":"Jama","id":"ITEM-4","issue":"24","issued":{"date-parts":[["2016","12","27"]]},"page":"2618","title":"Effect of a Primary Care–Based Psychological Intervention on Symptoms of Common Mental Disorders in Zimbabwe","type":"article-journal","volume":"316"},"uris":["http://www.mendeley.com/documents/?uuid=22a09054-7cb6-4b8d-8b77-7d86a8048158"]},{"id":"ITEM-5","itemData":{"DOI":"10.1016/j.brat.2019.103466","ISSN":"00057967","PMID":"31733813","abstract":"The study's objective was to determine the effectiveness of a task-sharing psychological treatment for perinatal depression using non-specialist community health workers. A double-blind individual randomised controlled trial was conducted in two antenatal clinics in the peri-urban settlement of Khayelitsha, Cape Town. Adult pregnant women who scored 13 or above on the Edinburgh Postnatal Depression rating Scale (EPDS) were randomised into the intervention arm (structured six-session psychological treatment) or the control arm (routine antenatal health care and three monthly phone calls). The primary outcome was response on the Hamilton Depression Rating Scale (HDRS) at three months postpartum (minimum 40% score reduction from baseline) among participants who did not experience pregnancy or infant loss (modified intention-to-treat population) (registered on Clinical Trials: NCT01977326). Of 2187 eligible women approached, 425 (19.4%) screened positive on the EPDS and were randomised; 384 were included in the modified intention-to-treat analysis (control: n = 200; intervention: n = 184). There were no significant differences in response on the HDRS at three months postpartum between the intervention and control arm. A task-sharing psychological treatment was not effective in treating depression among women living in Khayelitsha, South Africa. The findings give cause for reflection on the strategy of task-sharing in low-resource settings.","author":[{"dropping-particle":"","family":"Lund","given":"Crick","non-dropping-particle":"","parse-names":false,"suffix":""},{"dropping-particle":"","family":"Schneider","given":"Marguerite","non-dropping-particle":"","parse-names":false,"suffix":""},{"dropping-particle":"","family":"Garman","given":"Emily C","non-dropping-particle":"","parse-names":false,"suffix":""},{"dropping-particle":"","family":"Davies","given":"Thandi","non-dropping-particle":"","parse-names":false,"suffix":""},{"dropping-particle":"","family":"Munodawafa","given":"Memory","non-dropping-particle":"","parse-names":false,"suffix":""},{"dropping-particle":"","family":"Honikman","given":"Simone","non-dropping-particle":"","parse-names":false,"suffix":""},{"dropping-particle":"","family":"Bhana","given":"Arvin","non-dropping-particle":"","parse-names":false,"suffix":""},{"dropping-particle":"","family":"Bass","given":"Judith","non-dropping-particle":"","parse-names":false,"suffix":""},{"dropping-particle":"","family":"Bolton","given":"Paul","non-dropping-particle":"","parse-names":false,"suffix":""},{"dropping-particle":"","family":"Dewey","given":"Michael","non-dropping-particle":"","parse-names":false,"suffix":""},{"dropping-particle":"","family":"Joska","given":"John","non-dropping-particle":"","parse-names":false,"suffix":""},{"dropping-particle":"","family":"Kagee","given":"Ashraf","non-dropping-particle":"","parse-names":false,"suffix":""},{"dropping-particle":"","family":"Myer","given":"Landon","non-dropping-particle":"","parse-names":false,"suffix":""},{"dropping-particle":"","family":"Petersen","given":"Inge","non-dropping-particle":"","parse-names":false,"suffix":""},{"dropping-particle":"","family":"Prince","given":"Martin","non-dropping-particle":"","parse-names":false,"suffix":""},{"dropping-particle":"","family":"Stein","given":"Dan J","non-dropping-particle":"","parse-names":false,"suffix":""},{"dropping-particle":"","family":"Tabana","given":"Hanani","non-dropping-particle":"","parse-names":false,"suffix":""},{"dropping-particle":"","family":"Thornicroft","given":"Graham","non-dropping-particle":"","parse-names":false,"suffix":""},{"dropping-particle":"","family":"Tomlinson","given":"Mark","non-dropping-particle":"","parse-names":false,"suffix":""},{"dropping-particle":"","family":"Hanlon","given":"Charlotte","non-dropping-particle":"","parse-names":false,"suffix":""},{"dropping-particle":"","family":"Alem","given":"Atalay","non-dropping-particle":"","parse-names":false,"suffix":""},{"dropping-particle":"","family":"Susser","given":"Ezra","non-dropping-particle":"","parse-names":false,"suffix":""}],"container-title":"Behaviour Research and Therapy","id":"ITEM-5","issued":{"date-parts":[["2020","7"]]},"page":"103466","title":"Task-sharing of psychological treatment for antenatal depression in Khayelitsha, South Africa: Effects on antenatal and postnatal outcomes in an individual randomised controlled trial","type":"article-journal","volume":"130"},"uris":["http://www.mendeley.com/documents/?uuid=76959758-9c64-4eff-858f-911e830b4b94"]}],"mendeley":{"formattedCitation":"[38–42]","plainTextFormattedCitation":"[38–42]","previouslyFormattedCitation":"[38–42]"},"properties":{"noteIndex":0},"schema":"https://github.com/citation-style-language/schema/raw/master/csl-citation.json"}</w:instrText>
      </w:r>
      <w:r w:rsidR="0000496E" w:rsidRPr="00AA57BB">
        <w:rPr>
          <w:rFonts w:ascii="Times New Roman" w:hAnsi="Times New Roman" w:cs="Times New Roman"/>
          <w:sz w:val="24"/>
          <w:szCs w:val="24"/>
          <w:lang w:val="en-GB"/>
        </w:rPr>
        <w:fldChar w:fldCharType="separate"/>
      </w:r>
      <w:r w:rsidR="007963D4" w:rsidRPr="00AA57BB">
        <w:rPr>
          <w:rFonts w:ascii="Times New Roman" w:hAnsi="Times New Roman" w:cs="Times New Roman"/>
          <w:noProof/>
          <w:sz w:val="24"/>
          <w:szCs w:val="24"/>
          <w:lang w:val="en-GB"/>
        </w:rPr>
        <w:t>[38–42]</w:t>
      </w:r>
      <w:r w:rsidR="0000496E" w:rsidRPr="00AA57BB">
        <w:rPr>
          <w:rFonts w:ascii="Times New Roman" w:hAnsi="Times New Roman" w:cs="Times New Roman"/>
          <w:sz w:val="24"/>
          <w:szCs w:val="24"/>
          <w:lang w:val="en-GB"/>
        </w:rPr>
        <w:fldChar w:fldCharType="end"/>
      </w:r>
      <w:r w:rsidR="007963D4" w:rsidRPr="00AA57BB">
        <w:rPr>
          <w:rFonts w:ascii="Times New Roman" w:hAnsi="Times New Roman" w:cs="Times New Roman"/>
          <w:sz w:val="24"/>
          <w:szCs w:val="24"/>
          <w:lang w:val="en-GB"/>
        </w:rPr>
        <w:t>.</w:t>
      </w:r>
    </w:p>
    <w:p w14:paraId="5630036D" w14:textId="52B76E26" w:rsidR="00AA7262" w:rsidRPr="00AA57BB" w:rsidRDefault="00543E11" w:rsidP="009A5106">
      <w:pPr>
        <w:spacing w:line="360" w:lineRule="auto"/>
        <w:rPr>
          <w:rFonts w:ascii="Times New Roman" w:eastAsia="MS Mincho" w:hAnsi="Times New Roman" w:cs="Times New Roman"/>
          <w:sz w:val="24"/>
          <w:szCs w:val="24"/>
          <w:lang w:val="en-GB" w:eastAsia="de-DE"/>
        </w:rPr>
      </w:pPr>
      <w:r w:rsidRPr="00AA57BB">
        <w:rPr>
          <w:rFonts w:ascii="Times New Roman" w:hAnsi="Times New Roman" w:cs="Times New Roman"/>
          <w:sz w:val="24"/>
          <w:szCs w:val="24"/>
          <w:lang w:val="en-GB"/>
        </w:rPr>
        <w:t xml:space="preserve">Our study confirms and extends previous findings on associations between mental health conditions and HIV treatment outcomes. </w:t>
      </w:r>
      <w:r w:rsidR="00D655CA" w:rsidRPr="00AA57BB">
        <w:rPr>
          <w:rFonts w:ascii="Times New Roman" w:hAnsi="Times New Roman" w:cs="Times New Roman"/>
          <w:sz w:val="24"/>
          <w:szCs w:val="24"/>
          <w:lang w:val="en-GB"/>
        </w:rPr>
        <w:t xml:space="preserve">In line with previous systematic reviews of studies </w:t>
      </w:r>
      <w:r w:rsidR="00D655CA" w:rsidRPr="00AA57BB">
        <w:rPr>
          <w:rFonts w:ascii="Times New Roman" w:hAnsi="Times New Roman" w:cs="Times New Roman"/>
          <w:sz w:val="24"/>
          <w:szCs w:val="24"/>
          <w:lang w:val="en-GB"/>
        </w:rPr>
        <w:lastRenderedPageBreak/>
        <w:t xml:space="preserve">on adults, we found depression and anxiety disorders associated with non-adherence. </w:t>
      </w:r>
      <w:r w:rsidRPr="00AA57BB">
        <w:rPr>
          <w:rFonts w:ascii="Times New Roman" w:hAnsi="Times New Roman" w:cs="Times New Roman"/>
          <w:sz w:val="24"/>
          <w:szCs w:val="24"/>
          <w:lang w:val="en-GB"/>
        </w:rPr>
        <w:t>In a</w:t>
      </w:r>
      <w:r w:rsidRPr="00AA57BB">
        <w:rPr>
          <w:rFonts w:ascii="Times New Roman" w:eastAsia="MS Mincho" w:hAnsi="Times New Roman" w:cs="Times New Roman"/>
          <w:sz w:val="24"/>
          <w:szCs w:val="24"/>
          <w:lang w:val="en-GB" w:eastAsia="de-DE"/>
        </w:rPr>
        <w:t xml:space="preserve"> meta-analysis of 11 studies from Sub-Saharan Africa, people living with HIV with depressive symptoms or depression had 55% lower odds of achieving optimal ART adherence than those without depression or depressive symptoms</w:t>
      </w:r>
      <w:r w:rsidR="001920D3" w:rsidRPr="00AA57BB">
        <w:rPr>
          <w:rFonts w:ascii="Times New Roman" w:eastAsia="MS Mincho" w:hAnsi="Times New Roman" w:cs="Times New Roman"/>
          <w:sz w:val="24"/>
          <w:szCs w:val="24"/>
          <w:lang w:val="en-GB" w:eastAsia="de-DE"/>
        </w:rPr>
        <w:t xml:space="preserve"> </w:t>
      </w:r>
      <w:r w:rsidRPr="00AA57BB">
        <w:rPr>
          <w:rFonts w:ascii="Times New Roman" w:eastAsia="MS Mincho" w:hAnsi="Times New Roman" w:cs="Times New Roman"/>
          <w:sz w:val="24"/>
          <w:szCs w:val="24"/>
          <w:lang w:val="en-GB" w:eastAsia="de-DE"/>
        </w:rPr>
        <w:fldChar w:fldCharType="begin" w:fldLock="1"/>
      </w:r>
      <w:r w:rsidR="002304D5" w:rsidRPr="00AA57BB">
        <w:rPr>
          <w:rFonts w:ascii="Times New Roman" w:eastAsia="MS Mincho" w:hAnsi="Times New Roman" w:cs="Times New Roman"/>
          <w:sz w:val="24"/>
          <w:szCs w:val="24"/>
          <w:lang w:val="en-GB" w:eastAsia="de-DE"/>
        </w:rPr>
        <w:instrText>ADDIN CSL_CITATION {"citationItems":[{"id":"ITEM-1","itemData":{"DOI":"10.1007/s10461-011-0087-8","ISSN":"1090-7165","PMID":"22116638","abstract":"This study evaluated estimates of depression symptoms, major depression, alcohol use or disorders and their association withART adherence in sub-Saharan Africa. Studies published between January 1, 2006 and July 31, 2011 that documented rates of these mental health problems were identified through electronic databases. A pooled analysis of 23 studies reporting rates of depression symptoms and six studies reporting rates of major depression indicated a pooled estimate of 31.2% (95% CI 25.5-38.2%, Tau2 = 0.23) and 18% (95% CI 12.3-25.8%, Tau2 = 0.19) respectively. Few studies reported rates of alcohol use or disorders, and so we did not pool their estimates. Likelihood of achieving good adherence was 55% lower among those with depression symptoms compared to those without (pooled OR = 0.45 (95% CI 0.31-0.66, Tau2 = 0.20, P value = 0.000). Interventions to improve mental health of HIV-positive individuals and to support adherence are desperately needed in sub-Saharan Africa. © Springer Science+Business Media, LLC 2011.","author":[{"dropping-particle":"","family":"Nakimuli-Mpungu","given":"Etheldreda","non-dropping-particle":"","parse-names":false,"suffix":""},{"dropping-particle":"","family":"Bass","given":"Judith K.","non-dropping-particle":"","parse-names":false,"suffix":""},{"dropping-particle":"","family":"Alexandre","given":"Pierre","non-dropping-particle":"","parse-names":false,"suffix":""},{"dropping-particle":"","family":"Mills","given":"Edward J.","non-dropping-particle":"","parse-names":false,"suffix":""},{"dropping-particle":"","family":"Musisi","given":"Seggane","non-dropping-particle":"","parse-names":false,"suffix":""},{"dropping-particle":"","family":"Ram","given":"Malathi","non-dropping-particle":"","parse-names":false,"suffix":""},{"dropping-particle":"","family":"Katabira","given":"Elly","non-dropping-particle":"","parse-names":false,"suffix":""},{"dropping-particle":"","family":"Nachega","given":"Jean B.","non-dropping-particle":"","parse-names":false,"suffix":""}],"container-title":"AIDS and Behavior","id":"ITEM-1","issue":"8","issued":{"date-parts":[["2012","11","25"]]},"page":"2101-2118","title":"Depression, Alcohol Use and Adherence to Antiretroviral Therapy in Sub-Saharan Africa: A Systematic Review","type":"article-journal","volume":"16"},"uris":["http://www.mendeley.com/documents/?uuid=bd26e544-64ad-4794-97b4-45e4758e3a02"]}],"mendeley":{"formattedCitation":"[7]","plainTextFormattedCitation":"[7]","previouslyFormattedCitation":"[7]"},"properties":{"noteIndex":0},"schema":"https://github.com/citation-style-language/schema/raw/master/csl-citation.json"}</w:instrText>
      </w:r>
      <w:r w:rsidRPr="00AA57BB">
        <w:rPr>
          <w:rFonts w:ascii="Times New Roman" w:eastAsia="MS Mincho" w:hAnsi="Times New Roman" w:cs="Times New Roman"/>
          <w:sz w:val="24"/>
          <w:szCs w:val="24"/>
          <w:lang w:val="en-GB" w:eastAsia="de-DE"/>
        </w:rPr>
        <w:fldChar w:fldCharType="separate"/>
      </w:r>
      <w:r w:rsidR="007963D4" w:rsidRPr="00AA57BB">
        <w:rPr>
          <w:rFonts w:ascii="Times New Roman" w:eastAsia="MS Mincho" w:hAnsi="Times New Roman" w:cs="Times New Roman"/>
          <w:noProof/>
          <w:sz w:val="24"/>
          <w:szCs w:val="24"/>
          <w:lang w:val="en-GB" w:eastAsia="de-DE"/>
        </w:rPr>
        <w:t>[7]</w:t>
      </w:r>
      <w:r w:rsidRPr="00AA57BB">
        <w:rPr>
          <w:rFonts w:ascii="Times New Roman" w:eastAsia="MS Mincho" w:hAnsi="Times New Roman" w:cs="Times New Roman"/>
          <w:sz w:val="24"/>
          <w:szCs w:val="24"/>
          <w:lang w:val="en-GB" w:eastAsia="de-DE"/>
        </w:rPr>
        <w:fldChar w:fldCharType="end"/>
      </w:r>
      <w:r w:rsidR="001920D3" w:rsidRPr="00AA57BB">
        <w:rPr>
          <w:rFonts w:ascii="Times New Roman" w:eastAsia="MS Mincho" w:hAnsi="Times New Roman" w:cs="Times New Roman"/>
          <w:sz w:val="24"/>
          <w:szCs w:val="24"/>
          <w:lang w:val="en-GB" w:eastAsia="de-DE"/>
        </w:rPr>
        <w:t>.</w:t>
      </w:r>
      <w:r w:rsidRPr="00AA57BB">
        <w:rPr>
          <w:rFonts w:ascii="Times New Roman" w:eastAsia="MS Mincho" w:hAnsi="Times New Roman" w:cs="Times New Roman"/>
          <w:sz w:val="24"/>
          <w:szCs w:val="24"/>
          <w:lang w:val="en-GB" w:eastAsia="de-DE"/>
        </w:rPr>
        <w:t xml:space="preserve"> These results were confirmed in a meta-analysis of 111 studies conducted in low-, mi</w:t>
      </w:r>
      <w:r w:rsidR="001920D3" w:rsidRPr="00AA57BB">
        <w:rPr>
          <w:rFonts w:ascii="Times New Roman" w:eastAsia="MS Mincho" w:hAnsi="Times New Roman" w:cs="Times New Roman"/>
          <w:sz w:val="24"/>
          <w:szCs w:val="24"/>
          <w:lang w:val="en-GB" w:eastAsia="de-DE"/>
        </w:rPr>
        <w:t xml:space="preserve">ddle- and high-income countries </w:t>
      </w:r>
      <w:r w:rsidRPr="00AA57BB">
        <w:rPr>
          <w:rFonts w:ascii="Times New Roman" w:eastAsia="MS Mincho" w:hAnsi="Times New Roman" w:cs="Times New Roman"/>
          <w:sz w:val="24"/>
          <w:szCs w:val="24"/>
          <w:lang w:val="en-GB" w:eastAsia="de-DE"/>
        </w:rPr>
        <w:fldChar w:fldCharType="begin" w:fldLock="1"/>
      </w:r>
      <w:r w:rsidR="00E75E37" w:rsidRPr="00AA57BB">
        <w:rPr>
          <w:rFonts w:ascii="Times New Roman" w:eastAsia="MS Mincho" w:hAnsi="Times New Roman" w:cs="Times New Roman"/>
          <w:sz w:val="24"/>
          <w:szCs w:val="24"/>
          <w:lang w:val="en-GB" w:eastAsia="de-DE"/>
        </w:rPr>
        <w:instrText>ADDIN CSL_CITATION {"citationItems":[{"id":"ITEM-1","itemData":{"DOI":"10.1007/s11904-014-0220-1.Depression","author":[{"dropping-particle":"","family":"Uthman","given":"Olalekan A","non-dropping-particle":"","parse-names":false,"suffix":""},{"dropping-particle":"","family":"Magidson","given":"Jessica F","non-dropping-particle":"","parse-names":false,"suffix":""},{"dropping-particle":"","family":"Safren","given":"Steven A","non-dropping-particle":"","parse-names":false,"suffix":""},{"dropping-particle":"","family":"Nachega","given":"Jean B","non-dropping-particle":"","parse-names":false,"suffix":""},{"dropping-particle":"","family":"Group","given":"International Health","non-dropping-particle":"","parse-names":false,"suffix":""},{"dropping-particle":"","family":"Service","given":"Medicine","non-dropping-particle":"","parse-names":false,"suffix":""},{"dropping-particle":"","family":"Pierce","given":"Chester M","non-dropping-particle":"","parse-names":false,"suffix":""},{"dropping-particle":"","family":"Diseases","given":"Infectious","non-dropping-particle":"","parse-names":false,"suffix":""},{"dropping-particle":"","family":"Health","given":"International","non-dropping-particle":"","parse-names":false,"suffix":""},{"dropping-particle":"","family":"Sciences","given":"Health","non-dropping-particle":"","parse-names":false,"suffix":""},{"dropping-particle":"","family":"Town","given":"Cape","non-dropping-particle":"","parse-names":false,"suffix":""},{"dropping-particle":"","family":"Africa","given":"South","non-dropping-particle":"","parse-names":false,"suffix":""}],"container-title":"Curr HIV/AIDS Rep","id":"ITEM-1","issue":"3","issued":{"date-parts":[["2015"]]},"page":"291-307","title":"Depression and adherence to antiretroviral therapy in low-, middle- and high-income countries: a systematic review and meta-analysis","type":"article-journal","volume":"11"},"uris":["http://www.mendeley.com/documents/?uuid=13fb3835-34d1-49f9-9109-dc33546362af"]}],"mendeley":{"formattedCitation":"[11]","plainTextFormattedCitation":"[11]","previouslyFormattedCitation":"[11]"},"properties":{"noteIndex":0},"schema":"https://github.com/citation-style-language/schema/raw/master/csl-citation.json"}</w:instrText>
      </w:r>
      <w:r w:rsidRPr="00AA57BB">
        <w:rPr>
          <w:rFonts w:ascii="Times New Roman" w:eastAsia="MS Mincho" w:hAnsi="Times New Roman" w:cs="Times New Roman"/>
          <w:sz w:val="24"/>
          <w:szCs w:val="24"/>
          <w:lang w:val="en-GB" w:eastAsia="de-DE"/>
        </w:rPr>
        <w:fldChar w:fldCharType="separate"/>
      </w:r>
      <w:r w:rsidR="007963D4" w:rsidRPr="00AA57BB">
        <w:rPr>
          <w:rFonts w:ascii="Times New Roman" w:eastAsia="MS Mincho" w:hAnsi="Times New Roman" w:cs="Times New Roman"/>
          <w:noProof/>
          <w:sz w:val="24"/>
          <w:szCs w:val="24"/>
          <w:lang w:val="en-GB" w:eastAsia="de-DE"/>
        </w:rPr>
        <w:t>[11]</w:t>
      </w:r>
      <w:r w:rsidRPr="00AA57BB">
        <w:rPr>
          <w:rFonts w:ascii="Times New Roman" w:eastAsia="MS Mincho" w:hAnsi="Times New Roman" w:cs="Times New Roman"/>
          <w:sz w:val="24"/>
          <w:szCs w:val="24"/>
          <w:lang w:val="en-GB" w:eastAsia="de-DE"/>
        </w:rPr>
        <w:fldChar w:fldCharType="end"/>
      </w:r>
      <w:r w:rsidR="001920D3" w:rsidRPr="00AA57BB">
        <w:rPr>
          <w:rFonts w:ascii="Times New Roman" w:eastAsia="MS Mincho" w:hAnsi="Times New Roman" w:cs="Times New Roman"/>
          <w:sz w:val="24"/>
          <w:szCs w:val="24"/>
          <w:lang w:val="en-GB" w:eastAsia="de-DE"/>
        </w:rPr>
        <w:t>.</w:t>
      </w:r>
      <w:r w:rsidRPr="00AA57BB">
        <w:rPr>
          <w:rFonts w:ascii="Times New Roman" w:eastAsia="MS Mincho" w:hAnsi="Times New Roman" w:cs="Times New Roman"/>
          <w:sz w:val="24"/>
          <w:szCs w:val="24"/>
          <w:lang w:val="en-GB" w:eastAsia="de-DE"/>
        </w:rPr>
        <w:t xml:space="preserve"> In another meta-analysis, anxiety symptoms were associated with</w:t>
      </w:r>
      <w:r w:rsidR="00261809" w:rsidRPr="00AA57BB">
        <w:rPr>
          <w:rFonts w:ascii="Times New Roman" w:eastAsia="MS Mincho" w:hAnsi="Times New Roman" w:cs="Times New Roman"/>
          <w:sz w:val="24"/>
          <w:szCs w:val="24"/>
          <w:lang w:val="en-GB" w:eastAsia="de-DE"/>
        </w:rPr>
        <w:t xml:space="preserve"> 59% higher </w:t>
      </w:r>
      <w:r w:rsidRPr="00AA57BB">
        <w:rPr>
          <w:rFonts w:ascii="Times New Roman" w:eastAsia="MS Mincho" w:hAnsi="Times New Roman" w:cs="Times New Roman"/>
          <w:sz w:val="24"/>
          <w:szCs w:val="24"/>
          <w:lang w:val="en-GB" w:eastAsia="de-DE"/>
        </w:rPr>
        <w:t xml:space="preserve">odds </w:t>
      </w:r>
      <w:r w:rsidR="00D655CA" w:rsidRPr="00AA57BB">
        <w:rPr>
          <w:rFonts w:ascii="Times New Roman" w:eastAsia="MS Mincho" w:hAnsi="Times New Roman" w:cs="Times New Roman"/>
          <w:sz w:val="24"/>
          <w:szCs w:val="24"/>
          <w:lang w:val="en-GB" w:eastAsia="de-DE"/>
        </w:rPr>
        <w:t>of</w:t>
      </w:r>
      <w:r w:rsidRPr="00AA57BB">
        <w:rPr>
          <w:rFonts w:ascii="Times New Roman" w:eastAsia="MS Mincho" w:hAnsi="Times New Roman" w:cs="Times New Roman"/>
          <w:sz w:val="24"/>
          <w:szCs w:val="24"/>
          <w:lang w:val="en-GB" w:eastAsia="de-DE"/>
        </w:rPr>
        <w:t xml:space="preserve"> suboptimal ART adherence</w:t>
      </w:r>
      <w:r w:rsidR="001920D3" w:rsidRPr="00AA57BB">
        <w:rPr>
          <w:rFonts w:ascii="Times New Roman" w:eastAsia="MS Mincho" w:hAnsi="Times New Roman" w:cs="Times New Roman"/>
          <w:sz w:val="24"/>
          <w:szCs w:val="24"/>
          <w:lang w:val="en-GB" w:eastAsia="de-DE"/>
        </w:rPr>
        <w:t xml:space="preserve"> </w:t>
      </w:r>
      <w:r w:rsidRPr="00AA57BB">
        <w:rPr>
          <w:rFonts w:ascii="Times New Roman" w:eastAsia="MS Mincho" w:hAnsi="Times New Roman" w:cs="Times New Roman"/>
          <w:sz w:val="24"/>
          <w:szCs w:val="24"/>
          <w:lang w:val="en-GB" w:eastAsia="de-DE"/>
        </w:rPr>
        <w:fldChar w:fldCharType="begin" w:fldLock="1"/>
      </w:r>
      <w:r w:rsidR="00E75E37" w:rsidRPr="00AA57BB">
        <w:rPr>
          <w:rFonts w:ascii="Times New Roman" w:eastAsia="MS Mincho" w:hAnsi="Times New Roman" w:cs="Times New Roman"/>
          <w:sz w:val="24"/>
          <w:szCs w:val="24"/>
          <w:lang w:val="en-GB" w:eastAsia="de-DE"/>
        </w:rPr>
        <w:instrText>ADDIN CSL_CITATION {"citationItems":[{"id":"ITEM-1","itemData":{"DOI":"10.1007/s10461-018-02390-8","ISBN":"0123456789","ISSN":"1090-7165","abstract":"Untreated mental health disorders among people living with HIV (PLHIV) may prevent low-and middle-income countries (LMICs) from achieving the UNAIDS 90-90-90 targets. Anxiety disorders may be associated with decreased adherence to antiretroviral therapy (ART). We sought to review and meta-analyze studies estimating associations between anxiety and ART adherence in LMICs. We searched PubMed, PsychINFO, CINAHL and EMBASE for relevant studies published before July 18, 2018. We defined anxiety as reported anxiety scores from screening questionnaires or having a clinical diagnosis of an anxiety disorder, and poor ART adherence as missed doses, poor visit attendance, or scores from structured adherence questionnaires. We used a random effects model to conduct a meta-analysis for calculating a pooled odds ratio, and conducted sensitivity analyses by time on ART, anxiety evaluation method, and study region. From 472 screened manuscripts, thirteen studies met our inclusion criteria. Eleven studies were included in the meta-analysis. PLHIV who reported anxiety had 59% higher odds of poor ART adherence compared with those who did not report anxiety disorder (pooled odds ratio [pOR]: 1.59, 95% confidence interval [CI] 1.29-1.96, p &lt; 0.001). When excluding PLHIV who initiated ART within 6 months, reported anxiety remained strongly associated with poor ART adherence (pOR: 1.61, 95% CI 1.18-2.20, p = 0.003). Among PLHIV in LMICs, reported anxiety was associated with poor ART adherence. This association persisted after the ART initiation period. Increased resources for mental health may be important for achieving virologic suppression in LMICs.","author":[{"dropping-particle":"","family":"Wykowski","given":"James","non-dropping-particle":"","parse-names":false,"suffix":""},{"dropping-particle":"","family":"Kemp","given":"Christopher G.","non-dropping-particle":"","parse-names":false,"suffix":""},{"dropping-particle":"","family":"Velloza","given":"Jennifer","non-dropping-particle":"","parse-names":false,"suffix":""},{"dropping-particle":"","family":"Rao","given":"Deepa","non-dropping-particle":"","parse-names":false,"suffix":""},{"dropping-particle":"","family":"Drain","given":"Paul K.","non-dropping-particle":"","parse-names":false,"suffix":""}],"container-title":"AIDS and Behavior","id":"ITEM-1","issue":"8","issued":{"date-parts":[["2019","8","18"]]},"page":"2059-2071","publisher":"Springer US","title":"Associations Between Anxiety and Adherence to Antiretroviral Medications in Low- and Middle-Income Countries: A Systematic Review and Meta-analysis","type":"article-journal","volume":"23"},"uris":["http://www.mendeley.com/documents/?uuid=63f80931-43ba-4190-8d83-8b2d19529744"]}],"mendeley":{"formattedCitation":"[10]","plainTextFormattedCitation":"[10]","previouslyFormattedCitation":"[10]"},"properties":{"noteIndex":0},"schema":"https://github.com/citation-style-language/schema/raw/master/csl-citation.json"}</w:instrText>
      </w:r>
      <w:r w:rsidRPr="00AA57BB">
        <w:rPr>
          <w:rFonts w:ascii="Times New Roman" w:eastAsia="MS Mincho" w:hAnsi="Times New Roman" w:cs="Times New Roman"/>
          <w:sz w:val="24"/>
          <w:szCs w:val="24"/>
          <w:lang w:val="en-GB" w:eastAsia="de-DE"/>
        </w:rPr>
        <w:fldChar w:fldCharType="separate"/>
      </w:r>
      <w:r w:rsidR="007963D4" w:rsidRPr="00AA57BB">
        <w:rPr>
          <w:rFonts w:ascii="Times New Roman" w:eastAsia="MS Mincho" w:hAnsi="Times New Roman" w:cs="Times New Roman"/>
          <w:noProof/>
          <w:sz w:val="24"/>
          <w:szCs w:val="24"/>
          <w:lang w:val="en-GB" w:eastAsia="de-DE"/>
        </w:rPr>
        <w:t>[10]</w:t>
      </w:r>
      <w:r w:rsidRPr="00AA57BB">
        <w:rPr>
          <w:rFonts w:ascii="Times New Roman" w:eastAsia="MS Mincho" w:hAnsi="Times New Roman" w:cs="Times New Roman"/>
          <w:sz w:val="24"/>
          <w:szCs w:val="24"/>
          <w:lang w:val="en-GB" w:eastAsia="de-DE"/>
        </w:rPr>
        <w:fldChar w:fldCharType="end"/>
      </w:r>
      <w:r w:rsidR="001920D3" w:rsidRPr="00AA57BB">
        <w:rPr>
          <w:rFonts w:ascii="Times New Roman" w:eastAsia="MS Mincho" w:hAnsi="Times New Roman" w:cs="Times New Roman"/>
          <w:sz w:val="24"/>
          <w:szCs w:val="24"/>
          <w:lang w:val="en-GB" w:eastAsia="de-DE"/>
        </w:rPr>
        <w:t>.</w:t>
      </w:r>
      <w:r w:rsidRPr="00AA57BB">
        <w:rPr>
          <w:rFonts w:ascii="Times New Roman" w:eastAsia="MS Mincho" w:hAnsi="Times New Roman" w:cs="Times New Roman"/>
          <w:sz w:val="24"/>
          <w:szCs w:val="24"/>
          <w:lang w:val="en-GB" w:eastAsia="de-DE"/>
        </w:rPr>
        <w:t xml:space="preserve"> </w:t>
      </w:r>
      <w:r w:rsidR="00D655CA" w:rsidRPr="00AA57BB">
        <w:rPr>
          <w:rFonts w:ascii="Times New Roman" w:eastAsia="MS Mincho" w:hAnsi="Times New Roman" w:cs="Times New Roman"/>
          <w:sz w:val="24"/>
          <w:szCs w:val="24"/>
          <w:lang w:val="en-GB" w:eastAsia="de-DE"/>
        </w:rPr>
        <w:t xml:space="preserve">Our study extends previous work by demonstrating that less prevalent but more </w:t>
      </w:r>
      <w:commentRangeStart w:id="121"/>
      <w:r w:rsidR="00D655CA" w:rsidRPr="00AA57BB">
        <w:rPr>
          <w:rFonts w:ascii="Times New Roman" w:eastAsia="MS Mincho" w:hAnsi="Times New Roman" w:cs="Times New Roman"/>
          <w:sz w:val="24"/>
          <w:szCs w:val="24"/>
          <w:lang w:val="en-GB" w:eastAsia="de-DE"/>
        </w:rPr>
        <w:t>se</w:t>
      </w:r>
      <w:ins w:id="122" w:author="Egger, Matthias (ISPM)" w:date="2022-05-16T18:18:00Z">
        <w:r w:rsidR="00053887">
          <w:rPr>
            <w:rFonts w:ascii="Times New Roman" w:eastAsia="MS Mincho" w:hAnsi="Times New Roman" w:cs="Times New Roman"/>
            <w:sz w:val="24"/>
            <w:szCs w:val="24"/>
            <w:lang w:val="en-GB" w:eastAsia="de-DE"/>
          </w:rPr>
          <w:t>vere</w:t>
        </w:r>
      </w:ins>
      <w:commentRangeEnd w:id="121"/>
      <w:ins w:id="123" w:author="Egger, Matthias (ISPM)" w:date="2022-05-16T18:19:00Z">
        <w:r w:rsidR="00053887">
          <w:rPr>
            <w:rStyle w:val="CommentReference"/>
          </w:rPr>
          <w:commentReference w:id="121"/>
        </w:r>
      </w:ins>
      <w:ins w:id="124" w:author="Egger, Matthias (ISPM)" w:date="2022-05-16T18:18:00Z">
        <w:r w:rsidR="00053887">
          <w:rPr>
            <w:rFonts w:ascii="Times New Roman" w:eastAsia="MS Mincho" w:hAnsi="Times New Roman" w:cs="Times New Roman"/>
            <w:sz w:val="24"/>
            <w:szCs w:val="24"/>
            <w:lang w:val="en-GB" w:eastAsia="de-DE"/>
          </w:rPr>
          <w:t xml:space="preserve"> </w:t>
        </w:r>
      </w:ins>
      <w:del w:id="125" w:author="Egger, Matthias (ISPM)" w:date="2022-05-16T18:18:00Z">
        <w:r w:rsidR="00D655CA" w:rsidRPr="00AA57BB" w:rsidDel="00053887">
          <w:rPr>
            <w:rFonts w:ascii="Times New Roman" w:eastAsia="MS Mincho" w:hAnsi="Times New Roman" w:cs="Times New Roman"/>
            <w:sz w:val="24"/>
            <w:szCs w:val="24"/>
            <w:lang w:val="en-GB" w:eastAsia="de-DE"/>
          </w:rPr>
          <w:delText xml:space="preserve">rious </w:delText>
        </w:r>
      </w:del>
      <w:r w:rsidR="00D655CA" w:rsidRPr="00AA57BB">
        <w:rPr>
          <w:rFonts w:ascii="Times New Roman" w:eastAsia="MS Mincho" w:hAnsi="Times New Roman" w:cs="Times New Roman"/>
          <w:sz w:val="24"/>
          <w:szCs w:val="24"/>
          <w:lang w:val="en-GB" w:eastAsia="de-DE"/>
        </w:rPr>
        <w:t xml:space="preserve">mental disorders </w:t>
      </w:r>
      <w:r w:rsidR="00D54874" w:rsidRPr="00AA57BB">
        <w:rPr>
          <w:rFonts w:ascii="Times New Roman" w:eastAsia="MS Mincho" w:hAnsi="Times New Roman" w:cs="Times New Roman"/>
          <w:sz w:val="24"/>
          <w:szCs w:val="24"/>
          <w:lang w:val="en-GB" w:eastAsia="de-DE"/>
        </w:rPr>
        <w:t>such as</w:t>
      </w:r>
      <w:r w:rsidR="00D655CA" w:rsidRPr="00AA57BB">
        <w:rPr>
          <w:rFonts w:ascii="Times New Roman" w:eastAsia="MS Mincho" w:hAnsi="Times New Roman" w:cs="Times New Roman"/>
          <w:sz w:val="24"/>
          <w:szCs w:val="24"/>
          <w:lang w:val="en-GB" w:eastAsia="de-DE"/>
        </w:rPr>
        <w:t xml:space="preserve"> bipolar disorder</w:t>
      </w:r>
      <w:del w:id="126" w:author="Egger, Matthias (ISPM)" w:date="2022-05-16T18:05:00Z">
        <w:r w:rsidR="00D655CA" w:rsidRPr="00AA57BB" w:rsidDel="003E0A92">
          <w:rPr>
            <w:rFonts w:ascii="Times New Roman" w:eastAsia="MS Mincho" w:hAnsi="Times New Roman" w:cs="Times New Roman"/>
            <w:sz w:val="24"/>
            <w:szCs w:val="24"/>
            <w:lang w:val="en-GB" w:eastAsia="de-DE"/>
          </w:rPr>
          <w:delText>,</w:delText>
        </w:r>
      </w:del>
      <w:r w:rsidR="00D655CA" w:rsidRPr="00AA57BB">
        <w:rPr>
          <w:rFonts w:ascii="Times New Roman" w:eastAsia="MS Mincho" w:hAnsi="Times New Roman" w:cs="Times New Roman"/>
          <w:sz w:val="24"/>
          <w:szCs w:val="24"/>
          <w:lang w:val="en-GB" w:eastAsia="de-DE"/>
        </w:rPr>
        <w:t xml:space="preserve"> </w:t>
      </w:r>
      <w:r w:rsidR="00D54874" w:rsidRPr="00AA57BB">
        <w:rPr>
          <w:rFonts w:ascii="Times New Roman" w:eastAsia="MS Mincho" w:hAnsi="Times New Roman" w:cs="Times New Roman"/>
          <w:sz w:val="24"/>
          <w:szCs w:val="24"/>
          <w:lang w:val="en-GB" w:eastAsia="de-DE"/>
        </w:rPr>
        <w:t xml:space="preserve">or </w:t>
      </w:r>
      <w:r w:rsidR="00D655CA" w:rsidRPr="00AA57BB">
        <w:rPr>
          <w:rFonts w:ascii="Times New Roman" w:eastAsia="MS Mincho" w:hAnsi="Times New Roman" w:cs="Times New Roman"/>
          <w:sz w:val="24"/>
          <w:szCs w:val="24"/>
          <w:lang w:val="en-GB" w:eastAsia="de-DE"/>
        </w:rPr>
        <w:t xml:space="preserve">schizophrenia are </w:t>
      </w:r>
      <w:r w:rsidR="00BA0C67" w:rsidRPr="00AA57BB">
        <w:rPr>
          <w:rFonts w:ascii="Times New Roman" w:eastAsia="MS Mincho" w:hAnsi="Times New Roman" w:cs="Times New Roman"/>
          <w:sz w:val="24"/>
          <w:szCs w:val="24"/>
          <w:lang w:val="en-GB" w:eastAsia="de-DE"/>
        </w:rPr>
        <w:t xml:space="preserve">more </w:t>
      </w:r>
      <w:r w:rsidR="00D655CA" w:rsidRPr="00AA57BB">
        <w:rPr>
          <w:rFonts w:ascii="Times New Roman" w:eastAsia="MS Mincho" w:hAnsi="Times New Roman" w:cs="Times New Roman"/>
          <w:sz w:val="24"/>
          <w:szCs w:val="24"/>
          <w:lang w:val="en-GB" w:eastAsia="de-DE"/>
        </w:rPr>
        <w:t>strongly associated with non-adherence than common mental disorders</w:t>
      </w:r>
      <w:r w:rsidR="00BA0C67" w:rsidRPr="00AA57BB">
        <w:rPr>
          <w:rFonts w:ascii="Times New Roman" w:eastAsia="MS Mincho" w:hAnsi="Times New Roman" w:cs="Times New Roman"/>
          <w:sz w:val="24"/>
          <w:szCs w:val="24"/>
          <w:lang w:val="en-GB" w:eastAsia="de-DE"/>
        </w:rPr>
        <w:t>.</w:t>
      </w:r>
      <w:r w:rsidR="00673B3C" w:rsidRPr="00AA57BB">
        <w:rPr>
          <w:rFonts w:ascii="Times New Roman" w:eastAsia="MS Mincho" w:hAnsi="Times New Roman" w:cs="Times New Roman"/>
          <w:sz w:val="24"/>
          <w:szCs w:val="24"/>
          <w:lang w:val="en-GB" w:eastAsia="de-DE"/>
        </w:rPr>
        <w:t xml:space="preserve"> </w:t>
      </w:r>
      <w:r w:rsidR="00B24671" w:rsidRPr="00AA57BB">
        <w:rPr>
          <w:rFonts w:ascii="Times New Roman" w:eastAsia="MS Mincho" w:hAnsi="Times New Roman" w:cs="Times New Roman"/>
          <w:sz w:val="24"/>
          <w:szCs w:val="24"/>
          <w:lang w:val="en-GB" w:eastAsia="de-DE"/>
        </w:rPr>
        <w:t>The involvement of significant others as treatment partners or directly observed therapy are recommended strategies to improve adherence in persons with serious mental il</w:t>
      </w:r>
      <w:r w:rsidR="001920D3" w:rsidRPr="00AA57BB">
        <w:rPr>
          <w:rFonts w:ascii="Times New Roman" w:eastAsia="MS Mincho" w:hAnsi="Times New Roman" w:cs="Times New Roman"/>
          <w:sz w:val="24"/>
          <w:szCs w:val="24"/>
          <w:lang w:val="en-GB" w:eastAsia="de-DE"/>
        </w:rPr>
        <w:t xml:space="preserve">lness </w:t>
      </w:r>
      <w:r w:rsidR="00673B3C" w:rsidRPr="00AA57BB">
        <w:rPr>
          <w:rFonts w:ascii="Times New Roman" w:eastAsia="MS Mincho" w:hAnsi="Times New Roman" w:cs="Times New Roman"/>
          <w:sz w:val="24"/>
          <w:szCs w:val="24"/>
          <w:lang w:val="en-GB" w:eastAsia="de-DE"/>
        </w:rPr>
        <w:fldChar w:fldCharType="begin" w:fldLock="1"/>
      </w:r>
      <w:r w:rsidR="002304D5" w:rsidRPr="00AA57BB">
        <w:rPr>
          <w:rFonts w:ascii="Times New Roman" w:eastAsia="MS Mincho" w:hAnsi="Times New Roman" w:cs="Times New Roman"/>
          <w:sz w:val="24"/>
          <w:szCs w:val="24"/>
          <w:lang w:val="en-GB" w:eastAsia="de-DE"/>
        </w:rPr>
        <w:instrText>ADDIN CSL_CITATION {"citationItems":[{"id":"ITEM-1","itemData":{"URL":"https://www.psychiatry.org/File Library/Psychiatrists/Practice/Professional-Topics/HIV-Psychiatry/FactSheet-SMI-2012.pdf","accessed":{"date-parts":[["2022","5","1"]]},"author":[{"dropping-particle":"","family":"American Psychiatric Association","given":"","non-dropping-particle":"","parse-names":false,"suffix":""}],"id":"ITEM-1","issued":{"date-parts":[["0"]]},"title":"HIV and People with Severe Mental Illness (SMI)","type":"webpage"},"uris":["http://www.mendeley.com/documents/?uuid=231e52ca-f90e-418e-b642-c29ad632a145"]}],"mendeley":{"formattedCitation":"[43]","plainTextFormattedCitation":"[43]","previouslyFormattedCitation":"[43]"},"properties":{"noteIndex":0},"schema":"https://github.com/citation-style-language/schema/raw/master/csl-citation.json"}</w:instrText>
      </w:r>
      <w:r w:rsidR="00673B3C" w:rsidRPr="00AA57BB">
        <w:rPr>
          <w:rFonts w:ascii="Times New Roman" w:eastAsia="MS Mincho" w:hAnsi="Times New Roman" w:cs="Times New Roman"/>
          <w:sz w:val="24"/>
          <w:szCs w:val="24"/>
          <w:lang w:val="en-GB" w:eastAsia="de-DE"/>
        </w:rPr>
        <w:fldChar w:fldCharType="separate"/>
      </w:r>
      <w:r w:rsidR="007963D4" w:rsidRPr="00AA57BB">
        <w:rPr>
          <w:rFonts w:ascii="Times New Roman" w:eastAsia="MS Mincho" w:hAnsi="Times New Roman" w:cs="Times New Roman"/>
          <w:noProof/>
          <w:sz w:val="24"/>
          <w:szCs w:val="24"/>
          <w:lang w:val="en-GB" w:eastAsia="de-DE"/>
        </w:rPr>
        <w:t>[43]</w:t>
      </w:r>
      <w:r w:rsidR="00673B3C" w:rsidRPr="00AA57BB">
        <w:rPr>
          <w:rFonts w:ascii="Times New Roman" w:eastAsia="MS Mincho" w:hAnsi="Times New Roman" w:cs="Times New Roman"/>
          <w:sz w:val="24"/>
          <w:szCs w:val="24"/>
          <w:lang w:val="en-GB" w:eastAsia="de-DE"/>
        </w:rPr>
        <w:fldChar w:fldCharType="end"/>
      </w:r>
      <w:r w:rsidR="001920D3" w:rsidRPr="00AA57BB">
        <w:rPr>
          <w:rFonts w:ascii="Times New Roman" w:eastAsia="MS Mincho" w:hAnsi="Times New Roman" w:cs="Times New Roman"/>
          <w:sz w:val="24"/>
          <w:szCs w:val="24"/>
          <w:lang w:val="en-GB" w:eastAsia="de-DE"/>
        </w:rPr>
        <w:t xml:space="preserve">. </w:t>
      </w:r>
    </w:p>
    <w:p w14:paraId="44800AE9" w14:textId="1483D740" w:rsidR="00DF02DC" w:rsidRPr="00AA57BB" w:rsidRDefault="001F22FF" w:rsidP="009A5106">
      <w:pPr>
        <w:spacing w:line="360" w:lineRule="auto"/>
        <w:rPr>
          <w:rFonts w:ascii="Times New Roman" w:hAnsi="Times New Roman" w:cs="Times New Roman"/>
          <w:sz w:val="24"/>
          <w:szCs w:val="24"/>
          <w:lang w:val="en-GB"/>
        </w:rPr>
      </w:pPr>
      <w:r w:rsidRPr="00AA57BB">
        <w:rPr>
          <w:rFonts w:ascii="Times New Roman" w:eastAsia="MS Mincho" w:hAnsi="Times New Roman" w:cs="Times New Roman"/>
          <w:sz w:val="24"/>
          <w:szCs w:val="24"/>
          <w:lang w:val="en-GB" w:eastAsia="de-DE"/>
        </w:rPr>
        <w:t>Although p</w:t>
      </w:r>
      <w:r w:rsidRPr="00AA57BB">
        <w:rPr>
          <w:rFonts w:ascii="Times New Roman" w:hAnsi="Times New Roman" w:cs="Times New Roman"/>
          <w:sz w:val="24"/>
          <w:szCs w:val="24"/>
          <w:lang w:val="en-GB"/>
        </w:rPr>
        <w:t xml:space="preserve">atients diagnosed with a mental disorder were at an increased relative risk of VNS, the vast majority of </w:t>
      </w:r>
      <w:r w:rsidR="00C704DE" w:rsidRPr="00AA57BB">
        <w:rPr>
          <w:rFonts w:ascii="Times New Roman" w:hAnsi="Times New Roman" w:cs="Times New Roman"/>
          <w:sz w:val="24"/>
          <w:szCs w:val="24"/>
          <w:lang w:val="en-GB"/>
        </w:rPr>
        <w:t>them</w:t>
      </w:r>
      <w:r w:rsidRPr="00AA57BB">
        <w:rPr>
          <w:rFonts w:ascii="Times New Roman" w:hAnsi="Times New Roman" w:cs="Times New Roman"/>
          <w:sz w:val="24"/>
          <w:szCs w:val="24"/>
          <w:lang w:val="en-GB"/>
        </w:rPr>
        <w:t xml:space="preserve"> had good adherence and achieved viral suppression. Patients with mental illness should be assessed individually without implicit bias regarding their medication adherence</w:t>
      </w:r>
      <w:r w:rsidR="00E75E37" w:rsidRPr="00AA57BB">
        <w:rPr>
          <w:rFonts w:ascii="Times New Roman" w:hAnsi="Times New Roman" w:cs="Times New Roman"/>
          <w:sz w:val="24"/>
          <w:szCs w:val="24"/>
          <w:lang w:val="en-GB"/>
        </w:rPr>
        <w:t xml:space="preserve"> </w:t>
      </w:r>
      <w:r w:rsidR="00E75E37" w:rsidRPr="00AA57BB">
        <w:rPr>
          <w:rFonts w:ascii="Times New Roman" w:eastAsia="MS Mincho" w:hAnsi="Times New Roman" w:cs="Times New Roman"/>
          <w:sz w:val="24"/>
          <w:szCs w:val="24"/>
          <w:lang w:val="en-GB" w:eastAsia="de-DE"/>
        </w:rPr>
        <w:t xml:space="preserve"> </w:t>
      </w:r>
      <w:r w:rsidR="00E75E37" w:rsidRPr="00AA57BB">
        <w:rPr>
          <w:rFonts w:ascii="Times New Roman" w:eastAsia="MS Mincho" w:hAnsi="Times New Roman" w:cs="Times New Roman"/>
          <w:sz w:val="24"/>
          <w:szCs w:val="24"/>
          <w:lang w:val="en-GB" w:eastAsia="de-DE"/>
        </w:rPr>
        <w:fldChar w:fldCharType="begin" w:fldLock="1"/>
      </w:r>
      <w:r w:rsidR="002304D5" w:rsidRPr="00AA57BB">
        <w:rPr>
          <w:rFonts w:ascii="Times New Roman" w:eastAsia="MS Mincho" w:hAnsi="Times New Roman" w:cs="Times New Roman"/>
          <w:sz w:val="24"/>
          <w:szCs w:val="24"/>
          <w:lang w:val="en-GB" w:eastAsia="de-DE"/>
        </w:rPr>
        <w:instrText>ADDIN CSL_CITATION {"citationItems":[{"id":"ITEM-1","itemData":{"URL":"https://www.psychiatry.org/File Library/Psychiatrists/Practice/Professional-Topics/HIV-Psychiatry/FactSheet-SMI-2012.pdf","accessed":{"date-parts":[["2022","5","1"]]},"author":[{"dropping-particle":"","family":"American Psychiatric Association","given":"","non-dropping-particle":"","parse-names":false,"suffix":""}],"id":"ITEM-1","issued":{"date-parts":[["0"]]},"title":"HIV and People with Severe Mental Illness (SMI)","type":"webpage"},"uris":["http://www.mendeley.com/documents/?uuid=231e52ca-f90e-418e-b642-c29ad632a145"]}],"mendeley":{"formattedCitation":"[43]","plainTextFormattedCitation":"[43]","previouslyFormattedCitation":"[43]"},"properties":{"noteIndex":0},"schema":"https://github.com/citation-style-language/schema/raw/master/csl-citation.json"}</w:instrText>
      </w:r>
      <w:r w:rsidR="00E75E37" w:rsidRPr="00AA57BB">
        <w:rPr>
          <w:rFonts w:ascii="Times New Roman" w:eastAsia="MS Mincho" w:hAnsi="Times New Roman" w:cs="Times New Roman"/>
          <w:sz w:val="24"/>
          <w:szCs w:val="24"/>
          <w:lang w:val="en-GB" w:eastAsia="de-DE"/>
        </w:rPr>
        <w:fldChar w:fldCharType="separate"/>
      </w:r>
      <w:r w:rsidR="00E75E37" w:rsidRPr="00AA57BB">
        <w:rPr>
          <w:rFonts w:ascii="Times New Roman" w:eastAsia="MS Mincho" w:hAnsi="Times New Roman" w:cs="Times New Roman"/>
          <w:noProof/>
          <w:sz w:val="24"/>
          <w:szCs w:val="24"/>
          <w:lang w:val="en-GB" w:eastAsia="de-DE"/>
        </w:rPr>
        <w:t>[43]</w:t>
      </w:r>
      <w:r w:rsidR="00E75E37" w:rsidRPr="00AA57BB">
        <w:rPr>
          <w:rFonts w:ascii="Times New Roman" w:eastAsia="MS Mincho" w:hAnsi="Times New Roman" w:cs="Times New Roman"/>
          <w:sz w:val="24"/>
          <w:szCs w:val="24"/>
          <w:lang w:val="en-GB" w:eastAsia="de-DE"/>
        </w:rPr>
        <w:fldChar w:fldCharType="end"/>
      </w:r>
      <w:r w:rsidRPr="00AA57BB">
        <w:rPr>
          <w:rFonts w:ascii="Times New Roman" w:hAnsi="Times New Roman" w:cs="Times New Roman"/>
          <w:sz w:val="24"/>
          <w:szCs w:val="24"/>
          <w:lang w:val="en-GB"/>
        </w:rPr>
        <w:t xml:space="preserve">. Our data suggest that most patients with a mental illness have a good understanding of lifelong ART and do not need additional adherence support. Therefore, we believe </w:t>
      </w:r>
      <w:r w:rsidR="00DF02DC" w:rsidRPr="00AA57BB">
        <w:rPr>
          <w:rFonts w:ascii="Times New Roman" w:hAnsi="Times New Roman" w:cs="Times New Roman"/>
          <w:sz w:val="24"/>
          <w:szCs w:val="24"/>
          <w:lang w:val="en-GB"/>
        </w:rPr>
        <w:t>that patients with mental illness should not per se be considered ineligible for differentiated ART delivery models for clinically stable patients</w:t>
      </w:r>
      <w:r w:rsidRPr="00AA57BB">
        <w:rPr>
          <w:rFonts w:ascii="Times New Roman" w:hAnsi="Times New Roman" w:cs="Times New Roman"/>
          <w:sz w:val="24"/>
          <w:szCs w:val="24"/>
          <w:lang w:val="en-GB"/>
        </w:rPr>
        <w:t xml:space="preserve"> </w:t>
      </w:r>
      <w:r w:rsidR="00DF02DC" w:rsidRPr="00AA57BB">
        <w:rPr>
          <w:rFonts w:ascii="Times New Roman" w:hAnsi="Times New Roman" w:cs="Times New Roman"/>
          <w:sz w:val="24"/>
          <w:szCs w:val="24"/>
          <w:lang w:val="en-GB"/>
        </w:rPr>
        <w:fldChar w:fldCharType="begin" w:fldLock="1"/>
      </w:r>
      <w:r w:rsidR="002304D5" w:rsidRPr="00AA57BB">
        <w:rPr>
          <w:rFonts w:ascii="Times New Roman" w:hAnsi="Times New Roman" w:cs="Times New Roman"/>
          <w:sz w:val="24"/>
          <w:szCs w:val="24"/>
          <w:lang w:val="en-GB"/>
        </w:rPr>
        <w:instrText>ADDIN CSL_CITATION {"citationItems":[{"id":"ITEM-1","itemData":{"author":[{"dropping-particle":"","family":"World Health Organization (WHO)","given":"","non-dropping-particle":"","parse-names":false,"suffix":""}],"id":"ITEM-1","issued":{"date-parts":[["2017"]]},"publisher":"World Health Organization","publisher-place":"Geneva","title":"Key considerations for differentiated antiretroviral therapy delivery for special populations: children, adolescents, pregnant and breastfeeding women and key populations","type":"book"},"uris":["http://www.mendeley.com/documents/?uuid=fadf58c0-907d-4013-8a20-fdf495b1a257"]},{"id":"ITEM-2","itemData":{"author":[{"dropping-particle":"","family":"World Health Organization (WHO)","given":"","non-dropping-particle":"","parse-names":false,"suffix":""}],"id":"ITEM-2","issued":{"date-parts":[["2021"]]},"publisher":"World Health Organization","publisher-place":"Geneva","title":"Updated recommendations on service delivery for the treatment and care of people living with HIV","type":"book"},"uris":["http://www.mendeley.com/documents/?uuid=19bc73b8-72e8-4d07-9a6f-bf697ea6ac75"]}],"mendeley":{"formattedCitation":"[44,45]","plainTextFormattedCitation":"[44,45]","previouslyFormattedCitation":"[44,45]"},"properties":{"noteIndex":0},"schema":"https://github.com/citation-style-language/schema/raw/master/csl-citation.json"}</w:instrText>
      </w:r>
      <w:r w:rsidR="00DF02DC" w:rsidRPr="00AA57BB">
        <w:rPr>
          <w:rFonts w:ascii="Times New Roman" w:hAnsi="Times New Roman" w:cs="Times New Roman"/>
          <w:sz w:val="24"/>
          <w:szCs w:val="24"/>
          <w:lang w:val="en-GB"/>
        </w:rPr>
        <w:fldChar w:fldCharType="separate"/>
      </w:r>
      <w:r w:rsidR="00E75E37" w:rsidRPr="00AA57BB">
        <w:rPr>
          <w:rFonts w:ascii="Times New Roman" w:hAnsi="Times New Roman" w:cs="Times New Roman"/>
          <w:noProof/>
          <w:sz w:val="24"/>
          <w:szCs w:val="24"/>
          <w:lang w:val="en-GB"/>
        </w:rPr>
        <w:t>[44,45]</w:t>
      </w:r>
      <w:r w:rsidR="00DF02DC" w:rsidRPr="00AA57BB">
        <w:rPr>
          <w:rFonts w:ascii="Times New Roman" w:hAnsi="Times New Roman" w:cs="Times New Roman"/>
          <w:sz w:val="24"/>
          <w:szCs w:val="24"/>
          <w:lang w:val="en-GB"/>
        </w:rPr>
        <w:fldChar w:fldCharType="end"/>
      </w:r>
      <w:r w:rsidRPr="00AA57BB">
        <w:rPr>
          <w:rFonts w:ascii="Times New Roman" w:hAnsi="Times New Roman" w:cs="Times New Roman"/>
          <w:sz w:val="24"/>
          <w:szCs w:val="24"/>
          <w:lang w:val="en-GB"/>
        </w:rPr>
        <w:t>.</w:t>
      </w:r>
      <w:r w:rsidR="00DF02DC" w:rsidRPr="00AA57BB">
        <w:rPr>
          <w:rFonts w:ascii="Times New Roman" w:hAnsi="Times New Roman" w:cs="Times New Roman"/>
          <w:sz w:val="24"/>
          <w:szCs w:val="24"/>
          <w:lang w:val="en-GB"/>
        </w:rPr>
        <w:t xml:space="preserve"> While some mental health patients may benefit from closer monitoring and </w:t>
      </w:r>
      <w:r w:rsidRPr="00AA57BB">
        <w:rPr>
          <w:rFonts w:ascii="Times New Roman" w:hAnsi="Times New Roman" w:cs="Times New Roman"/>
          <w:sz w:val="24"/>
          <w:szCs w:val="24"/>
          <w:lang w:val="en-GB"/>
        </w:rPr>
        <w:t xml:space="preserve">mental health interventions </w:t>
      </w:r>
      <w:del w:id="127" w:author="Egger, Matthias (ISPM)" w:date="2022-05-16T18:09:00Z">
        <w:r w:rsidRPr="00AA57BB" w:rsidDel="00196962">
          <w:rPr>
            <w:rFonts w:ascii="Times New Roman" w:hAnsi="Times New Roman" w:cs="Times New Roman"/>
            <w:sz w:val="24"/>
            <w:szCs w:val="24"/>
            <w:lang w:val="en-GB"/>
          </w:rPr>
          <w:delText xml:space="preserve">addressing mental health and adherence challenges </w:delText>
        </w:r>
      </w:del>
      <w:r w:rsidRPr="00AA57BB">
        <w:rPr>
          <w:rFonts w:ascii="Times New Roman" w:hAnsi="Times New Roman" w:cs="Times New Roman"/>
          <w:sz w:val="24"/>
          <w:szCs w:val="24"/>
          <w:lang w:val="en-GB"/>
        </w:rPr>
        <w:fldChar w:fldCharType="begin" w:fldLock="1"/>
      </w:r>
      <w:r w:rsidR="002304D5" w:rsidRPr="00AA57BB">
        <w:rPr>
          <w:rFonts w:ascii="Times New Roman" w:hAnsi="Times New Roman" w:cs="Times New Roman"/>
          <w:sz w:val="24"/>
          <w:szCs w:val="24"/>
          <w:lang w:val="en-GB"/>
        </w:rPr>
        <w:instrText>ADDIN CSL_CITATION {"citationItems":[{"id":"ITEM-1","itemData":{"DOI":"10.1002/jia2.25823","ISSN":"1758-2652","author":[{"dropping-particle":"","family":"Safren","given":"Steven A.","non-dropping-particle":"","parse-names":false,"suffix":""},{"dropping-particle":"","family":"O'Cleirigh","given":"Conall","non-dropping-particle":"","parse-names":false,"suffix":""},{"dropping-particle":"","family":"Andersen","given":"Lena S.","non-dropping-particle":"","parse-names":false,"suffix":""},{"dropping-particle":"","family":"Magidson","given":"Jessica F.","non-dropping-particle":"","parse-names":false,"suffix":""},{"dropping-particle":"","family":"Lee","given":"Jasper S.","non-dropping-particle":"","parse-names":false,"suffix":""},{"dropping-particle":"","family":"Bainter","given":"Sierra A.","non-dropping-particle":"","parse-names":false,"suffix":""},{"dropping-particle":"","family":"Musinguzi","given":"Nicholas","non-dropping-particle":"","parse-names":false,"suffix":""},{"dropping-particle":"","family":"Simoni","given":"Jane","non-dropping-particle":"","parse-names":false,"suffix":""},{"dropping-particle":"","family":"Kagee","given":"Ashraf","non-dropping-particle":"","parse-names":false,"suffix":""},{"dropping-particle":"","family":"Joska","given":"John A.","non-dropping-particle":"","parse-names":false,"suffix":""}],"container-title":"Journal of the International AIDS Society","id":"ITEM-1","issue":"10","issued":{"date-parts":[["2021","10","28"]]},"page":"e25823","title":"Treating depression and improving adherence in HIV care with task‐shared cognitive behavioural therapy in Khayelitsha, South Africa: a randomized controlled trial","type":"article-journal","volume":"24"},"uris":["http://www.mendeley.com/documents/?uuid=437e8b7b-7483-4ae0-b084-2cf2f99fcf00"]}],"mendeley":{"formattedCitation":"[46]","plainTextFormattedCitation":"[46]","previouslyFormattedCitation":"[46]"},"properties":{"noteIndex":0},"schema":"https://github.com/citation-style-language/schema/raw/master/csl-citation.json"}</w:instrText>
      </w:r>
      <w:r w:rsidRPr="00AA57BB">
        <w:rPr>
          <w:rFonts w:ascii="Times New Roman" w:hAnsi="Times New Roman" w:cs="Times New Roman"/>
          <w:sz w:val="24"/>
          <w:szCs w:val="24"/>
          <w:lang w:val="en-GB"/>
        </w:rPr>
        <w:fldChar w:fldCharType="separate"/>
      </w:r>
      <w:r w:rsidR="00E75E37" w:rsidRPr="00AA57BB">
        <w:rPr>
          <w:rFonts w:ascii="Times New Roman" w:hAnsi="Times New Roman" w:cs="Times New Roman"/>
          <w:noProof/>
          <w:sz w:val="24"/>
          <w:szCs w:val="24"/>
          <w:lang w:val="en-GB"/>
        </w:rPr>
        <w:t>[46]</w:t>
      </w:r>
      <w:r w:rsidRPr="00AA57BB">
        <w:rPr>
          <w:rFonts w:ascii="Times New Roman" w:hAnsi="Times New Roman" w:cs="Times New Roman"/>
          <w:sz w:val="24"/>
          <w:szCs w:val="24"/>
          <w:lang w:val="en-GB"/>
        </w:rPr>
        <w:fldChar w:fldCharType="end"/>
      </w:r>
      <w:r w:rsidR="00DF02DC" w:rsidRPr="00AA57BB">
        <w:rPr>
          <w:rFonts w:ascii="Times New Roman" w:hAnsi="Times New Roman" w:cs="Times New Roman"/>
          <w:sz w:val="24"/>
          <w:szCs w:val="24"/>
          <w:lang w:val="en-GB"/>
        </w:rPr>
        <w:t xml:space="preserve">, patients with </w:t>
      </w:r>
      <w:ins w:id="128" w:author="Egger, Matthias (ISPM)" w:date="2022-05-16T18:08:00Z">
        <w:r w:rsidR="00196962">
          <w:rPr>
            <w:rFonts w:ascii="Times New Roman" w:hAnsi="Times New Roman" w:cs="Times New Roman"/>
            <w:sz w:val="24"/>
            <w:szCs w:val="24"/>
            <w:lang w:val="en-GB"/>
          </w:rPr>
          <w:t xml:space="preserve">a </w:t>
        </w:r>
      </w:ins>
      <w:r w:rsidR="00DF02DC" w:rsidRPr="00AA57BB">
        <w:rPr>
          <w:rFonts w:ascii="Times New Roman" w:hAnsi="Times New Roman" w:cs="Times New Roman"/>
          <w:sz w:val="24"/>
          <w:szCs w:val="24"/>
          <w:lang w:val="en-GB"/>
        </w:rPr>
        <w:t xml:space="preserve">well-controlled mental illness </w:t>
      </w:r>
      <w:ins w:id="129" w:author="Egger, Matthias (ISPM)" w:date="2022-05-16T18:09:00Z">
        <w:r w:rsidR="00196962">
          <w:rPr>
            <w:rFonts w:ascii="Times New Roman" w:hAnsi="Times New Roman" w:cs="Times New Roman"/>
            <w:sz w:val="24"/>
            <w:szCs w:val="24"/>
            <w:lang w:val="en-GB"/>
          </w:rPr>
          <w:t xml:space="preserve">who adhere to </w:t>
        </w:r>
      </w:ins>
      <w:del w:id="130" w:author="Egger, Matthias (ISPM)" w:date="2022-05-16T18:09:00Z">
        <w:r w:rsidRPr="00AA57BB" w:rsidDel="00196962">
          <w:rPr>
            <w:rFonts w:ascii="Times New Roman" w:hAnsi="Times New Roman" w:cs="Times New Roman"/>
            <w:sz w:val="24"/>
            <w:szCs w:val="24"/>
            <w:lang w:val="en-GB"/>
          </w:rPr>
          <w:delText xml:space="preserve">who are </w:delText>
        </w:r>
        <w:r w:rsidR="00DF02DC" w:rsidRPr="00AA57BB" w:rsidDel="00196962">
          <w:rPr>
            <w:rFonts w:ascii="Times New Roman" w:hAnsi="Times New Roman" w:cs="Times New Roman"/>
            <w:sz w:val="24"/>
            <w:szCs w:val="24"/>
            <w:lang w:val="en-GB"/>
          </w:rPr>
          <w:delText xml:space="preserve">established on </w:delText>
        </w:r>
      </w:del>
      <w:r w:rsidR="00DF02DC" w:rsidRPr="00AA57BB">
        <w:rPr>
          <w:rFonts w:ascii="Times New Roman" w:hAnsi="Times New Roman" w:cs="Times New Roman"/>
          <w:sz w:val="24"/>
          <w:szCs w:val="24"/>
          <w:lang w:val="en-GB"/>
        </w:rPr>
        <w:t>ART</w:t>
      </w:r>
      <w:r w:rsidRPr="00AA57BB">
        <w:rPr>
          <w:rFonts w:ascii="Times New Roman" w:hAnsi="Times New Roman" w:cs="Times New Roman"/>
          <w:sz w:val="24"/>
          <w:szCs w:val="24"/>
          <w:lang w:val="en-GB"/>
        </w:rPr>
        <w:t xml:space="preserve"> </w:t>
      </w:r>
      <w:del w:id="131" w:author="Egger, Matthias (ISPM)" w:date="2022-05-16T18:09:00Z">
        <w:r w:rsidRPr="00AA57BB" w:rsidDel="00196962">
          <w:rPr>
            <w:rFonts w:ascii="Times New Roman" w:hAnsi="Times New Roman" w:cs="Times New Roman"/>
            <w:sz w:val="24"/>
            <w:szCs w:val="24"/>
            <w:lang w:val="en-GB"/>
          </w:rPr>
          <w:delText>and adherent</w:delText>
        </w:r>
        <w:r w:rsidR="00DF02DC" w:rsidRPr="00AA57BB" w:rsidDel="00196962">
          <w:rPr>
            <w:rFonts w:ascii="Times New Roman" w:hAnsi="Times New Roman" w:cs="Times New Roman"/>
            <w:sz w:val="24"/>
            <w:szCs w:val="24"/>
            <w:lang w:val="en-GB"/>
          </w:rPr>
          <w:delText xml:space="preserve"> </w:delText>
        </w:r>
      </w:del>
      <w:r w:rsidR="00DF02DC" w:rsidRPr="00AA57BB">
        <w:rPr>
          <w:rFonts w:ascii="Times New Roman" w:hAnsi="Times New Roman" w:cs="Times New Roman"/>
          <w:sz w:val="24"/>
          <w:szCs w:val="24"/>
          <w:lang w:val="en-GB"/>
        </w:rPr>
        <w:t xml:space="preserve">should have </w:t>
      </w:r>
      <w:del w:id="132" w:author="Egger, Matthias (ISPM)" w:date="2022-05-16T18:10:00Z">
        <w:r w:rsidR="00DF02DC" w:rsidRPr="00AA57BB" w:rsidDel="00196962">
          <w:rPr>
            <w:rFonts w:ascii="Times New Roman" w:hAnsi="Times New Roman" w:cs="Times New Roman"/>
            <w:sz w:val="24"/>
            <w:szCs w:val="24"/>
            <w:lang w:val="en-GB"/>
          </w:rPr>
          <w:delText xml:space="preserve">equal </w:delText>
        </w:r>
      </w:del>
      <w:r w:rsidR="00DF02DC" w:rsidRPr="00AA57BB">
        <w:rPr>
          <w:rFonts w:ascii="Times New Roman" w:hAnsi="Times New Roman" w:cs="Times New Roman"/>
          <w:sz w:val="24"/>
          <w:szCs w:val="24"/>
          <w:lang w:val="en-GB"/>
        </w:rPr>
        <w:t>access to differentiated service delivery models</w:t>
      </w:r>
      <w:r w:rsidRPr="00AA57BB">
        <w:rPr>
          <w:rFonts w:ascii="Times New Roman" w:hAnsi="Times New Roman" w:cs="Times New Roman"/>
          <w:sz w:val="24"/>
          <w:szCs w:val="24"/>
          <w:lang w:val="en-GB"/>
        </w:rPr>
        <w:t xml:space="preserve"> </w:t>
      </w:r>
      <w:r w:rsidR="00DF02DC" w:rsidRPr="00AA57BB">
        <w:rPr>
          <w:rFonts w:ascii="Times New Roman" w:hAnsi="Times New Roman" w:cs="Times New Roman"/>
          <w:sz w:val="24"/>
          <w:szCs w:val="24"/>
          <w:lang w:val="en-GB"/>
        </w:rPr>
        <w:fldChar w:fldCharType="begin" w:fldLock="1"/>
      </w:r>
      <w:r w:rsidR="002304D5" w:rsidRPr="00AA57BB">
        <w:rPr>
          <w:rFonts w:ascii="Times New Roman" w:hAnsi="Times New Roman" w:cs="Times New Roman"/>
          <w:sz w:val="24"/>
          <w:szCs w:val="24"/>
          <w:lang w:val="en-GB"/>
        </w:rPr>
        <w:instrText>ADDIN CSL_CITATION {"citationItems":[{"id":"ITEM-1","itemData":{"author":[{"dropping-particle":"","family":"World Health Organization (WHO)","given":"","non-dropping-particle":"","parse-names":false,"suffix":""}],"id":"ITEM-1","issued":{"date-parts":[["2021"]]},"publisher":"World Health Organization","publisher-place":"Geneva","title":"Updated recommendations on service delivery for the treatment and care of people living with HIV","type":"book"},"uris":["http://www.mendeley.com/documents/?uuid=19bc73b8-72e8-4d07-9a6f-bf697ea6ac75"]}],"mendeley":{"formattedCitation":"[45]","plainTextFormattedCitation":"[45]","previouslyFormattedCitation":"[45]"},"properties":{"noteIndex":0},"schema":"https://github.com/citation-style-language/schema/raw/master/csl-citation.json"}</w:instrText>
      </w:r>
      <w:r w:rsidR="00DF02DC" w:rsidRPr="00AA57BB">
        <w:rPr>
          <w:rFonts w:ascii="Times New Roman" w:hAnsi="Times New Roman" w:cs="Times New Roman"/>
          <w:sz w:val="24"/>
          <w:szCs w:val="24"/>
          <w:lang w:val="en-GB"/>
        </w:rPr>
        <w:fldChar w:fldCharType="separate"/>
      </w:r>
      <w:r w:rsidR="00E75E37" w:rsidRPr="00AA57BB">
        <w:rPr>
          <w:rFonts w:ascii="Times New Roman" w:hAnsi="Times New Roman" w:cs="Times New Roman"/>
          <w:noProof/>
          <w:sz w:val="24"/>
          <w:szCs w:val="24"/>
          <w:lang w:val="en-GB"/>
        </w:rPr>
        <w:t>[45]</w:t>
      </w:r>
      <w:r w:rsidR="00DF02DC" w:rsidRPr="00AA57BB">
        <w:rPr>
          <w:rFonts w:ascii="Times New Roman" w:hAnsi="Times New Roman" w:cs="Times New Roman"/>
          <w:sz w:val="24"/>
          <w:szCs w:val="24"/>
          <w:lang w:val="en-GB"/>
        </w:rPr>
        <w:fldChar w:fldCharType="end"/>
      </w:r>
      <w:r w:rsidRPr="00AA57BB">
        <w:rPr>
          <w:rFonts w:ascii="Times New Roman" w:hAnsi="Times New Roman" w:cs="Times New Roman"/>
          <w:sz w:val="24"/>
          <w:szCs w:val="24"/>
          <w:lang w:val="en-GB"/>
        </w:rPr>
        <w:t xml:space="preserve">. </w:t>
      </w:r>
    </w:p>
    <w:p w14:paraId="4CE83E28" w14:textId="656C63E2" w:rsidR="0033031C" w:rsidRPr="00AA57BB" w:rsidRDefault="00195E77" w:rsidP="009A5106">
      <w:pPr>
        <w:spacing w:line="360" w:lineRule="auto"/>
        <w:rPr>
          <w:rFonts w:ascii="Times New Roman" w:hAnsi="Times New Roman" w:cs="Times New Roman"/>
          <w:sz w:val="24"/>
          <w:szCs w:val="24"/>
          <w:lang w:val="en-GB"/>
        </w:rPr>
      </w:pPr>
      <w:r w:rsidRPr="00AA57BB">
        <w:rPr>
          <w:rFonts w:ascii="Times New Roman" w:hAnsi="Times New Roman" w:cs="Times New Roman"/>
          <w:sz w:val="24"/>
          <w:szCs w:val="24"/>
          <w:lang w:val="en-GB"/>
        </w:rPr>
        <w:t>Consistent with previous reports</w:t>
      </w:r>
      <w:r w:rsidR="00615AE9" w:rsidRPr="00AA57BB">
        <w:rPr>
          <w:rFonts w:ascii="Times New Roman" w:hAnsi="Times New Roman" w:cs="Times New Roman"/>
          <w:sz w:val="24"/>
          <w:szCs w:val="24"/>
          <w:lang w:val="en-GB"/>
        </w:rPr>
        <w:t xml:space="preserve"> </w:t>
      </w:r>
      <w:r w:rsidRPr="00AA57BB">
        <w:rPr>
          <w:rFonts w:ascii="Times New Roman" w:hAnsi="Times New Roman" w:cs="Times New Roman"/>
          <w:sz w:val="24"/>
          <w:szCs w:val="24"/>
          <w:lang w:val="en-GB"/>
        </w:rPr>
        <w:fldChar w:fldCharType="begin" w:fldLock="1"/>
      </w:r>
      <w:r w:rsidR="00E75E37" w:rsidRPr="00AA57BB">
        <w:rPr>
          <w:rFonts w:ascii="Times New Roman" w:hAnsi="Times New Roman" w:cs="Times New Roman"/>
          <w:sz w:val="24"/>
          <w:szCs w:val="24"/>
          <w:lang w:val="en-GB"/>
        </w:rPr>
        <w:instrText>ADDIN CSL_CITATION {"citationItems":[{"id":"ITEM-1","itemData":{"DOI":"10.1002/jia2.25631","ISSN":"1758-2652","author":[{"dropping-particle":"","family":"Haas","given":"Andreas D","non-dropping-particle":"","parse-names":false,"suffix":""},{"dropping-particle":"","family":"Radin","given":"Elizabeth","non-dropping-particle":"","parse-names":false,"suffix":""},{"dropping-particle":"","family":"Hakim","given":"Avi J","non-dropping-particle":"","parse-names":false,"suffix":""},{"dropping-particle":"","family":"Jahn","given":"Andreas","non-dropping-particle":"","parse-names":false,"suffix":""},{"dropping-particle":"","family":"Philip","given":"Neena M","non-dropping-particle":"","parse-names":false,"suffix":""},{"dropping-particle":"","family":"Jonnalagadda","given":"Sasi","non-dropping-particle":"","parse-names":false,"suffix":""},{"dropping-particle":"","family":"Saito","given":"Suzue","non-dropping-particle":"","parse-names":false,"suffix":""},{"dropping-particle":"","family":"Low","given":"Andrea","non-dropping-particle":"","parse-names":false,"suffix":""},{"dropping-particle":"","family":"Patel","given":"Hetal","non-dropping-particle":"","parse-names":false,"suffix":""},{"dropping-particle":"","family":"Schwitters","given":"Amee M","non-dropping-particle":"","parse-names":false,"suffix":""},{"dropping-particle":"","family":"Rogers","given":"John H","non-dropping-particle":"","parse-names":false,"suffix":""},{"dropping-particle":"","family":"Frederix","given":"Koen","non-dropping-particle":"","parse-names":false,"suffix":""},{"dropping-particle":"","family":"Kim","given":"Evelyn","non-dropping-particle":"","parse-names":false,"suffix":""},{"dropping-particle":"","family":"Bello","given":"George","non-dropping-particle":"","parse-names":false,"suffix":""},{"dropping-particle":"","family":"Williams","given":"Daniel B","non-dropping-particle":"","parse-names":false,"suffix":""},{"dropping-particle":"","family":"Parekh","given":"Bharat","non-dropping-particle":"","parse-names":false,"suffix":""},{"dropping-particle":"","family":"Sachathep","given":"Karampreet","non-dropping-particle":"","parse-names":false,"suffix":""},{"dropping-particle":"","family":"Barradas","given":"Danielle T","non-dropping-particle":"","parse-names":false,"suffix":""},{"dropping-particle":"","family":"Kalua","given":"Thokozani","non-dropping-particle":"","parse-names":false,"suffix":""},{"dropping-particle":"","family":"Birhanu","given":"Sehin","non-dropping-particle":"","parse-names":false,"suffix":""},{"dropping-particle":"","family":"Musuka","given":"Godfrey","non-dropping-particle":"","parse-names":false,"suffix":""},{"dropping-particle":"","family":"Mugurungi","given":"Owen","non-dropping-particle":"","parse-names":false,"suffix":""},{"dropping-particle":"","family":"Tippett Barr","given":"Beth A","non-dropping-particle":"","parse-names":false,"suffix":""},{"dropping-particle":"","family":"Sleeman","given":"Katrina","non-dropping-particle":"","parse-names":false,"suffix":""},{"dropping-particle":"","family":"Mulenga","given":"Lloyd B","non-dropping-particle":"","parse-names":false,"suffix":""},{"dropping-particle":"","family":"Thin","given":"Kyaw","non-dropping-particle":"","parse-names":false,"suffix":""},{"dropping-particle":"","family":"Ao","given":"Trong T","non-dropping-particle":"","parse-names":false,"suffix":""},{"dropping-particle":"","family":"Brown","given":"Kristin","non-dropping-particle":"","parse-names":false,"suffix":""},{"dropping-particle":"","family":"Voetsch","given":"Andrew C","non-dropping-particle":"","parse-names":false,"suffix":""},{"dropping-particle":"","family":"Justman","given":"Jessica E","non-dropping-particle":"","parse-names":false,"suffix":""}],"container-title":"Journal of the International AIDS Society","id":"ITEM-1","issue":"11","issued":{"date-parts":[["2020","11","22"]]},"title":"Prevalence of nonsuppressed viral load and associated factors among HIV‐positive adults receiving antiretroviral therapy in Eswatini, Lesotho, Malawi, Zambia and Zimbabwe (2015 to 2017): results from population‐based nationally representative surveys","type":"article-journal","volume":"23"},"uris":["http://www.mendeley.com/documents/?uuid=c728b531-4163-4274-b982-3969b69341c2"]},{"id":"ITEM-2","itemData":{"DOI":"10.15585/mmwr.mm6701a6","ISSN":"1545-861X","PMID":"29329280","abstract":"In 2016, an estimated 1.5 million females aged 15-24 years were living with human immunodeficiency virus (HIV) infection in Eastern and Southern Africa, where the prevalence of HIV infection among adolescent girls and young women (3.4%) is more than double that for males in the same age range (1.6%) (1). Progress was assessed toward the Joint United Nations Programme on HIV/AIDS (UNAIDS) 2020 targets for adolescent girls and young women in sub-Saharan Africa (90% of those with HIV infection aware of their status, 90% of HIV-infected persons aware of their status on antiretroviral treatment [ART], and 90% of those on treatment virally suppressed [HIV viral load &lt;1,000 HIV RNA copies/mL]) (2) using data from recent Population-based HIV Impact Assessment (PHIA) surveys in seven countries. The national prevalence of HIV infection in adolescent girls and young women aged 15-24 years, the percentage who were aware of their status, and among those persons who were aware, the percentage who had achieved viral suppression were calculated. The target for viral suppression among all persons with HIV infection is 73% (the product of 90% x 90% x 90%). Among all seven countries, the prevalence of HIV infection among adolescent girls and young women was 3.6%; among those in this group, 46.3% reported being aware of their HIV-positive status, and 45.0% were virally suppressed. Sustained efforts by national HIV and public health programs to diagnose HIV infection in adolescent girls and young women as early as possible to ensure rapid initiation of ART should help achieve epidemic control among adolescent girls and young women.","author":[{"dropping-particle":"","family":"Brown","given":"Kristin","non-dropping-particle":"","parse-names":false,"suffix":""},{"dropping-particle":"","family":"Williams","given":"Daniel B","non-dropping-particle":"","parse-names":false,"suffix":""},{"dropping-particle":"","family":"Kinchen","given":"Steve","non-dropping-particle":"","parse-names":false,"suffix":""},{"dropping-particle":"","family":"Saito","given":"Suzue","non-dropping-particle":"","parse-names":false,"suffix":""},{"dropping-particle":"","family":"Radin","given":"Elizabeth","non-dropping-particle":"","parse-names":false,"suffix":""},{"dropping-particle":"","family":"Patel","given":"Hetal","non-dropping-particle":"","parse-names":false,"suffix":""},{"dropping-particle":"","family":"Low","given":"Andrea","non-dropping-particle":"","parse-names":false,"suffix":""},{"dropping-particle":"","family":"Delgado","given":"Stephen","non-dropping-particle":"","parse-names":false,"suffix":""},{"dropping-particle":"","family":"Mugurungi","given":"Owen","non-dropping-particle":"","parse-names":false,"suffix":""},{"dropping-particle":"","family":"Musuka","given":"Godfrey","non-dropping-particle":"","parse-names":false,"suffix":""},{"dropping-particle":"","family":"Tippett Barr","given":"Beth A","non-dropping-particle":"","parse-names":false,"suffix":""},{"dropping-particle":"","family":"Nwankwo-Igomu","given":"E Amaka","non-dropping-particle":"","parse-names":false,"suffix":""},{"dropping-particle":"","family":"Ruangtragool","given":"Leala","non-dropping-particle":"","parse-names":false,"suffix":""},{"dropping-particle":"","family":"Hakim","given":"Avi J","non-dropping-particle":"","parse-names":false,"suffix":""},{"dropping-particle":"","family":"Kalua","given":"Thokozani","non-dropping-particle":"","parse-names":false,"suffix":""},{"dropping-particle":"","family":"Nyirenda","given":"Rose","non-dropping-particle":"","parse-names":false,"suffix":""},{"dropping-particle":"","family":"Chipungu","given":"Gertrude","non-dropping-particle":"","parse-names":false,"suffix":""},{"dropping-particle":"","family":"Auld","given":"Andrew","non-dropping-particle":"","parse-names":false,"suffix":""},{"dropping-particle":"","family":"Kim","given":"Evelyn","non-dropping-particle":"","parse-names":false,"suffix":""},{"dropping-particle":"","family":"Payne","given":"Danielle","non-dropping-particle":"","parse-names":false,"suffix":""},{"dropping-particle":"","family":"Wadonda-Kabondo","given":"Nellie","non-dropping-particle":"","parse-names":false,"suffix":""},{"dropping-particle":"","family":"West","given":"Christine","non-dropping-particle":"","parse-names":false,"suffix":""},{"dropping-particle":"","family":"Brennan","given":"Elizabeth","non-dropping-particle":"","parse-names":false,"suffix":""},{"dropping-particle":"","family":"Deutsch","given":"Beth","non-dropping-particle":"","parse-names":false,"suffix":""},{"dropping-particle":"","family":"Worku","given":"Anteneh","non-dropping-particle":"","parse-names":false,"suffix":""},{"dropping-particle":"","family":"Jonnalagadda","given":"Sasi","non-dropping-particle":"","parse-names":false,"suffix":""},{"dropping-particle":"","family":"Mulenga","given":"Lloyd B","non-dropping-particle":"","parse-names":false,"suffix":""},{"dropping-particle":"","family":"Dzekedzeke","given":"Kumbutso","non-dropping-particle":"","parse-names":false,"suffix":""},{"dropping-particle":"","family":"Barradas","given":"Danielle T","non-dropping-particle":"","parse-names":false,"suffix":""},{"dropping-particle":"","family":"Cai","given":"Haotian","non-dropping-particle":"","parse-names":false,"suffix":""},{"dropping-particle":"","family":"Gupta","given":"Sundeep","non-dropping-particle":"","parse-names":false,"suffix":""},{"dropping-particle":"","family":"Kamocha","given":"Stanley","non-dropping-particle":"","parse-names":false,"suffix":""},{"dropping-particle":"","family":"Riggs","given":"Margaret A","non-dropping-particle":"","parse-names":false,"suffix":""},{"dropping-particle":"","family":"Sachathep","given":"Karampreet","non-dropping-particle":"","parse-names":false,"suffix":""},{"dropping-particle":"","family":"Kirungi","given":"Wilford","non-dropping-particle":"","parse-names":false,"suffix":""},{"dropping-particle":"","family":"Musinguzi","given":"Joshua","non-dropping-particle":"","parse-names":false,"suffix":""},{"dropping-particle":"","family":"Opio","given":"Alex","non-dropping-particle":"","parse-names":false,"suffix":""},{"dropping-particle":"","family":"Biraro","given":"Sam","non-dropping-particle":"","parse-names":false,"suffix":""},{"dropping-particle":"","family":"Bancroft","given":"Elizabeth","non-dropping-particle":"","parse-names":false,"suffix":""},{"dropping-particle":"","family":"Galbraith","given":"Jennifer","non-dropping-particle":"","parse-names":false,"suffix":""},{"dropping-particle":"","family":"Kiyingi","given":"Herbert","non-dropping-particle":"","parse-names":false,"suffix":""},{"dropping-particle":"","family":"Farahani","given":"Mansoor","non-dropping-particle":"","parse-names":false,"suffix":""},{"dropping-particle":"","family":"Hladik","given":"Wolfgang","non-dropping-particle":"","parse-names":false,"suffix":""},{"dropping-particle":"","family":"Nyangoma","given":"Edith","non-dropping-particle":"","parse-names":false,"suffix":""},{"dropping-particle":"","family":"Ginindza","given":"Choice","non-dropping-particle":"","parse-names":false,"suffix":""},{"dropping-particle":"","family":"Masangane","given":"Zandile","non-dropping-particle":"","parse-names":false,"suffix":""},{"dropping-particle":"","family":"Mhlanga","given":"Fortune","non-dropping-particle":"","parse-names":false,"suffix":""},{"dropping-particle":"","family":"Mnisi","given":"Zandile","non-dropping-particle":"","parse-names":false,"suffix":""},{"dropping-particle":"","family":"Munyaradzi","given":"Pasipamire","non-dropping-particle":"","parse-names":false,"suffix":""},{"dropping-particle":"","family":"Zwane","given":"Amos","non-dropping-particle":"","parse-names":false,"suffix":""},{"dropping-particle":"","family":"Burke","given":"Sean","non-dropping-particle":"","parse-names":false,"suffix":""},{"dropping-particle":"","family":"Kayigamba","given":"Felix B","non-dropping-particle":"","parse-names":false,"suffix":""},{"dropping-particle":"","family":"Nuwagaba-Biribonwoha","given":"Harriet","non-dropping-particle":"","parse-names":false,"suffix":""},{"dropping-particle":"","family":"Sahabo","given":"Ruben","non-dropping-particle":"","parse-names":false,"suffix":""},{"dropping-particle":"","family":"Ao","given":"Trong T","non-dropping-particle":"","parse-names":false,"suffix":""},{"dropping-particle":"","family":"Draghi","given":"Chiara","non-dropping-particle":"","parse-names":false,"suffix":""},{"dropping-particle":"","family":"Ryan","given":"Caroline","non-dropping-particle":"","parse-names":false,"suffix":""},{"dropping-particle":"","family":"Philip","given":"Neena M","non-dropping-particle":"","parse-names":false,"suffix":""},{"dropping-particle":"","family":"Mosha","given":"Fausta","non-dropping-particle":"","parse-names":false,"suffix":""},{"dropping-particle":"","family":"Mulokozi","given":"Aroldia","non-dropping-particle":"","parse-names":false,"suffix":""},{"dropping-particle":"","family":"Ntigiti","given":"Phausta","non-dropping-particle":"","parse-names":false,"suffix":""},{"dropping-particle":"","family":"Ramadhani","given":"Angela A","non-dropping-particle":"","parse-names":false,"suffix":""},{"dropping-particle":"","family":"Somi","given":"Geoffrey R","non-dropping-particle":"","parse-names":false,"suffix":""},{"dropping-particle":"","family":"Makafu","given":"Cecilia","non-dropping-particle":"","parse-names":false,"suffix":""},{"dropping-particle":"","family":"Mugisha","given":"Veronicah","non-dropping-particle":"","parse-names":false,"suffix":""},{"dropping-particle":"","family":"Zelothe","given":"Julius","non-dropping-particle":"","parse-names":false,"suffix":""},{"dropping-particle":"","family":"Lavilla","given":"Kayla","non-dropping-particle":"","parse-names":false,"suffix":""},{"dropping-particle":"","family":"Lowrance","given":"David W","non-dropping-particle":"","parse-names":false,"suffix":""},{"dropping-particle":"","family":"Mdodo","given":"Rennatus","non-dropping-particle":"","parse-names":false,"suffix":""},{"dropping-particle":"","family":"Gummerson","given":"Elizabeth","non-dropping-particle":"","parse-names":false,"suffix":""},{"dropping-particle":"","family":"Stupp","given":"Paul","non-dropping-particle":"","parse-names":false,"suffix":""},{"dropping-particle":"","family":"Thin","given":"Kyaw","non-dropping-particle":"","parse-names":false,"suffix":""},{"dropping-particle":"","family":"Frederix","given":"Koen","non-dropping-particle":"","parse-names":false,"suffix":""},{"dropping-particle":"","family":"Davia","given":"Stefania","non-dropping-particle":"","parse-names":false,"suffix":""},{"dropping-particle":"","family":"Schwitters","given":"Amee M","non-dropping-particle":"","parse-names":false,"suffix":""},{"dropping-particle":"","family":"McCracken","given":"Stephen D","non-dropping-particle":"","parse-names":false,"suffix":""},{"dropping-particle":"","family":"Duong","given":"Yen T","non-dropping-particle":"","parse-names":false,"suffix":""},{"dropping-particle":"","family":"Hoos","given":"David","non-dropping-particle":"","parse-names":false,"suffix":""},{"dropping-particle":"","family":"Parekh","given":"Bharat","non-dropping-particle":"","parse-names":false,"suffix":""},{"dropping-particle":"","family":"Justman","given":"Jessica E","non-dropping-particle":"","parse-names":false,"suffix":""},{"dropping-particle":"","family":"Voetsch","given":"Andrew C","non-dropping-particle":"","parse-names":false,"suffix":""}],"container-title":"MMWR. Morbidity and mortality weekly report","id":"ITEM-2","issue":"1","issued":{"date-parts":[["2018","1","12"]]},"page":"29-32","title":"Status of HIV Epidemic Control Among Adolescent Girls and Young Women Aged 15-24 Years - Seven African Countries, 2015-2017.","type":"article-journal","volume":"67"},"uris":["http://www.mendeley.com/documents/?uuid=9fa859f5-ad8b-4628-a947-ac46b09db89a"]}],"mendeley":{"formattedCitation":"[18,19]","plainTextFormattedCitation":"[18,19]","previouslyFormattedCitation":"[18,19]"},"properties":{"noteIndex":0},"schema":"https://github.com/citation-style-language/schema/raw/master/csl-citation.json"}</w:instrText>
      </w:r>
      <w:r w:rsidRPr="00AA57BB">
        <w:rPr>
          <w:rFonts w:ascii="Times New Roman" w:hAnsi="Times New Roman" w:cs="Times New Roman"/>
          <w:sz w:val="24"/>
          <w:szCs w:val="24"/>
          <w:lang w:val="en-GB"/>
        </w:rPr>
        <w:fldChar w:fldCharType="separate"/>
      </w:r>
      <w:r w:rsidR="007963D4" w:rsidRPr="00AA57BB">
        <w:rPr>
          <w:rFonts w:ascii="Times New Roman" w:hAnsi="Times New Roman" w:cs="Times New Roman"/>
          <w:noProof/>
          <w:sz w:val="24"/>
          <w:szCs w:val="24"/>
          <w:lang w:val="en-GB"/>
        </w:rPr>
        <w:t>[18,19]</w:t>
      </w:r>
      <w:r w:rsidRPr="00AA57BB">
        <w:rPr>
          <w:rFonts w:ascii="Times New Roman" w:hAnsi="Times New Roman" w:cs="Times New Roman"/>
          <w:sz w:val="24"/>
          <w:szCs w:val="24"/>
          <w:lang w:val="en-GB"/>
        </w:rPr>
        <w:fldChar w:fldCharType="end"/>
      </w:r>
      <w:r w:rsidR="00615AE9" w:rsidRPr="00AA57BB">
        <w:rPr>
          <w:rFonts w:ascii="Times New Roman" w:hAnsi="Times New Roman" w:cs="Times New Roman"/>
          <w:sz w:val="24"/>
          <w:szCs w:val="24"/>
          <w:lang w:val="en-GB"/>
        </w:rPr>
        <w:t>,</w:t>
      </w:r>
      <w:r w:rsidRPr="00AA57BB">
        <w:rPr>
          <w:rFonts w:ascii="Times New Roman" w:hAnsi="Times New Roman" w:cs="Times New Roman"/>
          <w:sz w:val="24"/>
          <w:szCs w:val="24"/>
          <w:lang w:val="en-GB"/>
        </w:rPr>
        <w:t xml:space="preserve"> a</w:t>
      </w:r>
      <w:r w:rsidR="003F2DC0" w:rsidRPr="00AA57BB">
        <w:rPr>
          <w:rFonts w:ascii="Times New Roman" w:hAnsi="Times New Roman" w:cs="Times New Roman"/>
          <w:sz w:val="24"/>
          <w:szCs w:val="24"/>
          <w:lang w:val="en-GB"/>
        </w:rPr>
        <w:t>dolescents and young adults</w:t>
      </w:r>
      <w:r w:rsidR="00686A62" w:rsidRPr="00AA57BB">
        <w:rPr>
          <w:rFonts w:ascii="Times New Roman" w:hAnsi="Times New Roman" w:cs="Times New Roman"/>
          <w:sz w:val="24"/>
          <w:szCs w:val="24"/>
          <w:lang w:val="en-GB"/>
        </w:rPr>
        <w:t xml:space="preserve"> </w:t>
      </w:r>
      <w:r w:rsidR="00676C9C" w:rsidRPr="00AA57BB">
        <w:rPr>
          <w:rFonts w:ascii="Times New Roman" w:hAnsi="Times New Roman" w:cs="Times New Roman"/>
          <w:sz w:val="24"/>
          <w:szCs w:val="24"/>
          <w:lang w:val="en-GB"/>
        </w:rPr>
        <w:t>had</w:t>
      </w:r>
      <w:r w:rsidR="003F2DC0" w:rsidRPr="00AA57BB">
        <w:rPr>
          <w:rFonts w:ascii="Times New Roman" w:hAnsi="Times New Roman" w:cs="Times New Roman"/>
          <w:sz w:val="24"/>
          <w:szCs w:val="24"/>
          <w:lang w:val="en-GB"/>
        </w:rPr>
        <w:t xml:space="preserve"> </w:t>
      </w:r>
      <w:r w:rsidR="00686A62" w:rsidRPr="00AA57BB">
        <w:rPr>
          <w:rFonts w:ascii="Times New Roman" w:hAnsi="Times New Roman" w:cs="Times New Roman"/>
          <w:sz w:val="24"/>
          <w:szCs w:val="24"/>
          <w:lang w:val="en-GB"/>
        </w:rPr>
        <w:t xml:space="preserve">poorer HIV treatment outcomes than older adults. </w:t>
      </w:r>
      <w:r w:rsidRPr="00AA57BB">
        <w:rPr>
          <w:rFonts w:ascii="Times New Roman" w:hAnsi="Times New Roman" w:cs="Times New Roman"/>
          <w:sz w:val="24"/>
          <w:szCs w:val="24"/>
          <w:lang w:val="en-GB"/>
        </w:rPr>
        <w:t>In our study, o</w:t>
      </w:r>
      <w:r w:rsidR="00676C9C" w:rsidRPr="00AA57BB">
        <w:rPr>
          <w:rFonts w:ascii="Times New Roman" w:hAnsi="Times New Roman" w:cs="Times New Roman"/>
          <w:sz w:val="24"/>
          <w:szCs w:val="24"/>
          <w:lang w:val="en-GB"/>
        </w:rPr>
        <w:t xml:space="preserve">nly about 40-60% of patients under 25 had </w:t>
      </w:r>
      <w:commentRangeStart w:id="133"/>
      <w:r w:rsidR="00676C9C" w:rsidRPr="00AA57BB">
        <w:rPr>
          <w:rFonts w:ascii="Times New Roman" w:hAnsi="Times New Roman" w:cs="Times New Roman"/>
          <w:sz w:val="24"/>
          <w:szCs w:val="24"/>
          <w:lang w:val="en-GB"/>
        </w:rPr>
        <w:t>cons</w:t>
      </w:r>
      <w:ins w:id="134" w:author="Egger, Matthias (ISPM)" w:date="2022-05-16T18:10:00Z">
        <w:r w:rsidR="00196962">
          <w:rPr>
            <w:rFonts w:ascii="Times New Roman" w:hAnsi="Times New Roman" w:cs="Times New Roman"/>
            <w:sz w:val="24"/>
            <w:szCs w:val="24"/>
            <w:lang w:val="en-GB"/>
          </w:rPr>
          <w:t>istently</w:t>
        </w:r>
        <w:commentRangeEnd w:id="133"/>
        <w:r w:rsidR="00196962">
          <w:rPr>
            <w:rStyle w:val="CommentReference"/>
          </w:rPr>
          <w:commentReference w:id="133"/>
        </w:r>
        <w:r w:rsidR="00196962">
          <w:rPr>
            <w:rFonts w:ascii="Times New Roman" w:hAnsi="Times New Roman" w:cs="Times New Roman"/>
            <w:sz w:val="24"/>
            <w:szCs w:val="24"/>
            <w:lang w:val="en-GB"/>
          </w:rPr>
          <w:t xml:space="preserve"> </w:t>
        </w:r>
      </w:ins>
      <w:del w:id="135" w:author="Egger, Matthias (ISPM)" w:date="2022-05-16T18:10:00Z">
        <w:r w:rsidR="00676C9C" w:rsidRPr="00AA57BB" w:rsidDel="00196962">
          <w:rPr>
            <w:rFonts w:ascii="Times New Roman" w:hAnsi="Times New Roman" w:cs="Times New Roman"/>
            <w:sz w:val="24"/>
            <w:szCs w:val="24"/>
            <w:lang w:val="en-GB"/>
          </w:rPr>
          <w:delText xml:space="preserve">ciously </w:delText>
        </w:r>
      </w:del>
      <w:r w:rsidR="00676C9C" w:rsidRPr="00AA57BB">
        <w:rPr>
          <w:rFonts w:ascii="Times New Roman" w:hAnsi="Times New Roman" w:cs="Times New Roman"/>
          <w:sz w:val="24"/>
          <w:szCs w:val="24"/>
          <w:lang w:val="en-GB"/>
        </w:rPr>
        <w:t>high adherence</w:t>
      </w:r>
      <w:r w:rsidR="00495C32" w:rsidRPr="00AA57BB">
        <w:rPr>
          <w:rFonts w:ascii="Times New Roman" w:hAnsi="Times New Roman" w:cs="Times New Roman"/>
          <w:sz w:val="24"/>
          <w:szCs w:val="24"/>
          <w:lang w:val="en-GB"/>
        </w:rPr>
        <w:t xml:space="preserve">. </w:t>
      </w:r>
      <w:r w:rsidR="00676C9C" w:rsidRPr="00AA57BB">
        <w:rPr>
          <w:rFonts w:ascii="Times New Roman" w:hAnsi="Times New Roman" w:cs="Times New Roman"/>
          <w:sz w:val="24"/>
          <w:szCs w:val="24"/>
          <w:lang w:val="en-GB"/>
        </w:rPr>
        <w:t xml:space="preserve">The proportion of patients with decreasing adherence was highest in adolescents 15 to 19 years. This decrease in adherence might </w:t>
      </w:r>
      <w:r w:rsidR="0030382A" w:rsidRPr="00AA57BB">
        <w:rPr>
          <w:rFonts w:ascii="Times New Roman" w:hAnsi="Times New Roman" w:cs="Times New Roman"/>
          <w:sz w:val="24"/>
          <w:szCs w:val="24"/>
          <w:lang w:val="en-GB"/>
        </w:rPr>
        <w:t>reflect</w:t>
      </w:r>
      <w:r w:rsidR="00676C9C" w:rsidRPr="00AA57BB">
        <w:rPr>
          <w:rFonts w:ascii="Times New Roman" w:hAnsi="Times New Roman" w:cs="Times New Roman"/>
          <w:sz w:val="24"/>
          <w:szCs w:val="24"/>
          <w:lang w:val="en-GB"/>
        </w:rPr>
        <w:t xml:space="preserve"> challenges related to transitioning from paediatric to adolescent care</w:t>
      </w:r>
      <w:r w:rsidR="00495C32" w:rsidRPr="00AA57BB">
        <w:rPr>
          <w:rFonts w:ascii="Times New Roman" w:hAnsi="Times New Roman" w:cs="Times New Roman"/>
          <w:sz w:val="24"/>
          <w:szCs w:val="24"/>
          <w:lang w:val="en-GB"/>
        </w:rPr>
        <w:t xml:space="preserve"> </w:t>
      </w:r>
      <w:r w:rsidR="0030382A" w:rsidRPr="00AA57BB">
        <w:rPr>
          <w:rFonts w:ascii="Times New Roman" w:hAnsi="Times New Roman" w:cs="Times New Roman"/>
          <w:sz w:val="24"/>
          <w:szCs w:val="24"/>
          <w:lang w:val="en-GB"/>
        </w:rPr>
        <w:fldChar w:fldCharType="begin" w:fldLock="1"/>
      </w:r>
      <w:r w:rsidR="002304D5" w:rsidRPr="00AA57BB">
        <w:rPr>
          <w:rFonts w:ascii="Times New Roman" w:hAnsi="Times New Roman" w:cs="Times New Roman"/>
          <w:sz w:val="24"/>
          <w:szCs w:val="24"/>
          <w:lang w:val="en-GB"/>
        </w:rPr>
        <w:instrText>ADDIN CSL_CITATION {"citationItems":[{"id":"ITEM-1","itemData":{"DOI":"10.7448/IAS.20.4.21668","ISSN":"17582652","abstract":"© 2017 Davies M-A et al; licensee International AIDS Society. Introduction: To evaluate long-term outcomes in HIV-infected adolescents, it is important to identify ways of tracking outcomes after transfer to a different health facility. The Department of Health (DoH) in the Western Cape Province (WCP) of South Africa uses a single unique identifier for all patients across the health service platform. We examined adolescent outcomes after transfer by linking data from four International epidemiology Databases to Evaluate AIDS Southern Africa (IeDEA-SA) cohorts in the WCP with DoH data. Methods: We included adolescents on antiretroviral therapy who transferred out of their original cohort from 10 to 19 years of age between 2004 and 2014. The DoH conducted the linkage separately for each cohort and linked anonymized data were then combined. The primary outcome was successful transfer defined as having a patient record at a facility other than the original facility after the transfer date. Secondary outcomes included the proportion of patients retained, with HIV-RNA &lt; 400 copies/ml and CD4 &gt; 500 cells/µl at 1, 2 and 3 years post-transfer. Results: Of 460 adolescents transferred out (53% female), 72% transferred at 10–14 years old, and 79% transferred out of tertiary facilities. Overall, 81% of patients transferred successfully at a median (interquartile range) of 56 (27–134) days following transfer date; 95% reached the transfer site &lt; 18 months after transfer out. Among those transferring successfully, the proportion retained decreased from 1 to 3 years post-transfer (90–84%). There was no significant difference between transfer and 1–3 years post-transfer in the proportion of retained adolescents with HIV-RNA &lt; 400 copies/ml and CD4 &gt; 500 cells/µl except for HIV-RNA &lt; 400 copies/ml at 3 years (86% vs. 75%; p = 0.007). The proportion virologically suppressed and with CD4 &gt; 500 cells/µl was significantly lower at 1 and 2 years post-transfer in those transferring at 15–19 vs. 10–14 years of age. Using laboratory data alone over-estimated time to successful transfer. Conclusions: Linking cohort data to health information system data allowed efficient assessment of post-transfer outcomes. Although &gt; 80% of adolescents transferred successfully with nearly 85% of them retained for 3 years post-transfer, the decline in the proportion virologically suppressed and poorer outcomes in older adolescents are concerns.","author":[{"dropping-particle":"","family":"Davies","given":"Mary-Ann","non-dropping-particle":"","parse-names":false,"suffix":""},{"dropping-particle":"","family":"Tsondai","given":"Priscilla","non-dropping-particle":"","parse-names":false,"suffix":""},{"dropping-particle":"","family":"Tiffin","given":"Nicki","non-dropping-particle":"","parse-names":false,"suffix":""},{"dropping-particle":"","family":"Eley","given":"Brian","non-dropping-particle":"","parse-names":false,"suffix":""},{"dropping-particle":"","family":"Rabie","given":"Helena","non-dropping-particle":"","parse-names":false,"suffix":""},{"dropping-particle":"","family":"Euvrard","given":"Jonathan","non-dropping-particle":"","parse-names":false,"suffix":""},{"dropping-particle":"","family":"Orrell","given":"Catherine","non-dropping-particle":"","parse-names":false,"suffix":""},{"dropping-particle":"","family":"Prozesky","given":"Hans","non-dropping-particle":"","parse-names":false,"suffix":""},{"dropping-particle":"","family":"Wood","given":"Robin","non-dropping-particle":"","parse-names":false,"suffix":""},{"dropping-particle":"","family":"Cogill","given":"Dolphina","non-dropping-particle":"","parse-names":false,"suffix":""},{"dropping-particle":"","family":"Haas","given":"Andreas D.","non-dropping-particle":"","parse-names":false,"suffix":""},{"dropping-particle":"","family":"Sohn","given":"Annette H.","non-dropping-particle":"","parse-names":false,"suffix":""},{"dropping-particle":"","family":"Boulle","given":"Andrew","non-dropping-particle":"","parse-names":false,"suffix":""}],"container-title":"Journal of the International AIDS Society","id":"ITEM-1","issued":{"date-parts":[["2017","5"]]},"page":"21668","title":"Where do HIV-infected adolescents go after transfer? - Tracking transition/transfer of HIV-infected adolescents using linkage of cohort data to a health information system platform","type":"article-journal","volume":"20"},"uris":["http://www.mendeley.com/documents/?uuid=67f0e435-d5e1-3f3d-848d-d3fe62426664"]}],"mendeley":{"formattedCitation":"[47]","plainTextFormattedCitation":"[47]","previouslyFormattedCitation":"[47]"},"properties":{"noteIndex":0},"schema":"https://github.com/citation-style-language/schema/raw/master/csl-citation.json"}</w:instrText>
      </w:r>
      <w:r w:rsidR="0030382A" w:rsidRPr="00AA57BB">
        <w:rPr>
          <w:rFonts w:ascii="Times New Roman" w:hAnsi="Times New Roman" w:cs="Times New Roman"/>
          <w:sz w:val="24"/>
          <w:szCs w:val="24"/>
          <w:lang w:val="en-GB"/>
        </w:rPr>
        <w:fldChar w:fldCharType="separate"/>
      </w:r>
      <w:r w:rsidR="007963D4" w:rsidRPr="00AA57BB">
        <w:rPr>
          <w:rFonts w:ascii="Times New Roman" w:hAnsi="Times New Roman" w:cs="Times New Roman"/>
          <w:noProof/>
          <w:sz w:val="24"/>
          <w:szCs w:val="24"/>
          <w:lang w:val="en-GB"/>
        </w:rPr>
        <w:t>[47]</w:t>
      </w:r>
      <w:r w:rsidR="0030382A" w:rsidRPr="00AA57BB">
        <w:rPr>
          <w:rFonts w:ascii="Times New Roman" w:hAnsi="Times New Roman" w:cs="Times New Roman"/>
          <w:sz w:val="24"/>
          <w:szCs w:val="24"/>
          <w:lang w:val="en-GB"/>
        </w:rPr>
        <w:fldChar w:fldCharType="end"/>
      </w:r>
      <w:r w:rsidR="00495C32" w:rsidRPr="00AA57BB">
        <w:rPr>
          <w:rFonts w:ascii="Times New Roman" w:hAnsi="Times New Roman" w:cs="Times New Roman"/>
          <w:sz w:val="24"/>
          <w:szCs w:val="24"/>
          <w:lang w:val="en-GB"/>
        </w:rPr>
        <w:t>.</w:t>
      </w:r>
      <w:r w:rsidR="00676C9C" w:rsidRPr="00AA57BB">
        <w:rPr>
          <w:rFonts w:ascii="Times New Roman" w:hAnsi="Times New Roman" w:cs="Times New Roman"/>
          <w:sz w:val="24"/>
          <w:szCs w:val="24"/>
          <w:lang w:val="en-GB"/>
        </w:rPr>
        <w:t xml:space="preserve"> The risk of </w:t>
      </w:r>
      <w:r w:rsidR="00495C32" w:rsidRPr="00AA57BB">
        <w:rPr>
          <w:rFonts w:ascii="Times New Roman" w:hAnsi="Times New Roman" w:cs="Times New Roman"/>
          <w:sz w:val="24"/>
          <w:szCs w:val="24"/>
          <w:lang w:val="en-GB"/>
        </w:rPr>
        <w:t>continuous non-adherence</w:t>
      </w:r>
      <w:r w:rsidR="00676C9C" w:rsidRPr="00AA57BB">
        <w:rPr>
          <w:rFonts w:ascii="Times New Roman" w:hAnsi="Times New Roman" w:cs="Times New Roman"/>
          <w:sz w:val="24"/>
          <w:szCs w:val="24"/>
          <w:lang w:val="en-GB"/>
        </w:rPr>
        <w:t xml:space="preserve"> was highest in the young adults aged 20-24, peaking at 33% in young men with mental health diagnos</w:t>
      </w:r>
      <w:r w:rsidR="0030382A" w:rsidRPr="00AA57BB">
        <w:rPr>
          <w:rFonts w:ascii="Times New Roman" w:hAnsi="Times New Roman" w:cs="Times New Roman"/>
          <w:sz w:val="24"/>
          <w:szCs w:val="24"/>
          <w:lang w:val="en-GB"/>
        </w:rPr>
        <w:t>e</w:t>
      </w:r>
      <w:r w:rsidR="00676C9C" w:rsidRPr="00AA57BB">
        <w:rPr>
          <w:rFonts w:ascii="Times New Roman" w:hAnsi="Times New Roman" w:cs="Times New Roman"/>
          <w:sz w:val="24"/>
          <w:szCs w:val="24"/>
          <w:lang w:val="en-GB"/>
        </w:rPr>
        <w:t>s. In adolescents 15-19</w:t>
      </w:r>
      <w:r w:rsidR="009B1AEB" w:rsidRPr="00AA57BB">
        <w:rPr>
          <w:rFonts w:ascii="Times New Roman" w:hAnsi="Times New Roman" w:cs="Times New Roman"/>
          <w:sz w:val="24"/>
          <w:szCs w:val="24"/>
          <w:lang w:val="en-GB"/>
        </w:rPr>
        <w:t xml:space="preserve"> years old</w:t>
      </w:r>
      <w:r w:rsidR="0030382A" w:rsidRPr="00AA57BB">
        <w:rPr>
          <w:rFonts w:ascii="Times New Roman" w:hAnsi="Times New Roman" w:cs="Times New Roman"/>
          <w:sz w:val="24"/>
          <w:szCs w:val="24"/>
          <w:lang w:val="en-GB"/>
        </w:rPr>
        <w:t>,</w:t>
      </w:r>
      <w:r w:rsidR="00676C9C" w:rsidRPr="00AA57BB">
        <w:rPr>
          <w:rFonts w:ascii="Times New Roman" w:hAnsi="Times New Roman" w:cs="Times New Roman"/>
          <w:sz w:val="24"/>
          <w:szCs w:val="24"/>
          <w:lang w:val="en-GB"/>
        </w:rPr>
        <w:t xml:space="preserve"> </w:t>
      </w:r>
      <w:r w:rsidR="0030382A" w:rsidRPr="00AA57BB">
        <w:rPr>
          <w:rFonts w:ascii="Times New Roman" w:hAnsi="Times New Roman" w:cs="Times New Roman"/>
          <w:sz w:val="24"/>
          <w:szCs w:val="24"/>
          <w:lang w:val="en-GB"/>
        </w:rPr>
        <w:t xml:space="preserve">the risk of </w:t>
      </w:r>
      <w:r w:rsidR="00495C32" w:rsidRPr="00AA57BB">
        <w:rPr>
          <w:rFonts w:ascii="Times New Roman" w:hAnsi="Times New Roman" w:cs="Times New Roman"/>
          <w:sz w:val="24"/>
          <w:szCs w:val="24"/>
          <w:lang w:val="en-GB"/>
        </w:rPr>
        <w:t>continuous non-</w:t>
      </w:r>
      <w:r w:rsidR="0030382A" w:rsidRPr="00AA57BB">
        <w:rPr>
          <w:rFonts w:ascii="Times New Roman" w:hAnsi="Times New Roman" w:cs="Times New Roman"/>
          <w:sz w:val="24"/>
          <w:szCs w:val="24"/>
          <w:lang w:val="en-GB"/>
        </w:rPr>
        <w:t xml:space="preserve">adherence was </w:t>
      </w:r>
      <w:r w:rsidR="00842573">
        <w:rPr>
          <w:rFonts w:ascii="Times New Roman" w:hAnsi="Times New Roman" w:cs="Times New Roman"/>
          <w:sz w:val="24"/>
          <w:szCs w:val="24"/>
          <w:lang w:val="en-GB"/>
        </w:rPr>
        <w:t>7</w:t>
      </w:r>
      <w:r w:rsidR="0030382A" w:rsidRPr="00AA57BB">
        <w:rPr>
          <w:rFonts w:ascii="Times New Roman" w:hAnsi="Times New Roman" w:cs="Times New Roman"/>
          <w:sz w:val="24"/>
          <w:szCs w:val="24"/>
          <w:lang w:val="en-GB"/>
        </w:rPr>
        <w:t>-1</w:t>
      </w:r>
      <w:r w:rsidR="00842573">
        <w:rPr>
          <w:rFonts w:ascii="Times New Roman" w:hAnsi="Times New Roman" w:cs="Times New Roman"/>
          <w:sz w:val="24"/>
          <w:szCs w:val="24"/>
          <w:lang w:val="en-GB"/>
        </w:rPr>
        <w:t>6</w:t>
      </w:r>
      <w:r w:rsidR="0030382A" w:rsidRPr="00AA57BB">
        <w:rPr>
          <w:rFonts w:ascii="Times New Roman" w:hAnsi="Times New Roman" w:cs="Times New Roman"/>
          <w:sz w:val="24"/>
          <w:szCs w:val="24"/>
          <w:lang w:val="en-GB"/>
        </w:rPr>
        <w:t xml:space="preserve">%. </w:t>
      </w:r>
      <w:r w:rsidR="009B1AEB" w:rsidRPr="00AA57BB">
        <w:rPr>
          <w:rFonts w:ascii="Times New Roman" w:hAnsi="Times New Roman" w:cs="Times New Roman"/>
          <w:sz w:val="24"/>
          <w:szCs w:val="24"/>
          <w:lang w:val="en-GB"/>
        </w:rPr>
        <w:t>C</w:t>
      </w:r>
      <w:r w:rsidR="0030382A" w:rsidRPr="00AA57BB">
        <w:rPr>
          <w:rFonts w:ascii="Times New Roman" w:hAnsi="Times New Roman" w:cs="Times New Roman"/>
          <w:sz w:val="24"/>
          <w:szCs w:val="24"/>
          <w:lang w:val="en-GB"/>
        </w:rPr>
        <w:t xml:space="preserve">ontinuous </w:t>
      </w:r>
      <w:r w:rsidR="00495C32" w:rsidRPr="00AA57BB">
        <w:rPr>
          <w:rFonts w:ascii="Times New Roman" w:hAnsi="Times New Roman" w:cs="Times New Roman"/>
          <w:sz w:val="24"/>
          <w:szCs w:val="24"/>
          <w:lang w:val="en-GB"/>
        </w:rPr>
        <w:t>non-</w:t>
      </w:r>
      <w:r w:rsidR="00676C9C" w:rsidRPr="00AA57BB">
        <w:rPr>
          <w:rFonts w:ascii="Times New Roman" w:hAnsi="Times New Roman" w:cs="Times New Roman"/>
          <w:sz w:val="24"/>
          <w:szCs w:val="24"/>
          <w:lang w:val="en-GB"/>
        </w:rPr>
        <w:t>adherence reflects long treatment interruption</w:t>
      </w:r>
      <w:ins w:id="136" w:author="Egger, Matthias (ISPM)" w:date="2022-05-16T18:19:00Z">
        <w:r w:rsidR="00053887">
          <w:rPr>
            <w:rFonts w:ascii="Times New Roman" w:hAnsi="Times New Roman" w:cs="Times New Roman"/>
            <w:sz w:val="24"/>
            <w:szCs w:val="24"/>
            <w:lang w:val="en-GB"/>
          </w:rPr>
          <w:t>s</w:t>
        </w:r>
      </w:ins>
      <w:r w:rsidR="0030382A" w:rsidRPr="00AA57BB">
        <w:rPr>
          <w:rFonts w:ascii="Times New Roman" w:hAnsi="Times New Roman" w:cs="Times New Roman"/>
          <w:sz w:val="24"/>
          <w:szCs w:val="24"/>
          <w:lang w:val="en-GB"/>
        </w:rPr>
        <w:t xml:space="preserve"> or discontinuation of ART. </w:t>
      </w:r>
      <w:r w:rsidR="00495C32" w:rsidRPr="00AA57BB">
        <w:rPr>
          <w:rFonts w:ascii="Times New Roman" w:hAnsi="Times New Roman" w:cs="Times New Roman"/>
          <w:sz w:val="24"/>
          <w:szCs w:val="24"/>
          <w:lang w:val="en-GB"/>
        </w:rPr>
        <w:t>A multi-cohort s</w:t>
      </w:r>
      <w:r w:rsidR="0030382A" w:rsidRPr="00AA57BB">
        <w:rPr>
          <w:rFonts w:ascii="Times New Roman" w:hAnsi="Times New Roman" w:cs="Times New Roman"/>
          <w:sz w:val="24"/>
          <w:szCs w:val="24"/>
          <w:lang w:val="en-GB"/>
        </w:rPr>
        <w:t>tud</w:t>
      </w:r>
      <w:r w:rsidR="00495C32" w:rsidRPr="00AA57BB">
        <w:rPr>
          <w:rFonts w:ascii="Times New Roman" w:hAnsi="Times New Roman" w:cs="Times New Roman"/>
          <w:sz w:val="24"/>
          <w:szCs w:val="24"/>
          <w:lang w:val="en-GB"/>
        </w:rPr>
        <w:t>y</w:t>
      </w:r>
      <w:r w:rsidR="0030382A" w:rsidRPr="00AA57BB">
        <w:rPr>
          <w:rFonts w:ascii="Times New Roman" w:hAnsi="Times New Roman" w:cs="Times New Roman"/>
          <w:sz w:val="24"/>
          <w:szCs w:val="24"/>
          <w:lang w:val="en-GB"/>
        </w:rPr>
        <w:t xml:space="preserve"> from South African public sector HIV treatment programs reported much higher rates of loss to follow-up</w:t>
      </w:r>
      <w:r w:rsidR="00842573">
        <w:rPr>
          <w:rFonts w:ascii="Times New Roman" w:hAnsi="Times New Roman" w:cs="Times New Roman"/>
          <w:sz w:val="24"/>
          <w:szCs w:val="24"/>
          <w:lang w:val="en-GB"/>
        </w:rPr>
        <w:t xml:space="preserve"> (&gt;60% at 2 years after ART initiation)</w:t>
      </w:r>
      <w:r w:rsidR="0030382A" w:rsidRPr="00AA57BB">
        <w:rPr>
          <w:rFonts w:ascii="Times New Roman" w:hAnsi="Times New Roman" w:cs="Times New Roman"/>
          <w:sz w:val="24"/>
          <w:szCs w:val="24"/>
          <w:lang w:val="en-GB"/>
        </w:rPr>
        <w:t xml:space="preserve"> in this age group</w:t>
      </w:r>
      <w:r w:rsidR="00495C32" w:rsidRPr="00AA57BB">
        <w:rPr>
          <w:rFonts w:ascii="Times New Roman" w:hAnsi="Times New Roman" w:cs="Times New Roman"/>
          <w:sz w:val="24"/>
          <w:szCs w:val="24"/>
          <w:lang w:val="en-GB"/>
        </w:rPr>
        <w:t xml:space="preserve"> </w:t>
      </w:r>
      <w:r w:rsidR="0030382A" w:rsidRPr="00AA57BB">
        <w:rPr>
          <w:rFonts w:ascii="Times New Roman" w:hAnsi="Times New Roman" w:cs="Times New Roman"/>
          <w:sz w:val="24"/>
          <w:szCs w:val="24"/>
          <w:lang w:val="en-GB"/>
        </w:rPr>
        <w:fldChar w:fldCharType="begin" w:fldLock="1"/>
      </w:r>
      <w:r w:rsidR="002304D5" w:rsidRPr="00AA57BB">
        <w:rPr>
          <w:rFonts w:ascii="Times New Roman" w:hAnsi="Times New Roman" w:cs="Times New Roman"/>
          <w:sz w:val="24"/>
          <w:szCs w:val="24"/>
          <w:lang w:val="en-GB"/>
        </w:rPr>
        <w:instrText>ADDIN CSL_CITATION {"citationItems":[{"id":"ITEM-1","itemData":{"DOI":"10.1002/jia2.25870","ISSN":"1758-2652","author":[{"dropping-particle":"","family":"Nyakato","given":"Patience","non-dropping-particle":"","parse-names":false,"suffix":""},{"dropping-particle":"","family":"Schomaker","given":"Michael","non-dropping-particle":"","parse-names":false,"suffix":""},{"dropping-particle":"","family":"Fatti","given":"Geoffrey","non-dropping-particle":"","parse-names":false,"suffix":""},{"dropping-particle":"","family":"Tanser","given":"Frank","non-dropping-particle":"","parse-names":false,"suffix":""},{"dropping-particle":"","family":"Euvrard","given":"Jonathan","non-dropping-particle":"","parse-names":false,"suffix":""},{"dropping-particle":"","family":"Sipambo","given":"Nosisa","non-dropping-particle":"","parse-names":false,"suffix":""},{"dropping-particle":"","family":"Fox","given":"Matthew P.","non-dropping-particle":"","parse-names":false,"suffix":""},{"dropping-particle":"","family":"Haas","given":"Andreas D.","non-dropping-particle":"","parse-names":false,"suffix":""},{"dropping-particle":"","family":"Yiannoutsos","given":"Constantin T.","non-dropping-particle":"","parse-names":false,"suffix":""},{"dropping-particle":"","family":"Davies","given":"Mary‐Ann","non-dropping-particle":"","parse-names":false,"suffix":""},{"dropping-particle":"","family":"Cornell","given":"Morna","non-dropping-particle":"","parse-names":false,"suffix":""}],"container-title":"Journal of the International AIDS Society","id":"ITEM-1","issue":"1","issued":{"date-parts":[["2022","1","15"]]},"page":"e25870","title":"Virologic non‐suppression and early loss to follow up among pregnant and non‐pregnant adolescents aged 15–19 years initiating antiretroviral therapy in South Africa: a retrospective cohort study","type":"article-journal","volume":"25"},"uris":["http://www.mendeley.com/documents/?uuid=77b6e10d-5e00-4dea-bbbd-692af723c09f"]}],"mendeley":{"formattedCitation":"[48]","plainTextFormattedCitation":"[48]","previouslyFormattedCitation":"[48]"},"properties":{"noteIndex":0},"schema":"https://github.com/citation-style-language/schema/raw/master/csl-citation.json"}</w:instrText>
      </w:r>
      <w:r w:rsidR="0030382A" w:rsidRPr="00AA57BB">
        <w:rPr>
          <w:rFonts w:ascii="Times New Roman" w:hAnsi="Times New Roman" w:cs="Times New Roman"/>
          <w:sz w:val="24"/>
          <w:szCs w:val="24"/>
          <w:lang w:val="en-GB"/>
        </w:rPr>
        <w:fldChar w:fldCharType="separate"/>
      </w:r>
      <w:r w:rsidR="007963D4" w:rsidRPr="00AA57BB">
        <w:rPr>
          <w:rFonts w:ascii="Times New Roman" w:hAnsi="Times New Roman" w:cs="Times New Roman"/>
          <w:noProof/>
          <w:sz w:val="24"/>
          <w:szCs w:val="24"/>
          <w:lang w:val="en-GB"/>
        </w:rPr>
        <w:t>[48]</w:t>
      </w:r>
      <w:r w:rsidR="0030382A" w:rsidRPr="00AA57BB">
        <w:rPr>
          <w:rFonts w:ascii="Times New Roman" w:hAnsi="Times New Roman" w:cs="Times New Roman"/>
          <w:sz w:val="24"/>
          <w:szCs w:val="24"/>
          <w:lang w:val="en-GB"/>
        </w:rPr>
        <w:fldChar w:fldCharType="end"/>
      </w:r>
      <w:r w:rsidR="00495C32" w:rsidRPr="00AA57BB">
        <w:rPr>
          <w:rFonts w:ascii="Times New Roman" w:hAnsi="Times New Roman" w:cs="Times New Roman"/>
          <w:sz w:val="24"/>
          <w:szCs w:val="24"/>
          <w:lang w:val="en-GB"/>
        </w:rPr>
        <w:t xml:space="preserve">. </w:t>
      </w:r>
      <w:r w:rsidR="0033031C" w:rsidRPr="00AA57BB">
        <w:rPr>
          <w:rFonts w:ascii="Times New Roman" w:hAnsi="Times New Roman" w:cs="Times New Roman"/>
          <w:sz w:val="24"/>
          <w:szCs w:val="24"/>
          <w:lang w:val="en-GB"/>
        </w:rPr>
        <w:t>Poor HIV treatment outcomes in adolescents and young adults highlight the need f</w:t>
      </w:r>
      <w:r w:rsidR="00495C32" w:rsidRPr="00AA57BB">
        <w:rPr>
          <w:rFonts w:ascii="Times New Roman" w:hAnsi="Times New Roman" w:cs="Times New Roman"/>
          <w:sz w:val="24"/>
          <w:szCs w:val="24"/>
          <w:lang w:val="en-GB"/>
        </w:rPr>
        <w:t xml:space="preserve">or interventions to improve care outcomes </w:t>
      </w:r>
      <w:r w:rsidR="0033031C" w:rsidRPr="00AA57BB">
        <w:rPr>
          <w:rFonts w:ascii="Times New Roman" w:hAnsi="Times New Roman" w:cs="Times New Roman"/>
          <w:sz w:val="24"/>
          <w:szCs w:val="24"/>
          <w:lang w:val="en-GB"/>
        </w:rPr>
        <w:t xml:space="preserve">in this age group. </w:t>
      </w:r>
      <w:r w:rsidR="0033031C" w:rsidRPr="00AA57BB">
        <w:rPr>
          <w:rFonts w:ascii="Times New Roman" w:hAnsi="Times New Roman" w:cs="Times New Roman"/>
          <w:sz w:val="24"/>
          <w:szCs w:val="24"/>
          <w:lang w:val="en-GB"/>
        </w:rPr>
        <w:lastRenderedPageBreak/>
        <w:t xml:space="preserve">Psychosocial interventions for adolescents and young people living with HIV showed small-to-moderate effects on adherence and </w:t>
      </w:r>
      <w:r w:rsidR="00495C32" w:rsidRPr="00AA57BB">
        <w:rPr>
          <w:rFonts w:ascii="Times New Roman" w:hAnsi="Times New Roman" w:cs="Times New Roman"/>
          <w:sz w:val="24"/>
          <w:szCs w:val="24"/>
          <w:lang w:val="en-GB"/>
        </w:rPr>
        <w:t xml:space="preserve">viral load </w:t>
      </w:r>
      <w:r w:rsidR="0033031C" w:rsidRPr="00AA57BB">
        <w:rPr>
          <w:rFonts w:ascii="Times New Roman" w:hAnsi="Times New Roman" w:cs="Times New Roman"/>
          <w:sz w:val="24"/>
          <w:szCs w:val="24"/>
          <w:lang w:val="en-GB"/>
        </w:rPr>
        <w:fldChar w:fldCharType="begin" w:fldLock="1"/>
      </w:r>
      <w:r w:rsidR="00E75E37" w:rsidRPr="00AA57BB">
        <w:rPr>
          <w:rFonts w:ascii="Times New Roman" w:hAnsi="Times New Roman" w:cs="Times New Roman"/>
          <w:sz w:val="24"/>
          <w:szCs w:val="24"/>
          <w:lang w:val="en-GB"/>
        </w:rPr>
        <w:instrText>ADDIN CSL_CITATION {"citationItems":[{"id":"ITEM-1","itemData":{"DOI":"10.1002/jia2.25741","ISSN":"1758-2652","PMID":"34338417","abstract":"INTRODUCTION Adolescents and young people comprise a growing proportion of new HIV infections globally, yet current approaches do not effectively engage this group, and adolescent HIV-related outcomes are the poorest among all age groups. Providing psychosocial interventions incorporating psychological, social, and/or behavioural approaches offer a potential pathway to improve engagement in care and health and behavioural outcomes among adolescents and young people living with HIV (AYPLHIV). METHODS A systematic search of all peer-reviewed papers published between January 2000 and July 2020 was conducted through four electronic databases (Cochrane Library, PsycINFO, PubMed and Scopus). We included randomized controlled trials evaluating psychosocial interventions aimed at improving engagement in care and health and behavioural outcomes of AYPLHIV aged 10 to 24 years. RESULTS AND DISCUSSION Thirty relevant studies were identified. Studies took place in the United States (n = 18, 60%), sub-Saharan Africa (Nigeria, South Africa, Uganda, Zambia, Zimbabwe) and Southeast Asia (Thailand). Outcomes of interest included adherence to antiretroviral therapy (ART), ART knowledge, viral load data, sexual risk behaviours, sexual risk knowledge, retention in care and linkage to care. Overall, psychosocial interventions for AYPLHIV showed important, small-to-moderate effects on adherence to ART (SMD = 0.3907, 95% CI: 0.1059 to 0.6754, 21 studies, n = 2647) and viral load (SMD = -0.2607, 95% CI -04518 to -0.0696, 12 studies, n = 1566). The psychosocial interventions reviewed did not demonstrate significant impacts on retention in care (n = 8), sexual risk behaviours and knowledge (n = 13), viral suppression (n = 4), undetectable viral load (n = 5) or linkage to care (n = 1) among AYPLHIV. No studies measured transition to adult services. Effective interventions employed various approaches, including digital and lay health worker delivery, which hold promise for scaling interventions in the context of COVID-19. CONCLUSIONS This review highlights the potential of psychosocial interventions in improving health outcomes in AYPLHIV. However, more research needs to be conducted on interventions that can effectively reduce sexual risk behaviours of AYPLHIV, as well as those that can strengthen engagement in care. Further investment is needed to ensure that these interventions are cost-effective, sustainable and resilient in the face of resource constraints and global challenge…","author":[{"dropping-particle":"","family":"Laurenzi","given":"Christina A","non-dropping-particle":"","parse-names":false,"suffix":""},{"dropping-particle":"","family":"Toit","given":"Stefani","non-dropping-particle":"du","parse-names":false,"suffix":""},{"dropping-particle":"","family":"Ameyan","given":"Wole","non-dropping-particle":"","parse-names":false,"suffix":""},{"dropping-particle":"","family":"Melendez-Torres","given":"G J","non-dropping-particle":"","parse-names":false,"suffix":""},{"dropping-particle":"","family":"Kara","given":"Tashmira","non-dropping-particle":"","parse-names":false,"suffix":""},{"dropping-particle":"","family":"Brand","given":"Amanda","non-dropping-particle":"","parse-names":false,"suffix":""},{"dropping-particle":"","family":"Chideya","given":"Yeukai","non-dropping-particle":"","parse-names":false,"suffix":""},{"dropping-particle":"","family":"Abrahams","given":"Nina","non-dropping-particle":"","parse-names":false,"suffix":""},{"dropping-particle":"","family":"Bradshaw","given":"Melissa","non-dropping-particle":"","parse-names":false,"suffix":""},{"dropping-particle":"","family":"Page","given":"Daniel T","non-dropping-particle":"","parse-names":false,"suffix":""},{"dropping-particle":"","family":"Ford","given":"Nathan","non-dropping-particle":"","parse-names":false,"suffix":""},{"dropping-particle":"","family":"Sam-Agudu","given":"Nadia A","non-dropping-particle":"","parse-names":false,"suffix":""},{"dropping-particle":"","family":"Mark","given":"Daniella","non-dropping-particle":"","parse-names":false,"suffix":""},{"dropping-particle":"","family":"Vitoria","given":"Marco","non-dropping-particle":"","parse-names":false,"suffix":""},{"dropping-particle":"","family":"Penazzato","given":"Martina","non-dropping-particle":"","parse-names":false,"suffix":""},{"dropping-particle":"","family":"Willis","given":"Nicola","non-dropping-particle":"","parse-names":false,"suffix":""},{"dropping-particle":"","family":"Armstrong","given":"Alice","non-dropping-particle":"","parse-names":false,"suffix":""},{"dropping-particle":"","family":"Skeen","given":"Sarah","non-dropping-particle":"","parse-names":false,"suffix":""}],"container-title":"Journal of the International AIDS Society","id":"ITEM-1","issue":"8","issued":{"date-parts":[["2021"]]},"page":"e25741","title":"Psychosocial interventions for improving engagement in care and health and behavioural outcomes for adolescents and young people living with HIV: a systematic review and meta-analysis.","type":"article-journal","volume":"24"},"uris":["http://www.mendeley.com/documents/?uuid=51fa83b2-991a-4e2f-b1e3-b416987006ca"]}],"mendeley":{"formattedCitation":"[49]","plainTextFormattedCitation":"[49]","previouslyFormattedCitation":"[49]"},"properties":{"noteIndex":0},"schema":"https://github.com/citation-style-language/schema/raw/master/csl-citation.json"}</w:instrText>
      </w:r>
      <w:r w:rsidR="0033031C" w:rsidRPr="00AA57BB">
        <w:rPr>
          <w:rFonts w:ascii="Times New Roman" w:hAnsi="Times New Roman" w:cs="Times New Roman"/>
          <w:sz w:val="24"/>
          <w:szCs w:val="24"/>
          <w:lang w:val="en-GB"/>
        </w:rPr>
        <w:fldChar w:fldCharType="separate"/>
      </w:r>
      <w:r w:rsidR="007963D4" w:rsidRPr="00AA57BB">
        <w:rPr>
          <w:rFonts w:ascii="Times New Roman" w:hAnsi="Times New Roman" w:cs="Times New Roman"/>
          <w:noProof/>
          <w:sz w:val="24"/>
          <w:szCs w:val="24"/>
          <w:lang w:val="en-GB"/>
        </w:rPr>
        <w:t>[49]</w:t>
      </w:r>
      <w:r w:rsidR="0033031C" w:rsidRPr="00AA57BB">
        <w:rPr>
          <w:rFonts w:ascii="Times New Roman" w:hAnsi="Times New Roman" w:cs="Times New Roman"/>
          <w:sz w:val="24"/>
          <w:szCs w:val="24"/>
          <w:lang w:val="en-GB"/>
        </w:rPr>
        <w:fldChar w:fldCharType="end"/>
      </w:r>
      <w:r w:rsidR="00495C32" w:rsidRPr="00AA57BB">
        <w:rPr>
          <w:rFonts w:ascii="Times New Roman" w:hAnsi="Times New Roman" w:cs="Times New Roman"/>
          <w:sz w:val="24"/>
          <w:szCs w:val="24"/>
          <w:lang w:val="en-GB"/>
        </w:rPr>
        <w:t>.</w:t>
      </w:r>
      <w:r w:rsidR="0033031C" w:rsidRPr="00AA57BB">
        <w:rPr>
          <w:rFonts w:ascii="Times New Roman" w:hAnsi="Times New Roman" w:cs="Times New Roman"/>
          <w:sz w:val="24"/>
          <w:szCs w:val="24"/>
          <w:lang w:val="en-GB"/>
        </w:rPr>
        <w:t xml:space="preserve"> Scale-up of successful interventions to improve HIV outcomes </w:t>
      </w:r>
      <w:r w:rsidR="00E75E37" w:rsidRPr="00AA57BB">
        <w:rPr>
          <w:rFonts w:ascii="Times New Roman" w:hAnsi="Times New Roman" w:cs="Times New Roman"/>
          <w:sz w:val="24"/>
          <w:szCs w:val="24"/>
          <w:lang w:val="en-GB"/>
        </w:rPr>
        <w:t xml:space="preserve">of young people </w:t>
      </w:r>
      <w:r w:rsidR="00495C32" w:rsidRPr="00AA57BB">
        <w:rPr>
          <w:rFonts w:ascii="Times New Roman" w:hAnsi="Times New Roman" w:cs="Times New Roman"/>
          <w:sz w:val="24"/>
          <w:szCs w:val="24"/>
          <w:lang w:val="en-GB"/>
        </w:rPr>
        <w:t xml:space="preserve">living with HIV </w:t>
      </w:r>
      <w:r w:rsidR="0033031C" w:rsidRPr="00AA57BB">
        <w:rPr>
          <w:rFonts w:ascii="Times New Roman" w:hAnsi="Times New Roman" w:cs="Times New Roman"/>
          <w:sz w:val="24"/>
          <w:szCs w:val="24"/>
          <w:lang w:val="en-GB"/>
        </w:rPr>
        <w:t xml:space="preserve">should be a priority. </w:t>
      </w:r>
    </w:p>
    <w:p w14:paraId="551A8073" w14:textId="23119ED7" w:rsidR="005568F1" w:rsidRPr="00AA57BB" w:rsidRDefault="005568F1" w:rsidP="009A5106">
      <w:pPr>
        <w:spacing w:line="360" w:lineRule="auto"/>
        <w:rPr>
          <w:rFonts w:ascii="Times New Roman" w:hAnsi="Times New Roman" w:cs="Times New Roman"/>
          <w:sz w:val="24"/>
          <w:szCs w:val="24"/>
          <w:lang w:val="en-GB"/>
        </w:rPr>
      </w:pPr>
      <w:r w:rsidRPr="00AA57BB">
        <w:rPr>
          <w:rFonts w:ascii="Times New Roman" w:hAnsi="Times New Roman" w:cs="Times New Roman"/>
          <w:sz w:val="24"/>
          <w:szCs w:val="24"/>
          <w:lang w:val="en-GB"/>
        </w:rPr>
        <w:t xml:space="preserve">Strengths of this study include the large sample size, allowing for disaggregated analyses of common and less prevalent </w:t>
      </w:r>
      <w:del w:id="137" w:author="Egger, Matthias (ISPM)" w:date="2022-05-16T18:16:00Z">
        <w:r w:rsidRPr="00AA57BB" w:rsidDel="00196962">
          <w:rPr>
            <w:rFonts w:ascii="Times New Roman" w:hAnsi="Times New Roman" w:cs="Times New Roman"/>
            <w:sz w:val="24"/>
            <w:szCs w:val="24"/>
            <w:lang w:val="en-GB"/>
          </w:rPr>
          <w:delText xml:space="preserve">serious </w:delText>
        </w:r>
      </w:del>
      <w:ins w:id="138" w:author="Egger, Matthias (ISPM)" w:date="2022-05-16T18:16:00Z">
        <w:r w:rsidR="00196962" w:rsidRPr="00AA57BB">
          <w:rPr>
            <w:rFonts w:ascii="Times New Roman" w:hAnsi="Times New Roman" w:cs="Times New Roman"/>
            <w:sz w:val="24"/>
            <w:szCs w:val="24"/>
            <w:lang w:val="en-GB"/>
          </w:rPr>
          <w:t>se</w:t>
        </w:r>
        <w:r w:rsidR="00196962">
          <w:rPr>
            <w:rFonts w:ascii="Times New Roman" w:hAnsi="Times New Roman" w:cs="Times New Roman"/>
            <w:sz w:val="24"/>
            <w:szCs w:val="24"/>
            <w:lang w:val="en-GB"/>
          </w:rPr>
          <w:t>vere</w:t>
        </w:r>
        <w:r w:rsidR="00196962" w:rsidRPr="00AA57BB">
          <w:rPr>
            <w:rFonts w:ascii="Times New Roman" w:hAnsi="Times New Roman" w:cs="Times New Roman"/>
            <w:sz w:val="24"/>
            <w:szCs w:val="24"/>
            <w:lang w:val="en-GB"/>
          </w:rPr>
          <w:t xml:space="preserve"> </w:t>
        </w:r>
      </w:ins>
      <w:r w:rsidRPr="00AA57BB">
        <w:rPr>
          <w:rFonts w:ascii="Times New Roman" w:hAnsi="Times New Roman" w:cs="Times New Roman"/>
          <w:sz w:val="24"/>
          <w:szCs w:val="24"/>
          <w:lang w:val="en-GB"/>
        </w:rPr>
        <w:t xml:space="preserve">mental disorders by sex and age. A further strength </w:t>
      </w:r>
      <w:del w:id="139" w:author="Egger, Matthias (ISPM)" w:date="2022-05-16T18:16:00Z">
        <w:r w:rsidRPr="00AA57BB" w:rsidDel="00196962">
          <w:rPr>
            <w:rFonts w:ascii="Times New Roman" w:hAnsi="Times New Roman" w:cs="Times New Roman"/>
            <w:sz w:val="24"/>
            <w:szCs w:val="24"/>
            <w:lang w:val="en-GB"/>
          </w:rPr>
          <w:delText xml:space="preserve">of our study </w:delText>
        </w:r>
      </w:del>
      <w:r w:rsidRPr="00AA57BB">
        <w:rPr>
          <w:rFonts w:ascii="Times New Roman" w:hAnsi="Times New Roman" w:cs="Times New Roman"/>
          <w:sz w:val="24"/>
          <w:szCs w:val="24"/>
          <w:lang w:val="en-GB"/>
        </w:rPr>
        <w:t>is the availability of mental health diagnoses from primary, secondary, and tertiary care. Most previous studies relied on brief screening tools</w:t>
      </w:r>
      <w:r w:rsidR="00F354DB" w:rsidRPr="00AA57BB">
        <w:rPr>
          <w:rFonts w:ascii="Times New Roman" w:hAnsi="Times New Roman" w:cs="Times New Roman"/>
          <w:sz w:val="24"/>
          <w:szCs w:val="24"/>
          <w:lang w:val="en-GB"/>
        </w:rPr>
        <w:t xml:space="preserve"> </w:t>
      </w:r>
      <w:r w:rsidRPr="00AA57BB">
        <w:rPr>
          <w:rFonts w:ascii="Times New Roman" w:eastAsia="MS Mincho" w:hAnsi="Times New Roman" w:cs="Times New Roman"/>
          <w:sz w:val="24"/>
          <w:szCs w:val="24"/>
          <w:lang w:val="en-GB" w:eastAsia="de-DE"/>
        </w:rPr>
        <w:fldChar w:fldCharType="begin" w:fldLock="1"/>
      </w:r>
      <w:r w:rsidR="002304D5" w:rsidRPr="00AA57BB">
        <w:rPr>
          <w:rFonts w:ascii="Times New Roman" w:eastAsia="MS Mincho" w:hAnsi="Times New Roman" w:cs="Times New Roman"/>
          <w:sz w:val="24"/>
          <w:szCs w:val="24"/>
          <w:lang w:val="en-GB" w:eastAsia="de-DE"/>
        </w:rPr>
        <w:instrText>ADDIN CSL_CITATION {"citationItems":[{"id":"ITEM-1","itemData":{"DOI":"10.1007/s10461-018-02390-8","ISBN":"0123456789","ISSN":"1090-7165","abstract":"Untreated mental health disorders among people living with HIV (PLHIV) may prevent low-and middle-income countries (LMICs) from achieving the UNAIDS 90-90-90 targets. Anxiety disorders may be associated with decreased adherence to antiretroviral therapy (ART). We sought to review and meta-analyze studies estimating associations between anxiety and ART adherence in LMICs. We searched PubMed, PsychINFO, CINAHL and EMBASE for relevant studies published before July 18, 2018. We defined anxiety as reported anxiety scores from screening questionnaires or having a clinical diagnosis of an anxiety disorder, and poor ART adherence as missed doses, poor visit attendance, or scores from structured adherence questionnaires. We used a random effects model to conduct a meta-analysis for calculating a pooled odds ratio, and conducted sensitivity analyses by time on ART, anxiety evaluation method, and study region. From 472 screened manuscripts, thirteen studies met our inclusion criteria. Eleven studies were included in the meta-analysis. PLHIV who reported anxiety had 59% higher odds of poor ART adherence compared with those who did not report anxiety disorder (pooled odds ratio [pOR]: 1.59, 95% confidence interval [CI] 1.29-1.96, p &lt; 0.001). When excluding PLHIV who initiated ART within 6 months, reported anxiety remained strongly associated with poor ART adherence (pOR: 1.61, 95% CI 1.18-2.20, p = 0.003). Among PLHIV in LMICs, reported anxiety was associated with poor ART adherence. This association persisted after the ART initiation period. Increased resources for mental health may be important for achieving virologic suppression in LMICs.","author":[{"dropping-particle":"","family":"Wykowski","given":"James","non-dropping-particle":"","parse-names":false,"suffix":""},{"dropping-particle":"","family":"Kemp","given":"Christopher G.","non-dropping-particle":"","parse-names":false,"suffix":""},{"dropping-particle":"","family":"Velloza","given":"Jennifer","non-dropping-particle":"","parse-names":false,"suffix":""},{"dropping-particle":"","family":"Rao","given":"Deepa","non-dropping-particle":"","parse-names":false,"suffix":""},{"dropping-particle":"","family":"Drain","given":"Paul K.","non-dropping-particle":"","parse-names":false,"suffix":""}],"container-title":"AIDS and Behavior","id":"ITEM-1","issue":"8","issued":{"date-parts":[["2019","8","18"]]},"page":"2059-2071","publisher":"Springer US","title":"Associations Between Anxiety and Adherence to Antiretroviral Medications in Low- and Middle-Income Countries: A Systematic Review and Meta-analysis","type":"article-journal","volume":"23"},"uris":["http://www.mendeley.com/documents/?uuid=63f80931-43ba-4190-8d83-8b2d19529744"]},{"id":"ITEM-2","itemData":{"DOI":"10.1007/s11904-014-0220-1.Depression","author":[{"dropping-particle":"","family":"Uthman","given":"Olalekan A","non-dropping-particle":"","parse-names":false,"suffix":""},{"dropping-particle":"","family":"Magidson","given":"Jessica F","non-dropping-particle":"","parse-names":false,"suffix":""},{"dropping-particle":"","family":"Safren","given":"Steven A","non-dropping-particle":"","parse-names":false,"suffix":""},{"dropping-particle":"","family":"Nachega","given":"Jean B","non-dropping-particle":"","parse-names":false,"suffix":""},{"dropping-particle":"","family":"Group","given":"International Health","non-dropping-particle":"","parse-names":false,"suffix":""},{"dropping-particle":"","family":"Service","given":"Medicine","non-dropping-particle":"","parse-names":false,"suffix":""},{"dropping-particle":"","family":"Pierce","given":"Chester M","non-dropping-particle":"","parse-names":false,"suffix":""},{"dropping-particle":"","family":"Diseases","given":"Infectious","non-dropping-particle":"","parse-names":false,"suffix":""},{"dropping-particle":"","family":"Health","given":"International","non-dropping-particle":"","parse-names":false,"suffix":""},{"dropping-particle":"","family":"Sciences","given":"Health","non-dropping-particle":"","parse-names":false,"suffix":""},{"dropping-particle":"","family":"Town","given":"Cape","non-dropping-particle":"","parse-names":false,"suffix":""},{"dropping-particle":"","family":"Africa","given":"South","non-dropping-particle":"","parse-names":false,"suffix":""}],"container-title":"Curr HIV/AIDS Rep","id":"ITEM-2","issue":"3","issued":{"date-parts":[["2015"]]},"page":"291-307","title":"Depression and adherence to antiretroviral therapy in low-, middle- and high-income countries: a systematic review and meta-analysis","type":"article-journal","volume":"11"},"uris":["http://www.mendeley.com/documents/?uuid=13fb3835-34d1-49f9-9109-dc33546362af"]},{"id":"ITEM-3","itemData":{"DOI":"10.1007/s10461-011-0087-8","ISSN":"1090-7165","PMID":"22116638","abstract":"This study evaluated estimates of depression symptoms, major depression, alcohol use or disorders and their association withART adherence in sub-Saharan Africa. Studies published between January 1, 2006 and July 31, 2011 that documented rates of these mental health problems were identified through electronic databases. A pooled analysis of 23 studies reporting rates of depression symptoms and six studies reporting rates of major depression indicated a pooled estimate of 31.2% (95% CI 25.5-38.2%, Tau2 = 0.23) and 18% (95% CI 12.3-25.8%, Tau2 = 0.19) respectively. Few studies reported rates of alcohol use or disorders, and so we did not pool their estimates. Likelihood of achieving good adherence was 55% lower among those with depression symptoms compared to those without (pooled OR = 0.45 (95% CI 0.31-0.66, Tau2 = 0.20, P value = 0.000). Interventions to improve mental health of HIV-positive individuals and to support adherence are desperately needed in sub-Saharan Africa. © Springer Science+Business Media, LLC 2011.","author":[{"dropping-particle":"","family":"Nakimuli-Mpungu","given":"Etheldreda","non-dropping-particle":"","parse-names":false,"suffix":""},{"dropping-particle":"","family":"Bass","given":"Judith K.","non-dropping-particle":"","parse-names":false,"suffix":""},{"dropping-particle":"","family":"Alexandre","given":"Pierre","non-dropping-particle":"","parse-names":false,"suffix":""},{"dropping-particle":"","family":"Mills","given":"Edward J.","non-dropping-particle":"","parse-names":false,"suffix":""},{"dropping-particle":"","family":"Musisi","given":"Seggane","non-dropping-particle":"","parse-names":false,"suffix":""},{"dropping-particle":"","family":"Ram","given":"Malathi","non-dropping-particle":"","parse-names":false,"suffix":""},{"dropping-particle":"","family":"Katabira","given":"Elly","non-dropping-particle":"","parse-names":false,"suffix":""},{"dropping-particle":"","family":"Nachega","given":"Jean B.","non-dropping-particle":"","parse-names":false,"suffix":""}],"container-title":"AIDS and Behavior","id":"ITEM-3","issue":"8","issued":{"date-parts":[["2012","11","25"]]},"page":"2101-2118","title":"Depression, Alcohol Use and Adherence to Antiretroviral Therapy in Sub-Saharan Africa: A Systematic Review","type":"article-journal","volume":"16"},"uris":["http://www.mendeley.com/documents/?uuid=bd26e544-64ad-4794-97b4-45e4758e3a02"]}],"mendeley":{"formattedCitation":"[7,10,11]","plainTextFormattedCitation":"[7,10,11]","previouslyFormattedCitation":"[7,10,11]"},"properties":{"noteIndex":0},"schema":"https://github.com/citation-style-language/schema/raw/master/csl-citation.json"}</w:instrText>
      </w:r>
      <w:r w:rsidRPr="00AA57BB">
        <w:rPr>
          <w:rFonts w:ascii="Times New Roman" w:eastAsia="MS Mincho" w:hAnsi="Times New Roman" w:cs="Times New Roman"/>
          <w:sz w:val="24"/>
          <w:szCs w:val="24"/>
          <w:lang w:val="en-GB" w:eastAsia="de-DE"/>
        </w:rPr>
        <w:fldChar w:fldCharType="separate"/>
      </w:r>
      <w:r w:rsidR="002304D5" w:rsidRPr="00AA57BB">
        <w:rPr>
          <w:rFonts w:ascii="Times New Roman" w:eastAsia="MS Mincho" w:hAnsi="Times New Roman" w:cs="Times New Roman"/>
          <w:noProof/>
          <w:sz w:val="24"/>
          <w:szCs w:val="24"/>
          <w:lang w:val="en-GB" w:eastAsia="de-DE"/>
        </w:rPr>
        <w:t>[7,10,11]</w:t>
      </w:r>
      <w:r w:rsidRPr="00AA57BB">
        <w:rPr>
          <w:rFonts w:ascii="Times New Roman" w:eastAsia="MS Mincho" w:hAnsi="Times New Roman" w:cs="Times New Roman"/>
          <w:sz w:val="24"/>
          <w:szCs w:val="24"/>
          <w:lang w:val="en-GB" w:eastAsia="de-DE"/>
        </w:rPr>
        <w:fldChar w:fldCharType="end"/>
      </w:r>
      <w:r w:rsidRPr="00AA57BB">
        <w:rPr>
          <w:rFonts w:ascii="Times New Roman" w:hAnsi="Times New Roman" w:cs="Times New Roman"/>
          <w:sz w:val="24"/>
          <w:szCs w:val="24"/>
          <w:lang w:val="en-GB"/>
        </w:rPr>
        <w:t xml:space="preserve"> that usually have a high false-positive rate and low positive predictive value for mental health diagnoses</w:t>
      </w:r>
      <w:r w:rsidR="00F354DB" w:rsidRPr="00AA57BB">
        <w:rPr>
          <w:rFonts w:ascii="Times New Roman" w:hAnsi="Times New Roman" w:cs="Times New Roman"/>
          <w:sz w:val="24"/>
          <w:szCs w:val="24"/>
          <w:lang w:val="en-GB"/>
        </w:rPr>
        <w:t xml:space="preserve"> </w:t>
      </w:r>
      <w:r w:rsidRPr="00AA57BB">
        <w:rPr>
          <w:rFonts w:ascii="Times New Roman" w:hAnsi="Times New Roman" w:cs="Times New Roman"/>
          <w:sz w:val="24"/>
          <w:szCs w:val="24"/>
          <w:lang w:val="en-GB"/>
        </w:rPr>
        <w:fldChar w:fldCharType="begin" w:fldLock="1"/>
      </w:r>
      <w:r w:rsidR="002304D5" w:rsidRPr="00AA57BB">
        <w:rPr>
          <w:rFonts w:ascii="Times New Roman" w:hAnsi="Times New Roman" w:cs="Times New Roman"/>
          <w:sz w:val="24"/>
          <w:szCs w:val="24"/>
          <w:lang w:val="en-GB"/>
        </w:rPr>
        <w:instrText>ADDIN CSL_CITATION {"citationItems":[{"id":"ITEM-1","itemData":{"DOI":"10.1371/journal.pone.0156939","ISSN":"1932-6203","PMID":"24452497","abstract":"BACKGROUND A wide range of screening tools are available to detect common mental disorders (CMDs), but few have been specifically developed for populations in low and middle income countries (LMIC). Cross-cultural application of a screening tool requires that its validity be assessed against a gold standard diagnostic interview. Validation studies of brief CMD screening tools have been conducted in several LMIC, but until now there has been no review of screening tools for all CMDs across all LMIC populations. METHODS A systematic review with broad inclusion criteria was conducted, producing a comprehensive summary of brief CMD screening tools validated for use in LMIC populations. For each validation, the diagnostic odds ratio (DOR) was calculated as an easily comparable measure of screening tool validity. Average DOR results weighted by sample size were calculated for each screening tool, enabling us to make broad recommendations about best performing screening tools. RESULTS 153 studies fulfilled our inclusion criteria. Because many studies validated two or more screening tools, this corresponded to 273 separate validations against gold standard diagnostic criteria. We found that the validity of every screening tool tested in multiple settings and populations varied between studies, highlighting the importance of local validation. Many of the best performing tools were purposely developed for a specific population; however, as these tools have only been validated in one study, it is not possible to draw broader conclusions about their applicability in other contexts. CONCLUSIONS Of the tools that have been validated in multiple settings, the authors broadly recommend using the SRQ-20 to screen for general CMDs, the GHQ-12 for CMDs in populations with physical illness, the HADS-D for depressive disorders, the PHQ-9 for depressive disorders in populations with good literacy levels, the EPDS for perinatal depressive disorders, and the HADS-A for anxiety disorders. We recommend that, wherever possible, a chosen screening tool should be validated against a gold standard diagnostic assessment in the specific context in which it will be employed.","author":[{"dropping-particle":"","family":"Ali","given":"Gemma-Claire","non-dropping-particle":"","parse-names":false,"suffix":""},{"dropping-particle":"","family":"Ryan","given":"Grace","non-dropping-particle":"","parse-names":false,"suffix":""},{"dropping-particle":"","family":"Silva","given":"Mary J.","non-dropping-particle":"De","parse-names":false,"suffix":""}],"container-title":"PloS one","editor":[{"dropping-particle":"","family":"Burns","given":"Jonathan K","non-dropping-particle":"","parse-names":false,"suffix":""}],"id":"ITEM-1","issue":"6","issued":{"date-parts":[["2016","6","16"]]},"page":"e0156939","title":"Validated Screening Tools for Common Mental Disorders in Low and Middle Income Countries: A Systematic Review.","type":"article-journal","volume":"11"},"uris":["http://www.mendeley.com/documents/?uuid=babc6207-94e4-4a8c-9279-1860bb7c8cac"]}],"mendeley":{"formattedCitation":"[50]","plainTextFormattedCitation":"[50]","previouslyFormattedCitation":"[50]"},"properties":{"noteIndex":0},"schema":"https://github.com/citation-style-language/schema/raw/master/csl-citation.json"}</w:instrText>
      </w:r>
      <w:r w:rsidRPr="00AA57BB">
        <w:rPr>
          <w:rFonts w:ascii="Times New Roman" w:hAnsi="Times New Roman" w:cs="Times New Roman"/>
          <w:sz w:val="24"/>
          <w:szCs w:val="24"/>
          <w:lang w:val="en-GB"/>
        </w:rPr>
        <w:fldChar w:fldCharType="separate"/>
      </w:r>
      <w:r w:rsidR="002304D5" w:rsidRPr="00AA57BB">
        <w:rPr>
          <w:rFonts w:ascii="Times New Roman" w:hAnsi="Times New Roman" w:cs="Times New Roman"/>
          <w:noProof/>
          <w:sz w:val="24"/>
          <w:szCs w:val="24"/>
          <w:lang w:val="en-GB"/>
        </w:rPr>
        <w:t>[50]</w:t>
      </w:r>
      <w:r w:rsidRPr="00AA57BB">
        <w:rPr>
          <w:rFonts w:ascii="Times New Roman" w:hAnsi="Times New Roman" w:cs="Times New Roman"/>
          <w:sz w:val="24"/>
          <w:szCs w:val="24"/>
          <w:lang w:val="en-GB"/>
        </w:rPr>
        <w:fldChar w:fldCharType="end"/>
      </w:r>
      <w:r w:rsidR="00F354DB" w:rsidRPr="00AA57BB">
        <w:rPr>
          <w:rFonts w:ascii="Times New Roman" w:hAnsi="Times New Roman" w:cs="Times New Roman"/>
          <w:sz w:val="24"/>
          <w:szCs w:val="24"/>
          <w:lang w:val="en-GB"/>
        </w:rPr>
        <w:t>.</w:t>
      </w:r>
      <w:r w:rsidRPr="00AA57BB">
        <w:rPr>
          <w:rFonts w:ascii="Times New Roman" w:hAnsi="Times New Roman" w:cs="Times New Roman"/>
          <w:sz w:val="24"/>
          <w:szCs w:val="24"/>
          <w:lang w:val="en-GB"/>
        </w:rPr>
        <w:t xml:space="preserve"> Further strengths of our study include the use of a</w:t>
      </w:r>
      <w:del w:id="140" w:author="Egger, Matthias (ISPM)" w:date="2022-05-16T18:20:00Z">
        <w:r w:rsidRPr="00AA57BB" w:rsidDel="00053887">
          <w:rPr>
            <w:rFonts w:ascii="Times New Roman" w:hAnsi="Times New Roman" w:cs="Times New Roman"/>
            <w:sz w:val="24"/>
            <w:szCs w:val="24"/>
            <w:lang w:val="en-GB"/>
          </w:rPr>
          <w:delText>n objective</w:delText>
        </w:r>
      </w:del>
      <w:r w:rsidRPr="00AA57BB">
        <w:rPr>
          <w:rFonts w:ascii="Times New Roman" w:hAnsi="Times New Roman" w:cs="Times New Roman"/>
          <w:sz w:val="24"/>
          <w:szCs w:val="24"/>
          <w:lang w:val="en-GB"/>
        </w:rPr>
        <w:t xml:space="preserve"> validated adherence measure</w:t>
      </w:r>
      <w:r w:rsidR="00F354DB" w:rsidRPr="00AA57BB">
        <w:rPr>
          <w:rFonts w:ascii="Times New Roman" w:hAnsi="Times New Roman" w:cs="Times New Roman"/>
          <w:sz w:val="24"/>
          <w:szCs w:val="24"/>
          <w:lang w:val="en-GB"/>
        </w:rPr>
        <w:t>, the longitudinal study design, and the novel</w:t>
      </w:r>
      <w:r w:rsidRPr="00AA57BB">
        <w:rPr>
          <w:rFonts w:ascii="Times New Roman" w:hAnsi="Times New Roman" w:cs="Times New Roman"/>
          <w:sz w:val="24"/>
          <w:szCs w:val="24"/>
          <w:lang w:val="en-GB"/>
        </w:rPr>
        <w:t xml:space="preserve"> analytic methods used to examine </w:t>
      </w:r>
      <w:r w:rsidR="00F354DB" w:rsidRPr="00AA57BB">
        <w:rPr>
          <w:rFonts w:ascii="Times New Roman" w:hAnsi="Times New Roman" w:cs="Times New Roman"/>
          <w:sz w:val="24"/>
          <w:szCs w:val="24"/>
          <w:lang w:val="en-GB"/>
        </w:rPr>
        <w:t xml:space="preserve">longitudinal adherence </w:t>
      </w:r>
      <w:r w:rsidRPr="00AA57BB">
        <w:rPr>
          <w:rFonts w:ascii="Times New Roman" w:hAnsi="Times New Roman" w:cs="Times New Roman"/>
          <w:sz w:val="24"/>
          <w:szCs w:val="24"/>
          <w:lang w:val="en-GB"/>
        </w:rPr>
        <w:t xml:space="preserve">patterns. </w:t>
      </w:r>
    </w:p>
    <w:p w14:paraId="74BE95D7" w14:textId="6272ED1B" w:rsidR="005568F1" w:rsidRPr="00AA57BB" w:rsidRDefault="005568F1" w:rsidP="009A5106">
      <w:pPr>
        <w:spacing w:line="360" w:lineRule="auto"/>
        <w:rPr>
          <w:rFonts w:ascii="Times New Roman" w:hAnsi="Times New Roman" w:cs="Times New Roman"/>
          <w:sz w:val="24"/>
          <w:szCs w:val="24"/>
          <w:lang w:val="en-GB"/>
        </w:rPr>
      </w:pPr>
      <w:r w:rsidRPr="00AA57BB">
        <w:rPr>
          <w:rFonts w:ascii="Times New Roman" w:hAnsi="Times New Roman" w:cs="Times New Roman"/>
          <w:sz w:val="24"/>
          <w:szCs w:val="24"/>
          <w:lang w:val="en-GB"/>
        </w:rPr>
        <w:t>Our findings have to be considered in light of the following limitations. First, we classified patients’ mental health status based on ICD-10 diagnoses from reimbursement claims and thus missed patients with undiagnosed mental disorders</w:t>
      </w:r>
      <w:r w:rsidR="00D54874" w:rsidRPr="00AA57BB">
        <w:rPr>
          <w:rFonts w:ascii="Times New Roman" w:hAnsi="Times New Roman" w:cs="Times New Roman"/>
          <w:sz w:val="24"/>
          <w:szCs w:val="24"/>
          <w:lang w:val="en-GB"/>
        </w:rPr>
        <w:t>.</w:t>
      </w:r>
      <w:r w:rsidRPr="00AA57BB">
        <w:rPr>
          <w:rFonts w:ascii="Times New Roman" w:hAnsi="Times New Roman" w:cs="Times New Roman"/>
          <w:sz w:val="24"/>
          <w:szCs w:val="24"/>
          <w:lang w:val="en-GB"/>
        </w:rPr>
        <w:t xml:space="preserve"> Patients with mild forms of mental disorders might be less likely to be diagnosed</w:t>
      </w:r>
      <w:ins w:id="141" w:author="Egger, Matthias (ISPM)" w:date="2022-05-16T18:21:00Z">
        <w:r w:rsidR="00053887">
          <w:rPr>
            <w:rFonts w:ascii="Times New Roman" w:hAnsi="Times New Roman" w:cs="Times New Roman"/>
            <w:sz w:val="24"/>
            <w:szCs w:val="24"/>
            <w:lang w:val="en-GB"/>
          </w:rPr>
          <w:t>,</w:t>
        </w:r>
      </w:ins>
      <w:r w:rsidR="00E75E37" w:rsidRPr="00AA57BB">
        <w:rPr>
          <w:rFonts w:ascii="Times New Roman" w:hAnsi="Times New Roman" w:cs="Times New Roman"/>
          <w:sz w:val="24"/>
          <w:szCs w:val="24"/>
          <w:lang w:val="en-GB"/>
        </w:rPr>
        <w:t xml:space="preserve"> and those</w:t>
      </w:r>
      <w:r w:rsidRPr="00AA57BB">
        <w:rPr>
          <w:rFonts w:ascii="Times New Roman" w:hAnsi="Times New Roman" w:cs="Times New Roman"/>
          <w:sz w:val="24"/>
          <w:szCs w:val="24"/>
          <w:lang w:val="en-GB"/>
        </w:rPr>
        <w:t xml:space="preserve"> with more severe mental illness might be over-represented in our sample of mental health patients. A further limitation of administrative data is the possibility of miscoding of ICD-10 </w:t>
      </w:r>
      <w:r w:rsidR="00E75E37" w:rsidRPr="00AA57BB">
        <w:rPr>
          <w:rFonts w:ascii="Times New Roman" w:hAnsi="Times New Roman" w:cs="Times New Roman"/>
          <w:sz w:val="24"/>
          <w:szCs w:val="24"/>
          <w:lang w:val="en-GB"/>
        </w:rPr>
        <w:t>diagnoses</w:t>
      </w:r>
      <w:r w:rsidRPr="00AA57BB">
        <w:rPr>
          <w:rFonts w:ascii="Times New Roman" w:hAnsi="Times New Roman" w:cs="Times New Roman"/>
          <w:sz w:val="24"/>
          <w:szCs w:val="24"/>
          <w:lang w:val="en-GB"/>
        </w:rPr>
        <w:t>. Nevertheless, mental health diagnoses from administrative data generally have a high positive predictive value for research diagnoses</w:t>
      </w:r>
      <w:r w:rsidR="00D54874" w:rsidRPr="00AA57BB">
        <w:rPr>
          <w:rFonts w:ascii="Times New Roman" w:hAnsi="Times New Roman" w:cs="Times New Roman"/>
          <w:sz w:val="24"/>
          <w:szCs w:val="24"/>
          <w:lang w:val="en-GB"/>
        </w:rPr>
        <w:t xml:space="preserve"> </w:t>
      </w:r>
      <w:r w:rsidRPr="00AA57BB">
        <w:rPr>
          <w:rFonts w:ascii="Times New Roman" w:hAnsi="Times New Roman" w:cs="Times New Roman"/>
          <w:sz w:val="24"/>
          <w:szCs w:val="24"/>
          <w:lang w:val="en-GB"/>
        </w:rPr>
        <w:fldChar w:fldCharType="begin" w:fldLock="1"/>
      </w:r>
      <w:r w:rsidR="002304D5" w:rsidRPr="00AA57BB">
        <w:rPr>
          <w:rFonts w:ascii="Times New Roman" w:hAnsi="Times New Roman" w:cs="Times New Roman"/>
          <w:sz w:val="24"/>
          <w:szCs w:val="24"/>
          <w:lang w:val="en-GB"/>
        </w:rPr>
        <w:instrText>ADDIN CSL_CITATION {"citationItems":[{"id":"ITEM-1","itemData":{"DOI":"10.1186/s12888-016-0963-x","ISSN":"1471-244X","author":[{"dropping-particle":"","family":"Davis","given":"Katrina A. S.","non-dropping-particle":"","parse-names":false,"suffix":""},{"dropping-particle":"","family":"Sudlow","given":"Cathie L. M.","non-dropping-particle":"","parse-names":false,"suffix":""},{"dropping-particle":"","family":"Hotopf","given":"Matthew","non-dropping-particle":"","parse-names":false,"suffix":""}],"container-title":"BMC Psychiatry","id":"ITEM-1","issue":"1","issued":{"date-parts":[["2016","12","26"]]},"page":"263","title":"Can mental health diagnoses in administrative data be used for research? A systematic review of the accuracy of routinely collected diagnoses","type":"article-journal","volume":"16"},"uris":["http://www.mendeley.com/documents/?uuid=83fcb96b-da43-481a-9589-5ac4f7f2cef9"]}],"mendeley":{"formattedCitation":"[51]","plainTextFormattedCitation":"[51]","previouslyFormattedCitation":"[51]"},"properties":{"noteIndex":0},"schema":"https://github.com/citation-style-language/schema/raw/master/csl-citation.json"}</w:instrText>
      </w:r>
      <w:r w:rsidRPr="00AA57BB">
        <w:rPr>
          <w:rFonts w:ascii="Times New Roman" w:hAnsi="Times New Roman" w:cs="Times New Roman"/>
          <w:sz w:val="24"/>
          <w:szCs w:val="24"/>
          <w:lang w:val="en-GB"/>
        </w:rPr>
        <w:fldChar w:fldCharType="separate"/>
      </w:r>
      <w:r w:rsidR="002304D5" w:rsidRPr="00AA57BB">
        <w:rPr>
          <w:rFonts w:ascii="Times New Roman" w:hAnsi="Times New Roman" w:cs="Times New Roman"/>
          <w:noProof/>
          <w:sz w:val="24"/>
          <w:szCs w:val="24"/>
          <w:lang w:val="en-GB"/>
        </w:rPr>
        <w:t>[51]</w:t>
      </w:r>
      <w:r w:rsidRPr="00AA57BB">
        <w:rPr>
          <w:rFonts w:ascii="Times New Roman" w:hAnsi="Times New Roman" w:cs="Times New Roman"/>
          <w:sz w:val="24"/>
          <w:szCs w:val="24"/>
          <w:lang w:val="en-GB"/>
        </w:rPr>
        <w:fldChar w:fldCharType="end"/>
      </w:r>
      <w:del w:id="142" w:author="Egger, Matthias (ISPM)" w:date="2022-05-16T18:21:00Z">
        <w:r w:rsidR="00D54874" w:rsidRPr="00AA57BB" w:rsidDel="00053887">
          <w:rPr>
            <w:rFonts w:ascii="Times New Roman" w:hAnsi="Times New Roman" w:cs="Times New Roman"/>
            <w:sz w:val="24"/>
            <w:szCs w:val="24"/>
            <w:lang w:val="en-GB"/>
          </w:rPr>
          <w:delText>,</w:delText>
        </w:r>
        <w:r w:rsidRPr="00AA57BB" w:rsidDel="00053887">
          <w:rPr>
            <w:rFonts w:ascii="Times New Roman" w:hAnsi="Times New Roman" w:cs="Times New Roman"/>
            <w:sz w:val="24"/>
            <w:szCs w:val="24"/>
            <w:lang w:val="en-GB"/>
          </w:rPr>
          <w:delText xml:space="preserve"> and o</w:delText>
        </w:r>
      </w:del>
      <w:ins w:id="143" w:author="Egger, Matthias (ISPM)" w:date="2022-05-16T18:21:00Z">
        <w:r w:rsidR="00053887">
          <w:rPr>
            <w:rFonts w:ascii="Times New Roman" w:hAnsi="Times New Roman" w:cs="Times New Roman"/>
            <w:sz w:val="24"/>
            <w:szCs w:val="24"/>
            <w:lang w:val="en-GB"/>
          </w:rPr>
          <w:t>. O</w:t>
        </w:r>
      </w:ins>
      <w:r w:rsidRPr="00AA57BB">
        <w:rPr>
          <w:rFonts w:ascii="Times New Roman" w:hAnsi="Times New Roman" w:cs="Times New Roman"/>
          <w:sz w:val="24"/>
          <w:szCs w:val="24"/>
          <w:lang w:val="en-GB"/>
        </w:rPr>
        <w:t xml:space="preserve">ur conclusions </w:t>
      </w:r>
      <w:r w:rsidR="00530747" w:rsidRPr="00AA57BB">
        <w:rPr>
          <w:rFonts w:ascii="Times New Roman" w:hAnsi="Times New Roman" w:cs="Times New Roman"/>
          <w:sz w:val="24"/>
          <w:szCs w:val="24"/>
          <w:lang w:val="en-GB"/>
        </w:rPr>
        <w:t>held true</w:t>
      </w:r>
      <w:r w:rsidRPr="00AA57BB">
        <w:rPr>
          <w:rFonts w:ascii="Times New Roman" w:hAnsi="Times New Roman" w:cs="Times New Roman"/>
          <w:sz w:val="24"/>
          <w:szCs w:val="24"/>
          <w:lang w:val="en-GB"/>
        </w:rPr>
        <w:t xml:space="preserve"> when we considered only repeated mental health diagnoses in sensitivity analyses. Second, we used a pharmacy claim-based adherence measure that may overestimate adherence if patients do not take all collected medication or underestimate adherence if drugs are obtained without documentation or from other sources (e.g., public sector clinics). Despite these limitations, objective pharmacy claim-based measures are considered </w:t>
      </w:r>
      <w:r w:rsidR="00530747" w:rsidRPr="00AA57BB">
        <w:rPr>
          <w:rFonts w:ascii="Times New Roman" w:hAnsi="Times New Roman" w:cs="Times New Roman"/>
          <w:sz w:val="24"/>
          <w:szCs w:val="24"/>
          <w:lang w:val="en-GB"/>
        </w:rPr>
        <w:t>more reliable than</w:t>
      </w:r>
      <w:r w:rsidRPr="00AA57BB">
        <w:rPr>
          <w:rFonts w:ascii="Times New Roman" w:hAnsi="Times New Roman" w:cs="Times New Roman"/>
          <w:sz w:val="24"/>
          <w:szCs w:val="24"/>
          <w:lang w:val="en-GB"/>
        </w:rPr>
        <w:t xml:space="preserve"> self-reported adherence measures</w:t>
      </w:r>
      <w:r w:rsidR="00D54874" w:rsidRPr="00AA57BB">
        <w:rPr>
          <w:rFonts w:ascii="Times New Roman" w:hAnsi="Times New Roman" w:cs="Times New Roman"/>
          <w:sz w:val="24"/>
          <w:szCs w:val="24"/>
          <w:lang w:val="en-GB"/>
        </w:rPr>
        <w:t xml:space="preserve"> </w:t>
      </w:r>
      <w:r w:rsidRPr="00AA57BB">
        <w:rPr>
          <w:rFonts w:ascii="Times New Roman" w:hAnsi="Times New Roman" w:cs="Times New Roman"/>
          <w:sz w:val="24"/>
          <w:szCs w:val="24"/>
          <w:lang w:val="en-GB"/>
        </w:rPr>
        <w:fldChar w:fldCharType="begin" w:fldLock="1"/>
      </w:r>
      <w:r w:rsidR="002304D5" w:rsidRPr="00AA57BB">
        <w:rPr>
          <w:rFonts w:ascii="Times New Roman" w:hAnsi="Times New Roman" w:cs="Times New Roman"/>
          <w:sz w:val="24"/>
          <w:szCs w:val="24"/>
          <w:lang w:val="en-GB"/>
        </w:rPr>
        <w:instrText>ADDIN CSL_CITATION {"citationItems":[{"id":"ITEM-1","itemData":{"DOI":"10.1093/cid/ciq167","ISSN":"1058-4838","PMID":"21245156","abstract":"Prescription or pill-based methods for estimating adherence to antiretroviral therapy (ART), pharmacy adherence measures (PAMs), are objective estimates calculated from routinely collected pharmacy data. We conducted a literature review to evaluate PAMs, including their association with virological and other clinical outcomes, their efficacy compared with other adherence measures, and factors to consider when selecting a PAM to monitor adherence. PAMs were classified into 3 categories: medication possession ratio (MPR), pill count (PC), and pill pick-up (PPU). Data exist to recommend PAMs over self-reported adherence. PAMs consistently predicted patient outcomes, but additional studies are needed to determine the most predictive PAM parameters. Current evidence suggests that shorter duration of adherence assessment (≤ 6 months) and use of PAMs to predict future outcomes may be less accurate. PAMs which incorporate the number of days for which ART was prescribed without the counting of remnant pills, are reasonable minimum-resource methods to assess adherence to ART.","author":[{"dropping-particle":"","family":"McMahon","given":"James H.","non-dropping-particle":"","parse-names":false,"suffix":""},{"dropping-particle":"","family":"Jordan","given":"Michael R.","non-dropping-particle":"","parse-names":false,"suffix":""},{"dropping-particle":"","family":"Kelley","given":"Karen","non-dropping-particle":"","parse-names":false,"suffix":""},{"dropping-particle":"","family":"Bertagnolio","given":"Silvia","non-dropping-particle":"","parse-names":false,"suffix":""},{"dropping-particle":"","family":"Hong","given":"Steven Y.","non-dropping-particle":"","parse-names":false,"suffix":""},{"dropping-particle":"","family":"Wanke","given":"Christine a.","non-dropping-particle":"","parse-names":false,"suffix":""},{"dropping-particle":"","family":"Lewin","given":"Sharon R.","non-dropping-particle":"","parse-names":false,"suffix":""},{"dropping-particle":"","family":"Elliott","given":"Julian H.","non-dropping-particle":"","parse-names":false,"suffix":""}],"container-title":"Clinical Infectious Diseases","id":"ITEM-1","issue":"4","issued":{"date-parts":[["2011","2"]]},"page":"493-506","title":"Pharmacy Adherence Measures to Assess Adherence to Antiretroviral Therapy: Review of the Literature and Implications for Treatment Monitoring","type":"article-journal","volume":"52"},"uris":["http://www.mendeley.com/documents/?uuid=9951a3fc-7279-4ab7-aa82-8f27c2de80b7"]}],"mendeley":{"formattedCitation":"[52]","plainTextFormattedCitation":"[52]","previouslyFormattedCitation":"[52]"},"properties":{"noteIndex":0},"schema":"https://github.com/citation-style-language/schema/raw/master/csl-citation.json"}</w:instrText>
      </w:r>
      <w:r w:rsidRPr="00AA57BB">
        <w:rPr>
          <w:rFonts w:ascii="Times New Roman" w:hAnsi="Times New Roman" w:cs="Times New Roman"/>
          <w:sz w:val="24"/>
          <w:szCs w:val="24"/>
          <w:lang w:val="en-GB"/>
        </w:rPr>
        <w:fldChar w:fldCharType="separate"/>
      </w:r>
      <w:r w:rsidR="002304D5" w:rsidRPr="00AA57BB">
        <w:rPr>
          <w:rFonts w:ascii="Times New Roman" w:hAnsi="Times New Roman" w:cs="Times New Roman"/>
          <w:noProof/>
          <w:sz w:val="24"/>
          <w:szCs w:val="24"/>
          <w:lang w:val="en-GB"/>
        </w:rPr>
        <w:t>[52]</w:t>
      </w:r>
      <w:r w:rsidRPr="00AA57BB">
        <w:rPr>
          <w:rFonts w:ascii="Times New Roman" w:hAnsi="Times New Roman" w:cs="Times New Roman"/>
          <w:sz w:val="24"/>
          <w:szCs w:val="24"/>
          <w:lang w:val="en-GB"/>
        </w:rPr>
        <w:fldChar w:fldCharType="end"/>
      </w:r>
      <w:r w:rsidRPr="00AA57BB">
        <w:rPr>
          <w:rFonts w:ascii="Times New Roman" w:hAnsi="Times New Roman" w:cs="Times New Roman"/>
          <w:sz w:val="24"/>
          <w:szCs w:val="24"/>
          <w:lang w:val="en-GB"/>
        </w:rPr>
        <w:t xml:space="preserve"> used in most previous studies</w:t>
      </w:r>
      <w:r w:rsidR="00D54874" w:rsidRPr="00AA57BB">
        <w:rPr>
          <w:rFonts w:ascii="Times New Roman" w:hAnsi="Times New Roman" w:cs="Times New Roman"/>
          <w:sz w:val="24"/>
          <w:szCs w:val="24"/>
          <w:lang w:val="en-GB"/>
        </w:rPr>
        <w:t xml:space="preserve"> </w:t>
      </w:r>
      <w:r w:rsidRPr="00AA57BB">
        <w:rPr>
          <w:rFonts w:ascii="Times New Roman" w:eastAsia="MS Mincho" w:hAnsi="Times New Roman" w:cs="Times New Roman"/>
          <w:sz w:val="24"/>
          <w:szCs w:val="24"/>
          <w:lang w:val="en-GB" w:eastAsia="de-DE"/>
        </w:rPr>
        <w:fldChar w:fldCharType="begin" w:fldLock="1"/>
      </w:r>
      <w:r w:rsidR="002304D5" w:rsidRPr="00AA57BB">
        <w:rPr>
          <w:rFonts w:ascii="Times New Roman" w:eastAsia="MS Mincho" w:hAnsi="Times New Roman" w:cs="Times New Roman"/>
          <w:sz w:val="24"/>
          <w:szCs w:val="24"/>
          <w:lang w:val="en-GB" w:eastAsia="de-DE"/>
        </w:rPr>
        <w:instrText>ADDIN CSL_CITATION {"citationItems":[{"id":"ITEM-1","itemData":{"DOI":"10.1007/s10461-018-02390-8","ISBN":"0123456789","ISSN":"1090-7165","abstract":"Untreated mental health disorders among people living with HIV (PLHIV) may prevent low-and middle-income countries (LMICs) from achieving the UNAIDS 90-90-90 targets. Anxiety disorders may be associated with decreased adherence to antiretroviral therapy (ART). We sought to review and meta-analyze studies estimating associations between anxiety and ART adherence in LMICs. We searched PubMed, PsychINFO, CINAHL and EMBASE for relevant studies published before July 18, 2018. We defined anxiety as reported anxiety scores from screening questionnaires or having a clinical diagnosis of an anxiety disorder, and poor ART adherence as missed doses, poor visit attendance, or scores from structured adherence questionnaires. We used a random effects model to conduct a meta-analysis for calculating a pooled odds ratio, and conducted sensitivity analyses by time on ART, anxiety evaluation method, and study region. From 472 screened manuscripts, thirteen studies met our inclusion criteria. Eleven studies were included in the meta-analysis. PLHIV who reported anxiety had 59% higher odds of poor ART adherence compared with those who did not report anxiety disorder (pooled odds ratio [pOR]: 1.59, 95% confidence interval [CI] 1.29-1.96, p &lt; 0.001). When excluding PLHIV who initiated ART within 6 months, reported anxiety remained strongly associated with poor ART adherence (pOR: 1.61, 95% CI 1.18-2.20, p = 0.003). Among PLHIV in LMICs, reported anxiety was associated with poor ART adherence. This association persisted after the ART initiation period. Increased resources for mental health may be important for achieving virologic suppression in LMICs.","author":[{"dropping-particle":"","family":"Wykowski","given":"James","non-dropping-particle":"","parse-names":false,"suffix":""},{"dropping-particle":"","family":"Kemp","given":"Christopher G.","non-dropping-particle":"","parse-names":false,"suffix":""},{"dropping-particle":"","family":"Velloza","given":"Jennifer","non-dropping-particle":"","parse-names":false,"suffix":""},{"dropping-particle":"","family":"Rao","given":"Deepa","non-dropping-particle":"","parse-names":false,"suffix":""},{"dropping-particle":"","family":"Drain","given":"Paul K.","non-dropping-particle":"","parse-names":false,"suffix":""}],"container-title":"AIDS and Behavior","id":"ITEM-1","issue":"8","issued":{"date-parts":[["2019","8","18"]]},"page":"2059-2071","publisher":"Springer US","title":"Associations Between Anxiety and Adherence to Antiretroviral Medications in Low- and Middle-Income Countries: A Systematic Review and Meta-analysis","type":"article-journal","volume":"23"},"uris":["http://www.mendeley.com/documents/?uuid=63f80931-43ba-4190-8d83-8b2d19529744"]},{"id":"ITEM-2","itemData":{"DOI":"10.1007/s11904-014-0220-1.Depression","author":[{"dropping-particle":"","family":"Uthman","given":"Olalekan A","non-dropping-particle":"","parse-names":false,"suffix":""},{"dropping-particle":"","family":"Magidson","given":"Jessica F","non-dropping-particle":"","parse-names":false,"suffix":""},{"dropping-particle":"","family":"Safren","given":"Steven A","non-dropping-particle":"","parse-names":false,"suffix":""},{"dropping-particle":"","family":"Nachega","given":"Jean B","non-dropping-particle":"","parse-names":false,"suffix":""},{"dropping-particle":"","family":"Group","given":"International Health","non-dropping-particle":"","parse-names":false,"suffix":""},{"dropping-particle":"","family":"Service","given":"Medicine","non-dropping-particle":"","parse-names":false,"suffix":""},{"dropping-particle":"","family":"Pierce","given":"Chester M","non-dropping-particle":"","parse-names":false,"suffix":""},{"dropping-particle":"","family":"Diseases","given":"Infectious","non-dropping-particle":"","parse-names":false,"suffix":""},{"dropping-particle":"","family":"Health","given":"International","non-dropping-particle":"","parse-names":false,"suffix":""},{"dropping-particle":"","family":"Sciences","given":"Health","non-dropping-particle":"","parse-names":false,"suffix":""},{"dropping-particle":"","family":"Town","given":"Cape","non-dropping-particle":"","parse-names":false,"suffix":""},{"dropping-particle":"","family":"Africa","given":"South","non-dropping-particle":"","parse-names":false,"suffix":""}],"container-title":"Curr HIV/AIDS Rep","id":"ITEM-2","issue":"3","issued":{"date-parts":[["2015"]]},"page":"291-307","title":"Depression and adherence to antiretroviral therapy in low-, middle- and high-income countries: a systematic review and meta-analysis","type":"article-journal","volume":"11"},"uris":["http://www.mendeley.com/documents/?uuid=13fb3835-34d1-49f9-9109-dc33546362af"]},{"id":"ITEM-3","itemData":{"DOI":"10.1007/s10461-011-0087-8","ISSN":"1090-7165","PMID":"22116638","abstract":"This study evaluated estimates of depression symptoms, major depression, alcohol use or disorders and their association withART adherence in sub-Saharan Africa. Studies published between January 1, 2006 and July 31, 2011 that documented rates of these mental health problems were identified through electronic databases. A pooled analysis of 23 studies reporting rates of depression symptoms and six studies reporting rates of major depression indicated a pooled estimate of 31.2% (95% CI 25.5-38.2%, Tau2 = 0.23) and 18% (95% CI 12.3-25.8%, Tau2 = 0.19) respectively. Few studies reported rates of alcohol use or disorders, and so we did not pool their estimates. Likelihood of achieving good adherence was 55% lower among those with depression symptoms compared to those without (pooled OR = 0.45 (95% CI 0.31-0.66, Tau2 = 0.20, P value = 0.000). Interventions to improve mental health of HIV-positive individuals and to support adherence are desperately needed in sub-Saharan Africa. © Springer Science+Business Media, LLC 2011.","author":[{"dropping-particle":"","family":"Nakimuli-Mpungu","given":"Etheldreda","non-dropping-particle":"","parse-names":false,"suffix":""},{"dropping-particle":"","family":"Bass","given":"Judith K.","non-dropping-particle":"","parse-names":false,"suffix":""},{"dropping-particle":"","family":"Alexandre","given":"Pierre","non-dropping-particle":"","parse-names":false,"suffix":""},{"dropping-particle":"","family":"Mills","given":"Edward J.","non-dropping-particle":"","parse-names":false,"suffix":""},{"dropping-particle":"","family":"Musisi","given":"Seggane","non-dropping-particle":"","parse-names":false,"suffix":""},{"dropping-particle":"","family":"Ram","given":"Malathi","non-dropping-particle":"","parse-names":false,"suffix":""},{"dropping-particle":"","family":"Katabira","given":"Elly","non-dropping-particle":"","parse-names":false,"suffix":""},{"dropping-particle":"","family":"Nachega","given":"Jean B.","non-dropping-particle":"","parse-names":false,"suffix":""}],"container-title":"AIDS and Behavior","id":"ITEM-3","issue":"8","issued":{"date-parts":[["2012","11","25"]]},"page":"2101-2118","title":"Depression, Alcohol Use and Adherence to Antiretroviral Therapy in Sub-Saharan Africa: A Systematic Review","type":"article-journal","volume":"16"},"uris":["http://www.mendeley.com/documents/?uuid=bd26e544-64ad-4794-97b4-45e4758e3a02"]}],"mendeley":{"formattedCitation":"[7,10,11]","plainTextFormattedCitation":"[7,10,11]","previouslyFormattedCitation":"[7,10,11,53]"},"properties":{"noteIndex":0},"schema":"https://github.com/citation-style-language/schema/raw/master/csl-citation.json"}</w:instrText>
      </w:r>
      <w:r w:rsidRPr="00AA57BB">
        <w:rPr>
          <w:rFonts w:ascii="Times New Roman" w:eastAsia="MS Mincho" w:hAnsi="Times New Roman" w:cs="Times New Roman"/>
          <w:sz w:val="24"/>
          <w:szCs w:val="24"/>
          <w:lang w:val="en-GB" w:eastAsia="de-DE"/>
        </w:rPr>
        <w:fldChar w:fldCharType="separate"/>
      </w:r>
      <w:r w:rsidR="002304D5" w:rsidRPr="00AA57BB">
        <w:rPr>
          <w:rFonts w:ascii="Times New Roman" w:eastAsia="MS Mincho" w:hAnsi="Times New Roman" w:cs="Times New Roman"/>
          <w:noProof/>
          <w:sz w:val="24"/>
          <w:szCs w:val="24"/>
          <w:lang w:val="en-GB" w:eastAsia="de-DE"/>
        </w:rPr>
        <w:t>[7,10,11]</w:t>
      </w:r>
      <w:r w:rsidRPr="00AA57BB">
        <w:rPr>
          <w:rFonts w:ascii="Times New Roman" w:eastAsia="MS Mincho" w:hAnsi="Times New Roman" w:cs="Times New Roman"/>
          <w:sz w:val="24"/>
          <w:szCs w:val="24"/>
          <w:lang w:val="en-GB" w:eastAsia="de-DE"/>
        </w:rPr>
        <w:fldChar w:fldCharType="end"/>
      </w:r>
      <w:r w:rsidR="00D54874" w:rsidRPr="00AA57BB">
        <w:rPr>
          <w:rFonts w:ascii="Times New Roman" w:eastAsia="MS Mincho" w:hAnsi="Times New Roman" w:cs="Times New Roman"/>
          <w:sz w:val="24"/>
          <w:szCs w:val="24"/>
          <w:lang w:val="en-GB" w:eastAsia="de-DE"/>
        </w:rPr>
        <w:t>.</w:t>
      </w:r>
      <w:r w:rsidRPr="00AA57BB">
        <w:rPr>
          <w:rFonts w:ascii="Times New Roman" w:hAnsi="Times New Roman" w:cs="Times New Roman"/>
          <w:sz w:val="24"/>
          <w:szCs w:val="24"/>
          <w:lang w:val="en-GB"/>
        </w:rPr>
        <w:t xml:space="preserve"> In addition, the high accuracy of CMA for predicting HIV viral load </w:t>
      </w:r>
      <w:r w:rsidR="00530747" w:rsidRPr="00AA57BB">
        <w:rPr>
          <w:rFonts w:ascii="Times New Roman" w:hAnsi="Times New Roman" w:cs="Times New Roman"/>
          <w:sz w:val="24"/>
          <w:szCs w:val="24"/>
          <w:lang w:val="en-GB"/>
        </w:rPr>
        <w:t>validates</w:t>
      </w:r>
      <w:r w:rsidRPr="00AA57BB">
        <w:rPr>
          <w:rFonts w:ascii="Times New Roman" w:hAnsi="Times New Roman" w:cs="Times New Roman"/>
          <w:sz w:val="24"/>
          <w:szCs w:val="24"/>
          <w:lang w:val="en-GB"/>
        </w:rPr>
        <w:t xml:space="preserve"> our adherence measure. Third, because laboratory data were only available for </w:t>
      </w:r>
      <w:del w:id="144" w:author="Egger, Matthias (ISPM)" w:date="2022-05-16T18:22:00Z">
        <w:r w:rsidRPr="00AA57BB" w:rsidDel="00053887">
          <w:rPr>
            <w:rFonts w:ascii="Times New Roman" w:hAnsi="Times New Roman" w:cs="Times New Roman"/>
            <w:sz w:val="24"/>
            <w:szCs w:val="24"/>
            <w:lang w:val="en-GB"/>
          </w:rPr>
          <w:delText xml:space="preserve">the years </w:delText>
        </w:r>
      </w:del>
      <w:r w:rsidRPr="00AA57BB">
        <w:rPr>
          <w:rFonts w:ascii="Times New Roman" w:hAnsi="Times New Roman" w:cs="Times New Roman"/>
          <w:sz w:val="24"/>
          <w:szCs w:val="24"/>
          <w:lang w:val="en-GB"/>
        </w:rPr>
        <w:t xml:space="preserve">2016 to 2020, we could only include about half of the patients in analyses of viral suppression and VNS. Fourth, our study </w:t>
      </w:r>
      <w:del w:id="145" w:author="Egger, Matthias (ISPM)" w:date="2022-05-16T18:22:00Z">
        <w:r w:rsidRPr="00AA57BB" w:rsidDel="00053887">
          <w:rPr>
            <w:rFonts w:ascii="Times New Roman" w:hAnsi="Times New Roman" w:cs="Times New Roman"/>
            <w:sz w:val="24"/>
            <w:szCs w:val="24"/>
            <w:lang w:val="en-GB"/>
          </w:rPr>
          <w:delText>is not representative of</w:delText>
        </w:r>
      </w:del>
      <w:ins w:id="146" w:author="Egger, Matthias (ISPM)" w:date="2022-05-16T18:22:00Z">
        <w:r w:rsidR="00053887">
          <w:rPr>
            <w:rFonts w:ascii="Times New Roman" w:hAnsi="Times New Roman" w:cs="Times New Roman"/>
            <w:sz w:val="24"/>
            <w:szCs w:val="24"/>
            <w:lang w:val="en-GB"/>
          </w:rPr>
          <w:t>does not represent</w:t>
        </w:r>
      </w:ins>
      <w:r w:rsidRPr="00AA57BB">
        <w:rPr>
          <w:rFonts w:ascii="Times New Roman" w:hAnsi="Times New Roman" w:cs="Times New Roman"/>
          <w:sz w:val="24"/>
          <w:szCs w:val="24"/>
          <w:lang w:val="en-GB"/>
        </w:rPr>
        <w:t xml:space="preserve"> the general population of people living with HIV in South Africa. We analysed data from a private sector HIV programme for employed and insured persons. Therefore, our findings cannot be generalised to persons accessing HIV care in the public sector. </w:t>
      </w:r>
    </w:p>
    <w:p w14:paraId="7C052F52" w14:textId="77777777" w:rsidR="00D41710" w:rsidRDefault="00D41710">
      <w:pPr>
        <w:rPr>
          <w:ins w:id="147" w:author="Egger, Matthias (ISPM)" w:date="2022-05-16T16:34:00Z"/>
          <w:rFonts w:ascii="Times New Roman" w:hAnsi="Times New Roman" w:cs="Times New Roman"/>
          <w:b/>
          <w:sz w:val="24"/>
          <w:szCs w:val="24"/>
          <w:lang w:val="en-GB"/>
        </w:rPr>
      </w:pPr>
      <w:ins w:id="148" w:author="Egger, Matthias (ISPM)" w:date="2022-05-16T16:34:00Z">
        <w:r>
          <w:rPr>
            <w:rFonts w:ascii="Times New Roman" w:hAnsi="Times New Roman" w:cs="Times New Roman"/>
            <w:b/>
            <w:sz w:val="24"/>
            <w:szCs w:val="24"/>
            <w:lang w:val="en-GB"/>
          </w:rPr>
          <w:br w:type="page"/>
        </w:r>
      </w:ins>
    </w:p>
    <w:p w14:paraId="1EC39098" w14:textId="10788EA6" w:rsidR="00D54874" w:rsidRPr="00AA57BB" w:rsidRDefault="00D54874" w:rsidP="009A5106">
      <w:pPr>
        <w:spacing w:line="360" w:lineRule="auto"/>
        <w:rPr>
          <w:rFonts w:ascii="Times New Roman" w:hAnsi="Times New Roman" w:cs="Times New Roman"/>
          <w:b/>
          <w:sz w:val="24"/>
          <w:szCs w:val="24"/>
          <w:lang w:val="en-GB"/>
        </w:rPr>
      </w:pPr>
      <w:r w:rsidRPr="00AA57BB">
        <w:rPr>
          <w:rFonts w:ascii="Times New Roman" w:hAnsi="Times New Roman" w:cs="Times New Roman"/>
          <w:b/>
          <w:sz w:val="24"/>
          <w:szCs w:val="24"/>
          <w:lang w:val="en-GB"/>
        </w:rPr>
        <w:lastRenderedPageBreak/>
        <w:t>Conclusions</w:t>
      </w:r>
    </w:p>
    <w:p w14:paraId="47E962EF" w14:textId="69B15AB8" w:rsidR="00985CAA" w:rsidRPr="00AC5F7B" w:rsidRDefault="00D54874" w:rsidP="009A5106">
      <w:pPr>
        <w:spacing w:line="360" w:lineRule="auto"/>
        <w:rPr>
          <w:rFonts w:ascii="Times New Roman" w:hAnsi="Times New Roman" w:cs="Times New Roman"/>
          <w:sz w:val="24"/>
          <w:szCs w:val="24"/>
          <w:lang w:val="en-GB"/>
        </w:rPr>
      </w:pPr>
      <w:r w:rsidRPr="00AA57BB">
        <w:rPr>
          <w:rFonts w:ascii="Times New Roman" w:hAnsi="Times New Roman" w:cs="Times New Roman"/>
          <w:sz w:val="24"/>
          <w:szCs w:val="24"/>
          <w:lang w:val="en-GB"/>
        </w:rPr>
        <w:t>O</w:t>
      </w:r>
      <w:r w:rsidR="00985CAA" w:rsidRPr="00AA57BB">
        <w:rPr>
          <w:rFonts w:ascii="Times New Roman" w:hAnsi="Times New Roman" w:cs="Times New Roman"/>
          <w:sz w:val="24"/>
          <w:szCs w:val="24"/>
          <w:lang w:val="en-GB"/>
        </w:rPr>
        <w:t xml:space="preserve">ur </w:t>
      </w:r>
      <w:r w:rsidR="00512273" w:rsidRPr="00AA57BB">
        <w:rPr>
          <w:rFonts w:ascii="Times New Roman" w:hAnsi="Times New Roman" w:cs="Times New Roman"/>
          <w:sz w:val="24"/>
          <w:szCs w:val="24"/>
          <w:lang w:val="en-GB"/>
        </w:rPr>
        <w:t xml:space="preserve">study highlights the need for </w:t>
      </w:r>
      <w:r w:rsidR="00E75E37" w:rsidRPr="00AA57BB">
        <w:rPr>
          <w:rFonts w:ascii="Times New Roman" w:hAnsi="Times New Roman" w:cs="Times New Roman"/>
          <w:sz w:val="24"/>
          <w:szCs w:val="24"/>
          <w:lang w:val="en-GB"/>
        </w:rPr>
        <w:t xml:space="preserve">psychosocial </w:t>
      </w:r>
      <w:r w:rsidR="00512273" w:rsidRPr="00AA57BB">
        <w:rPr>
          <w:rFonts w:ascii="Times New Roman" w:hAnsi="Times New Roman" w:cs="Times New Roman"/>
          <w:sz w:val="24"/>
          <w:szCs w:val="24"/>
          <w:lang w:val="en-GB"/>
        </w:rPr>
        <w:t>interventions to improve HIV treatment outcomes for adolescents and young adults and supports</w:t>
      </w:r>
      <w:r w:rsidR="00842573">
        <w:rPr>
          <w:rFonts w:ascii="Times New Roman" w:hAnsi="Times New Roman" w:cs="Times New Roman"/>
          <w:sz w:val="24"/>
          <w:szCs w:val="24"/>
          <w:lang w:val="en-GB"/>
        </w:rPr>
        <w:t xml:space="preserve"> strengthening</w:t>
      </w:r>
      <w:r w:rsidR="00512273" w:rsidRPr="00AA57BB">
        <w:rPr>
          <w:rFonts w:ascii="Times New Roman" w:hAnsi="Times New Roman" w:cs="Times New Roman"/>
          <w:sz w:val="24"/>
          <w:szCs w:val="24"/>
          <w:lang w:val="en-GB"/>
        </w:rPr>
        <w:t xml:space="preserve"> mental health care in </w:t>
      </w:r>
      <w:ins w:id="149" w:author="Egger, Matthias (ISPM)" w:date="2022-05-16T18:22:00Z">
        <w:r w:rsidR="00053887">
          <w:rPr>
            <w:rFonts w:ascii="Times New Roman" w:hAnsi="Times New Roman" w:cs="Times New Roman"/>
            <w:sz w:val="24"/>
            <w:szCs w:val="24"/>
            <w:lang w:val="en-GB"/>
          </w:rPr>
          <w:t xml:space="preserve">adult </w:t>
        </w:r>
      </w:ins>
      <w:del w:id="150" w:author="Egger, Matthias (ISPM)" w:date="2022-05-16T18:22:00Z">
        <w:r w:rsidR="00E75E37" w:rsidRPr="00AA57BB" w:rsidDel="00053887">
          <w:rPr>
            <w:rFonts w:ascii="Times New Roman" w:hAnsi="Times New Roman" w:cs="Times New Roman"/>
            <w:sz w:val="24"/>
            <w:szCs w:val="24"/>
            <w:lang w:val="en-GB"/>
          </w:rPr>
          <w:delText xml:space="preserve">general </w:delText>
        </w:r>
      </w:del>
      <w:r w:rsidR="00E75E37" w:rsidRPr="00AA57BB">
        <w:rPr>
          <w:rFonts w:ascii="Times New Roman" w:hAnsi="Times New Roman" w:cs="Times New Roman"/>
          <w:sz w:val="24"/>
          <w:szCs w:val="24"/>
          <w:lang w:val="en-GB"/>
        </w:rPr>
        <w:t xml:space="preserve">and paediatric </w:t>
      </w:r>
      <w:r w:rsidR="00512273" w:rsidRPr="00AA57BB">
        <w:rPr>
          <w:rFonts w:ascii="Times New Roman" w:hAnsi="Times New Roman" w:cs="Times New Roman"/>
          <w:sz w:val="24"/>
          <w:szCs w:val="24"/>
          <w:lang w:val="en-GB"/>
        </w:rPr>
        <w:t>HIV treatment programs.</w:t>
      </w:r>
      <w:r w:rsidR="00512273" w:rsidRPr="00AC5F7B">
        <w:rPr>
          <w:rFonts w:ascii="Times New Roman" w:hAnsi="Times New Roman" w:cs="Times New Roman"/>
          <w:sz w:val="24"/>
          <w:szCs w:val="24"/>
          <w:lang w:val="en-GB"/>
        </w:rPr>
        <w:t xml:space="preserve">  </w:t>
      </w:r>
    </w:p>
    <w:p w14:paraId="45FD5929" w14:textId="77777777" w:rsidR="000C7FD0" w:rsidRDefault="000C7FD0" w:rsidP="0012115E">
      <w:pPr>
        <w:rPr>
          <w:rFonts w:ascii="Times New Roman" w:hAnsi="Times New Roman" w:cs="Times New Roman"/>
          <w:bCs/>
          <w:sz w:val="24"/>
          <w:szCs w:val="24"/>
          <w:lang w:val="en-GB"/>
        </w:rPr>
        <w:sectPr w:rsidR="000C7FD0" w:rsidSect="00D31C08">
          <w:footerReference w:type="default" r:id="rId10"/>
          <w:pgSz w:w="11906" w:h="16838"/>
          <w:pgMar w:top="1440" w:right="1440" w:bottom="1440" w:left="1440" w:header="708" w:footer="708" w:gutter="0"/>
          <w:lnNumType w:countBy="1" w:restart="continuous"/>
          <w:cols w:space="708"/>
          <w:docGrid w:linePitch="360"/>
        </w:sectPr>
      </w:pPr>
    </w:p>
    <w:p w14:paraId="733CEF0D" w14:textId="28044653" w:rsidR="007609F7" w:rsidRPr="00B858A3" w:rsidRDefault="007609F7" w:rsidP="007609F7">
      <w:pPr>
        <w:spacing w:line="360" w:lineRule="auto"/>
        <w:jc w:val="both"/>
        <w:rPr>
          <w:b/>
          <w:sz w:val="24"/>
        </w:rPr>
      </w:pPr>
      <w:r w:rsidRPr="00B858A3">
        <w:rPr>
          <w:rFonts w:ascii="Times New Roman" w:hAnsi="Times New Roman" w:cs="Times New Roman"/>
          <w:b/>
          <w:sz w:val="24"/>
        </w:rPr>
        <w:lastRenderedPageBreak/>
        <w:t>Competing interests</w:t>
      </w:r>
    </w:p>
    <w:p w14:paraId="03ABAC87" w14:textId="7ED6120F" w:rsidR="007609F7" w:rsidRPr="00B858A3" w:rsidRDefault="007609F7" w:rsidP="007609F7">
      <w:pPr>
        <w:autoSpaceDE w:val="0"/>
        <w:autoSpaceDN w:val="0"/>
        <w:adjustRightInd w:val="0"/>
        <w:spacing w:after="0" w:line="360" w:lineRule="auto"/>
        <w:jc w:val="both"/>
        <w:rPr>
          <w:rFonts w:ascii="Times New Roman" w:hAnsi="Times New Roman" w:cs="Times New Roman"/>
          <w:sz w:val="24"/>
          <w:szCs w:val="24"/>
        </w:rPr>
      </w:pPr>
      <w:r w:rsidRPr="00B858A3">
        <w:rPr>
          <w:rFonts w:ascii="Times New Roman" w:hAnsi="Times New Roman" w:cs="Times New Roman"/>
          <w:sz w:val="24"/>
          <w:szCs w:val="24"/>
        </w:rPr>
        <w:t>None</w:t>
      </w:r>
    </w:p>
    <w:p w14:paraId="55377916" w14:textId="77777777" w:rsidR="00C464A7" w:rsidRPr="00B858A3" w:rsidRDefault="00C464A7" w:rsidP="007609F7">
      <w:pPr>
        <w:spacing w:line="360" w:lineRule="auto"/>
        <w:jc w:val="both"/>
        <w:rPr>
          <w:rFonts w:ascii="Times New Roman" w:hAnsi="Times New Roman" w:cs="Times New Roman"/>
          <w:b/>
          <w:sz w:val="24"/>
        </w:rPr>
      </w:pPr>
    </w:p>
    <w:p w14:paraId="7B720CA3" w14:textId="5E23818E" w:rsidR="007609F7" w:rsidRPr="00B858A3" w:rsidRDefault="007609F7" w:rsidP="007609F7">
      <w:pPr>
        <w:spacing w:line="360" w:lineRule="auto"/>
        <w:jc w:val="both"/>
        <w:rPr>
          <w:b/>
          <w:sz w:val="24"/>
        </w:rPr>
      </w:pPr>
      <w:r w:rsidRPr="00B858A3">
        <w:rPr>
          <w:rFonts w:ascii="Times New Roman" w:hAnsi="Times New Roman" w:cs="Times New Roman"/>
          <w:b/>
          <w:sz w:val="24"/>
        </w:rPr>
        <w:t>Authors’ contributions</w:t>
      </w:r>
    </w:p>
    <w:p w14:paraId="19F47811" w14:textId="3BF607FA" w:rsidR="007609F7" w:rsidRPr="00B858A3" w:rsidRDefault="0086460F" w:rsidP="007609F7">
      <w:pPr>
        <w:spacing w:line="360" w:lineRule="auto"/>
        <w:jc w:val="both"/>
        <w:rPr>
          <w:rFonts w:ascii="Times New Roman" w:hAnsi="Times New Roman" w:cs="Times New Roman"/>
          <w:sz w:val="24"/>
          <w:szCs w:val="24"/>
        </w:rPr>
      </w:pPr>
      <w:r w:rsidRPr="00B858A3">
        <w:rPr>
          <w:rFonts w:ascii="Times New Roman" w:hAnsi="Times New Roman" w:cs="Times New Roman"/>
          <w:sz w:val="24"/>
          <w:szCs w:val="24"/>
        </w:rPr>
        <w:t xml:space="preserve">AH and RL </w:t>
      </w:r>
      <w:r w:rsidR="00C464A7" w:rsidRPr="00B858A3">
        <w:rPr>
          <w:rFonts w:ascii="Times New Roman" w:hAnsi="Times New Roman" w:cs="Times New Roman"/>
          <w:sz w:val="24"/>
          <w:szCs w:val="24"/>
        </w:rPr>
        <w:t>conceived the study and wrote the first draft of the study protocol</w:t>
      </w:r>
      <w:r w:rsidR="00924373" w:rsidRPr="00B858A3">
        <w:rPr>
          <w:rFonts w:ascii="Times New Roman" w:hAnsi="Times New Roman" w:cs="Times New Roman"/>
          <w:sz w:val="24"/>
          <w:szCs w:val="24"/>
        </w:rPr>
        <w:t>, which was revised by JJ, GM, CD, and YR</w:t>
      </w:r>
      <w:r w:rsidR="00C464A7" w:rsidRPr="00B858A3">
        <w:rPr>
          <w:rFonts w:ascii="Times New Roman" w:hAnsi="Times New Roman" w:cs="Times New Roman"/>
          <w:sz w:val="24"/>
          <w:szCs w:val="24"/>
        </w:rPr>
        <w:t xml:space="preserve">. All authors </w:t>
      </w:r>
      <w:r w:rsidR="00924373" w:rsidRPr="00B858A3">
        <w:rPr>
          <w:rFonts w:ascii="Times New Roman" w:hAnsi="Times New Roman" w:cs="Times New Roman"/>
          <w:sz w:val="24"/>
          <w:szCs w:val="24"/>
        </w:rPr>
        <w:t xml:space="preserve">reviewed and </w:t>
      </w:r>
      <w:r w:rsidRPr="00B858A3">
        <w:rPr>
          <w:rFonts w:ascii="Times New Roman" w:hAnsi="Times New Roman" w:cs="Times New Roman"/>
          <w:sz w:val="24"/>
          <w:szCs w:val="24"/>
        </w:rPr>
        <w:t xml:space="preserve">approved </w:t>
      </w:r>
      <w:r w:rsidR="00C464A7" w:rsidRPr="00B858A3">
        <w:rPr>
          <w:rFonts w:ascii="Times New Roman" w:hAnsi="Times New Roman" w:cs="Times New Roman"/>
          <w:sz w:val="24"/>
          <w:szCs w:val="24"/>
        </w:rPr>
        <w:t xml:space="preserve">the final version of the </w:t>
      </w:r>
      <w:r w:rsidRPr="00B858A3">
        <w:rPr>
          <w:rFonts w:ascii="Times New Roman" w:hAnsi="Times New Roman" w:cs="Times New Roman"/>
          <w:sz w:val="24"/>
          <w:szCs w:val="24"/>
        </w:rPr>
        <w:t xml:space="preserve">study </w:t>
      </w:r>
      <w:r w:rsidR="00C464A7" w:rsidRPr="00B858A3">
        <w:rPr>
          <w:rFonts w:ascii="Times New Roman" w:hAnsi="Times New Roman" w:cs="Times New Roman"/>
          <w:sz w:val="24"/>
          <w:szCs w:val="24"/>
        </w:rPr>
        <w:t xml:space="preserve">protocol. </w:t>
      </w:r>
      <w:r w:rsidRPr="00B858A3">
        <w:rPr>
          <w:rFonts w:ascii="Times New Roman" w:hAnsi="Times New Roman" w:cs="Times New Roman"/>
          <w:sz w:val="24"/>
          <w:szCs w:val="24"/>
        </w:rPr>
        <w:t>AH</w:t>
      </w:r>
      <w:r w:rsidR="00C464A7" w:rsidRPr="00B858A3">
        <w:rPr>
          <w:rFonts w:ascii="Times New Roman" w:hAnsi="Times New Roman" w:cs="Times New Roman"/>
          <w:sz w:val="24"/>
          <w:szCs w:val="24"/>
        </w:rPr>
        <w:t xml:space="preserve"> performed statistical analysis. </w:t>
      </w:r>
      <w:r w:rsidRPr="00B858A3">
        <w:rPr>
          <w:rFonts w:ascii="Times New Roman" w:hAnsi="Times New Roman" w:cs="Times New Roman"/>
          <w:sz w:val="24"/>
          <w:szCs w:val="24"/>
        </w:rPr>
        <w:t xml:space="preserve">CD, LSV, </w:t>
      </w:r>
      <w:r w:rsidR="005A1857" w:rsidRPr="00B858A3">
        <w:rPr>
          <w:rFonts w:ascii="Times New Roman" w:hAnsi="Times New Roman" w:cs="Times New Roman"/>
          <w:sz w:val="24"/>
          <w:szCs w:val="24"/>
        </w:rPr>
        <w:t xml:space="preserve">PN </w:t>
      </w:r>
      <w:r w:rsidRPr="00B858A3">
        <w:rPr>
          <w:rFonts w:ascii="Times New Roman" w:hAnsi="Times New Roman" w:cs="Times New Roman"/>
          <w:sz w:val="24"/>
          <w:szCs w:val="24"/>
        </w:rPr>
        <w:t xml:space="preserve">and YR advised on statistical </w:t>
      </w:r>
      <w:r w:rsidR="0088572F" w:rsidRPr="00B858A3">
        <w:rPr>
          <w:rFonts w:ascii="Times New Roman" w:hAnsi="Times New Roman" w:cs="Times New Roman"/>
          <w:sz w:val="24"/>
          <w:szCs w:val="24"/>
        </w:rPr>
        <w:t>methods</w:t>
      </w:r>
      <w:r w:rsidRPr="00B858A3">
        <w:rPr>
          <w:rFonts w:ascii="Times New Roman" w:hAnsi="Times New Roman" w:cs="Times New Roman"/>
          <w:sz w:val="24"/>
          <w:szCs w:val="24"/>
        </w:rPr>
        <w:t xml:space="preserve">. </w:t>
      </w:r>
      <w:r w:rsidR="00AE76BB" w:rsidRPr="00B858A3">
        <w:rPr>
          <w:rFonts w:ascii="Times New Roman" w:hAnsi="Times New Roman" w:cs="Times New Roman"/>
          <w:sz w:val="24"/>
          <w:szCs w:val="24"/>
        </w:rPr>
        <w:t xml:space="preserve">All authors contributed to interpretation of results. </w:t>
      </w:r>
      <w:r w:rsidRPr="00B858A3">
        <w:rPr>
          <w:rFonts w:ascii="Times New Roman" w:hAnsi="Times New Roman" w:cs="Times New Roman"/>
          <w:sz w:val="24"/>
          <w:szCs w:val="24"/>
        </w:rPr>
        <w:t xml:space="preserve">AH and RL </w:t>
      </w:r>
      <w:r w:rsidR="00C464A7" w:rsidRPr="00B858A3">
        <w:rPr>
          <w:rFonts w:ascii="Times New Roman" w:hAnsi="Times New Roman" w:cs="Times New Roman"/>
          <w:sz w:val="24"/>
          <w:szCs w:val="24"/>
        </w:rPr>
        <w:t xml:space="preserve">wrote the first draft of the manuscript, which was revised by </w:t>
      </w:r>
      <w:r w:rsidR="00AE76BB" w:rsidRPr="00B858A3">
        <w:rPr>
          <w:rFonts w:ascii="Times New Roman" w:hAnsi="Times New Roman" w:cs="Times New Roman"/>
          <w:sz w:val="24"/>
          <w:szCs w:val="24"/>
        </w:rPr>
        <w:t xml:space="preserve">JJ, GM, MC, AW, YR and LSV. </w:t>
      </w:r>
      <w:r w:rsidR="00C464A7" w:rsidRPr="00B858A3">
        <w:rPr>
          <w:rFonts w:ascii="Times New Roman" w:hAnsi="Times New Roman" w:cs="Times New Roman"/>
          <w:sz w:val="24"/>
          <w:szCs w:val="24"/>
        </w:rPr>
        <w:t>All authors</w:t>
      </w:r>
      <w:r w:rsidR="00AE76BB" w:rsidRPr="00B858A3">
        <w:rPr>
          <w:rFonts w:ascii="Times New Roman" w:hAnsi="Times New Roman" w:cs="Times New Roman"/>
          <w:sz w:val="24"/>
          <w:szCs w:val="24"/>
        </w:rPr>
        <w:t xml:space="preserve"> contributed to</w:t>
      </w:r>
      <w:r w:rsidR="00924373" w:rsidRPr="00B858A3">
        <w:rPr>
          <w:rFonts w:ascii="Times New Roman" w:hAnsi="Times New Roman" w:cs="Times New Roman"/>
          <w:sz w:val="24"/>
          <w:szCs w:val="24"/>
        </w:rPr>
        <w:t xml:space="preserve"> the final version of the manuscript and </w:t>
      </w:r>
      <w:r w:rsidR="00C464A7" w:rsidRPr="00B858A3">
        <w:rPr>
          <w:rFonts w:ascii="Times New Roman" w:hAnsi="Times New Roman" w:cs="Times New Roman"/>
          <w:sz w:val="24"/>
          <w:szCs w:val="24"/>
        </w:rPr>
        <w:t>approved the paper for submission.</w:t>
      </w:r>
    </w:p>
    <w:p w14:paraId="189C72A0" w14:textId="77777777" w:rsidR="007609F7" w:rsidRPr="00B858A3" w:rsidRDefault="007609F7" w:rsidP="007609F7">
      <w:pPr>
        <w:autoSpaceDE w:val="0"/>
        <w:autoSpaceDN w:val="0"/>
        <w:adjustRightInd w:val="0"/>
        <w:spacing w:after="0" w:line="360" w:lineRule="auto"/>
        <w:jc w:val="both"/>
        <w:rPr>
          <w:rFonts w:ascii="Times New Roman" w:hAnsi="Times New Roman" w:cs="Times New Roman"/>
          <w:sz w:val="24"/>
          <w:szCs w:val="24"/>
        </w:rPr>
      </w:pPr>
    </w:p>
    <w:p w14:paraId="4CE480EF" w14:textId="6F4F116C" w:rsidR="007609F7" w:rsidRPr="00B858A3" w:rsidRDefault="00C464A7" w:rsidP="00C464A7">
      <w:pPr>
        <w:spacing w:line="360" w:lineRule="auto"/>
        <w:jc w:val="both"/>
        <w:rPr>
          <w:rFonts w:ascii="Times New Roman" w:hAnsi="Times New Roman" w:cs="Times New Roman"/>
          <w:sz w:val="24"/>
          <w:szCs w:val="24"/>
        </w:rPr>
      </w:pPr>
      <w:r w:rsidRPr="00B858A3">
        <w:rPr>
          <w:rFonts w:ascii="Times New Roman" w:hAnsi="Times New Roman" w:cs="Times New Roman"/>
          <w:b/>
          <w:sz w:val="24"/>
        </w:rPr>
        <w:t>Acknowledgements</w:t>
      </w:r>
    </w:p>
    <w:p w14:paraId="75331DFF" w14:textId="5065E24D" w:rsidR="007609F7" w:rsidRPr="00B858A3" w:rsidRDefault="007609F7" w:rsidP="007609F7">
      <w:pPr>
        <w:autoSpaceDE w:val="0"/>
        <w:autoSpaceDN w:val="0"/>
        <w:adjustRightInd w:val="0"/>
        <w:spacing w:after="0" w:line="360" w:lineRule="auto"/>
        <w:jc w:val="both"/>
        <w:rPr>
          <w:rFonts w:ascii="Times New Roman" w:hAnsi="Times New Roman" w:cs="Times New Roman"/>
          <w:sz w:val="24"/>
          <w:szCs w:val="24"/>
        </w:rPr>
      </w:pPr>
      <w:r w:rsidRPr="00B858A3">
        <w:rPr>
          <w:rFonts w:ascii="Times New Roman" w:hAnsi="Times New Roman" w:cs="Times New Roman"/>
          <w:sz w:val="24"/>
          <w:szCs w:val="24"/>
        </w:rPr>
        <w:t xml:space="preserve">Funding: </w:t>
      </w:r>
      <w:r w:rsidR="00C464A7" w:rsidRPr="00B858A3">
        <w:rPr>
          <w:rFonts w:ascii="Times New Roman" w:hAnsi="Times New Roman" w:cs="Times New Roman"/>
          <w:sz w:val="24"/>
          <w:szCs w:val="24"/>
        </w:rPr>
        <w:t xml:space="preserve">Research reported in this publication was supported by the U.S. National Institutes of Health’s National Institute of Allergy and Infectious Diseases, the Eunice Kennedy Shriver National Institute of Child Health and Human Development, the National Cancer Institute, the National Institute of Mental Health, the National Institute on Drug Abuse, the National Heart, Lung, and Blood Institute, the National Institute on Alcohol Abuse and Alcoholism, the National Institute of Diabetes and Digestive and Kidney Diseases and the Fogarty International </w:t>
      </w:r>
      <w:proofErr w:type="spellStart"/>
      <w:r w:rsidR="00C464A7" w:rsidRPr="00B858A3">
        <w:rPr>
          <w:rFonts w:ascii="Times New Roman" w:hAnsi="Times New Roman" w:cs="Times New Roman"/>
          <w:sz w:val="24"/>
          <w:szCs w:val="24"/>
        </w:rPr>
        <w:t>Center</w:t>
      </w:r>
      <w:proofErr w:type="spellEnd"/>
      <w:r w:rsidR="00C464A7" w:rsidRPr="00B858A3">
        <w:rPr>
          <w:rFonts w:ascii="Times New Roman" w:hAnsi="Times New Roman" w:cs="Times New Roman"/>
          <w:sz w:val="24"/>
          <w:szCs w:val="24"/>
        </w:rPr>
        <w:t xml:space="preserve"> under Award Number U01AI069924. AH was supported by an </w:t>
      </w:r>
      <w:proofErr w:type="spellStart"/>
      <w:r w:rsidR="00C464A7" w:rsidRPr="00B858A3">
        <w:rPr>
          <w:rFonts w:ascii="Times New Roman" w:hAnsi="Times New Roman" w:cs="Times New Roman"/>
          <w:sz w:val="24"/>
          <w:szCs w:val="24"/>
        </w:rPr>
        <w:t>Ambizione</w:t>
      </w:r>
      <w:proofErr w:type="spellEnd"/>
      <w:r w:rsidR="00C464A7" w:rsidRPr="00B858A3">
        <w:rPr>
          <w:rFonts w:ascii="Times New Roman" w:hAnsi="Times New Roman" w:cs="Times New Roman"/>
          <w:sz w:val="24"/>
          <w:szCs w:val="24"/>
        </w:rPr>
        <w:t xml:space="preserve"> fellowship (193381) and ME by special project funding (</w:t>
      </w:r>
      <w:ins w:id="151" w:author="Egger, Matthias (ISPM)" w:date="2022-05-16T17:21:00Z">
        <w:r w:rsidR="00287D7E" w:rsidRPr="00287D7E">
          <w:rPr>
            <w:rFonts w:ascii="Times New Roman" w:hAnsi="Times New Roman" w:cs="Times New Roman"/>
            <w:sz w:val="24"/>
            <w:szCs w:val="24"/>
          </w:rPr>
          <w:t>grant 189498</w:t>
        </w:r>
      </w:ins>
      <w:del w:id="152" w:author="Egger, Matthias (ISPM)" w:date="2022-05-16T17:21:00Z">
        <w:r w:rsidR="00C464A7" w:rsidRPr="00B858A3" w:rsidDel="00287D7E">
          <w:rPr>
            <w:rFonts w:ascii="Times New Roman" w:hAnsi="Times New Roman" w:cs="Times New Roman"/>
            <w:sz w:val="24"/>
            <w:szCs w:val="24"/>
          </w:rPr>
          <w:delText>207285</w:delText>
        </w:r>
      </w:del>
      <w:r w:rsidR="00C464A7" w:rsidRPr="00B858A3">
        <w:rPr>
          <w:rFonts w:ascii="Times New Roman" w:hAnsi="Times New Roman" w:cs="Times New Roman"/>
          <w:sz w:val="24"/>
          <w:szCs w:val="24"/>
        </w:rPr>
        <w:t xml:space="preserve">) from the Swiss National Science Foundation. </w:t>
      </w:r>
    </w:p>
    <w:p w14:paraId="075BEA12" w14:textId="77777777" w:rsidR="0086460F" w:rsidRPr="00B858A3" w:rsidRDefault="0086460F" w:rsidP="007609F7">
      <w:pPr>
        <w:autoSpaceDE w:val="0"/>
        <w:autoSpaceDN w:val="0"/>
        <w:adjustRightInd w:val="0"/>
        <w:spacing w:after="0" w:line="360" w:lineRule="auto"/>
        <w:jc w:val="both"/>
        <w:rPr>
          <w:rFonts w:ascii="Times New Roman" w:hAnsi="Times New Roman" w:cs="Times New Roman"/>
          <w:sz w:val="24"/>
          <w:szCs w:val="24"/>
        </w:rPr>
      </w:pPr>
    </w:p>
    <w:p w14:paraId="4512C349" w14:textId="7DD6C303" w:rsidR="007609F7" w:rsidRPr="00B858A3" w:rsidRDefault="007609F7" w:rsidP="007609F7">
      <w:pPr>
        <w:autoSpaceDE w:val="0"/>
        <w:autoSpaceDN w:val="0"/>
        <w:adjustRightInd w:val="0"/>
        <w:spacing w:after="0" w:line="360" w:lineRule="auto"/>
        <w:jc w:val="both"/>
        <w:rPr>
          <w:rFonts w:ascii="Times New Roman" w:hAnsi="Times New Roman" w:cs="Times New Roman"/>
          <w:sz w:val="24"/>
          <w:szCs w:val="24"/>
        </w:rPr>
      </w:pPr>
      <w:r w:rsidRPr="00B858A3">
        <w:rPr>
          <w:rFonts w:ascii="Times New Roman" w:hAnsi="Times New Roman" w:cs="Times New Roman"/>
          <w:sz w:val="24"/>
          <w:szCs w:val="24"/>
        </w:rPr>
        <w:t>Disclaimer:</w:t>
      </w:r>
      <w:r w:rsidR="00C464A7" w:rsidRPr="00B858A3">
        <w:rPr>
          <w:rFonts w:ascii="Times New Roman" w:hAnsi="Times New Roman" w:cs="Times New Roman"/>
          <w:sz w:val="24"/>
          <w:szCs w:val="24"/>
        </w:rPr>
        <w:t xml:space="preserve"> The content is solely the responsibility of the authors and does not necessarily represent the official views of the National Institutes of Health.</w:t>
      </w:r>
    </w:p>
    <w:p w14:paraId="7BDAA6E6" w14:textId="70E083BA" w:rsidR="007609F7" w:rsidRPr="00B858A3" w:rsidRDefault="007609F7" w:rsidP="007609F7">
      <w:pPr>
        <w:spacing w:line="360" w:lineRule="auto"/>
        <w:jc w:val="both"/>
        <w:rPr>
          <w:rFonts w:ascii="Times New Roman" w:hAnsi="Times New Roman" w:cs="Times New Roman"/>
          <w:b/>
          <w:sz w:val="24"/>
          <w:szCs w:val="24"/>
        </w:rPr>
      </w:pPr>
    </w:p>
    <w:p w14:paraId="49524098" w14:textId="77777777" w:rsidR="007E67D5" w:rsidRPr="00B858A3" w:rsidRDefault="007E67D5" w:rsidP="007E67D5">
      <w:pPr>
        <w:spacing w:line="360" w:lineRule="auto"/>
        <w:jc w:val="both"/>
        <w:rPr>
          <w:rFonts w:ascii="Times New Roman" w:hAnsi="Times New Roman" w:cs="Times New Roman"/>
          <w:b/>
          <w:sz w:val="24"/>
        </w:rPr>
      </w:pPr>
      <w:r w:rsidRPr="00B858A3">
        <w:rPr>
          <w:rFonts w:ascii="Times New Roman" w:hAnsi="Times New Roman" w:cs="Times New Roman"/>
          <w:b/>
          <w:sz w:val="24"/>
        </w:rPr>
        <w:t>Availability of Data and Materials</w:t>
      </w:r>
    </w:p>
    <w:p w14:paraId="7384F489" w14:textId="2A97304F" w:rsidR="007E67D5" w:rsidRPr="007E67D5" w:rsidRDefault="00AF068F" w:rsidP="007E67D5">
      <w:pPr>
        <w:spacing w:line="360" w:lineRule="auto"/>
        <w:rPr>
          <w:rFonts w:ascii="Times New Roman" w:hAnsi="Times New Roman" w:cs="Times New Roman"/>
          <w:sz w:val="24"/>
          <w:szCs w:val="24"/>
        </w:rPr>
      </w:pPr>
      <w:r>
        <w:rPr>
          <w:rFonts w:ascii="Times New Roman" w:hAnsi="Times New Roman" w:cs="Times New Roman"/>
          <w:sz w:val="24"/>
          <w:szCs w:val="24"/>
        </w:rPr>
        <w:t>D</w:t>
      </w:r>
      <w:r w:rsidR="007E67D5" w:rsidRPr="00B858A3">
        <w:rPr>
          <w:rFonts w:ascii="Times New Roman" w:hAnsi="Times New Roman" w:cs="Times New Roman"/>
          <w:sz w:val="24"/>
          <w:szCs w:val="24"/>
        </w:rPr>
        <w:t xml:space="preserve">ata were obtained from the </w:t>
      </w:r>
      <w:proofErr w:type="spellStart"/>
      <w:r w:rsidR="007E67D5" w:rsidRPr="00B858A3">
        <w:rPr>
          <w:rFonts w:ascii="Times New Roman" w:hAnsi="Times New Roman" w:cs="Times New Roman"/>
          <w:sz w:val="24"/>
          <w:szCs w:val="24"/>
        </w:rPr>
        <w:t>IeDEA</w:t>
      </w:r>
      <w:proofErr w:type="spellEnd"/>
      <w:r w:rsidR="007E67D5" w:rsidRPr="00B858A3">
        <w:rPr>
          <w:rFonts w:ascii="Times New Roman" w:hAnsi="Times New Roman" w:cs="Times New Roman"/>
          <w:sz w:val="24"/>
          <w:szCs w:val="24"/>
        </w:rPr>
        <w:t xml:space="preserve">-SA. Data cannot be made available online because of legal and ethical restrictions. To request data, readers may contact </w:t>
      </w:r>
      <w:proofErr w:type="spellStart"/>
      <w:r w:rsidR="007E67D5" w:rsidRPr="00B858A3">
        <w:rPr>
          <w:rFonts w:ascii="Times New Roman" w:hAnsi="Times New Roman" w:cs="Times New Roman"/>
          <w:sz w:val="24"/>
          <w:szCs w:val="24"/>
        </w:rPr>
        <w:t>IeDEA</w:t>
      </w:r>
      <w:proofErr w:type="spellEnd"/>
      <w:r w:rsidR="007E67D5" w:rsidRPr="00B858A3">
        <w:rPr>
          <w:rFonts w:ascii="Times New Roman" w:hAnsi="Times New Roman" w:cs="Times New Roman"/>
          <w:sz w:val="24"/>
          <w:szCs w:val="24"/>
        </w:rPr>
        <w:t xml:space="preserve">-SA for consideration by filling out the online form available at </w:t>
      </w:r>
      <w:hyperlink r:id="rId11" w:history="1">
        <w:r w:rsidR="007E67D5" w:rsidRPr="00B858A3">
          <w:rPr>
            <w:rFonts w:ascii="Times New Roman" w:hAnsi="Times New Roman" w:cs="Times New Roman"/>
            <w:sz w:val="24"/>
            <w:szCs w:val="24"/>
          </w:rPr>
          <w:t>https://www.iedea-sa.org/contact-us/</w:t>
        </w:r>
      </w:hyperlink>
      <w:r w:rsidR="007E67D5" w:rsidRPr="00B858A3">
        <w:rPr>
          <w:rFonts w:ascii="Times New Roman" w:hAnsi="Times New Roman" w:cs="Times New Roman"/>
          <w:sz w:val="24"/>
          <w:szCs w:val="24"/>
        </w:rPr>
        <w:t xml:space="preserve">. Statistical code is available under </w:t>
      </w:r>
      <w:r w:rsidR="003E2B66" w:rsidRPr="00B858A3">
        <w:rPr>
          <w:rFonts w:ascii="Times New Roman" w:hAnsi="Times New Roman" w:cs="Times New Roman"/>
          <w:sz w:val="24"/>
          <w:szCs w:val="24"/>
        </w:rPr>
        <w:t>https://github.com/AndreasDHaas/MH-CMA-VNS</w:t>
      </w:r>
      <w:r w:rsidR="0050031D" w:rsidRPr="00B858A3">
        <w:rPr>
          <w:rFonts w:ascii="Times New Roman" w:hAnsi="Times New Roman" w:cs="Times New Roman"/>
          <w:sz w:val="24"/>
          <w:szCs w:val="24"/>
        </w:rPr>
        <w:t>.</w:t>
      </w:r>
    </w:p>
    <w:p w14:paraId="31A3E055" w14:textId="32E15B6C" w:rsidR="00D730E2" w:rsidRPr="00AC5F7B" w:rsidRDefault="00D730E2">
      <w:pPr>
        <w:rPr>
          <w:rFonts w:ascii="Times New Roman" w:hAnsi="Times New Roman" w:cs="Times New Roman"/>
          <w:b/>
          <w:bCs/>
          <w:sz w:val="24"/>
          <w:szCs w:val="24"/>
          <w:lang w:val="en-GB"/>
        </w:rPr>
      </w:pPr>
      <w:r w:rsidRPr="00AC5F7B">
        <w:rPr>
          <w:rFonts w:ascii="Times New Roman" w:hAnsi="Times New Roman" w:cs="Times New Roman"/>
          <w:b/>
          <w:bCs/>
          <w:sz w:val="24"/>
          <w:szCs w:val="24"/>
          <w:lang w:val="en-GB"/>
        </w:rPr>
        <w:lastRenderedPageBreak/>
        <w:t>References</w:t>
      </w:r>
    </w:p>
    <w:p w14:paraId="6F92A83A" w14:textId="00A48FA2" w:rsidR="002304D5" w:rsidRPr="002304D5" w:rsidRDefault="006975B4"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AC5F7B">
        <w:rPr>
          <w:rFonts w:ascii="Times New Roman" w:hAnsi="Times New Roman" w:cs="Times New Roman"/>
          <w:b/>
          <w:bCs/>
          <w:sz w:val="20"/>
          <w:szCs w:val="20"/>
          <w:lang w:val="en-GB"/>
        </w:rPr>
        <w:fldChar w:fldCharType="begin" w:fldLock="1"/>
      </w:r>
      <w:r w:rsidRPr="00AC5F7B">
        <w:rPr>
          <w:rFonts w:ascii="Times New Roman" w:hAnsi="Times New Roman" w:cs="Times New Roman"/>
          <w:b/>
          <w:bCs/>
          <w:sz w:val="20"/>
          <w:szCs w:val="20"/>
          <w:lang w:val="en-GB"/>
        </w:rPr>
        <w:instrText xml:space="preserve">ADDIN Mendeley Bibliography CSL_BIBLIOGRAPHY </w:instrText>
      </w:r>
      <w:r w:rsidRPr="00AC5F7B">
        <w:rPr>
          <w:rFonts w:ascii="Times New Roman" w:hAnsi="Times New Roman" w:cs="Times New Roman"/>
          <w:b/>
          <w:bCs/>
          <w:sz w:val="20"/>
          <w:szCs w:val="20"/>
          <w:lang w:val="en-GB"/>
        </w:rPr>
        <w:fldChar w:fldCharType="separate"/>
      </w:r>
      <w:r w:rsidR="002304D5" w:rsidRPr="002304D5">
        <w:rPr>
          <w:rFonts w:ascii="Times New Roman" w:hAnsi="Times New Roman" w:cs="Times New Roman"/>
          <w:noProof/>
          <w:sz w:val="20"/>
          <w:szCs w:val="24"/>
        </w:rPr>
        <w:t xml:space="preserve">1. </w:t>
      </w:r>
      <w:r w:rsidR="002304D5" w:rsidRPr="002304D5">
        <w:rPr>
          <w:rFonts w:ascii="Times New Roman" w:hAnsi="Times New Roman" w:cs="Times New Roman"/>
          <w:noProof/>
          <w:sz w:val="20"/>
          <w:szCs w:val="24"/>
        </w:rPr>
        <w:tab/>
        <w:t>Joint United Nations Programme on HIV/AIDS (UNAIDS). AIDSInfo online database. [Internet]. [cited 2022 Apr 10]. Available from: https://aidsinfo.unaids.org/</w:t>
      </w:r>
    </w:p>
    <w:p w14:paraId="684CB1ED"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2. </w:t>
      </w:r>
      <w:r w:rsidRPr="002304D5">
        <w:rPr>
          <w:rFonts w:ascii="Times New Roman" w:hAnsi="Times New Roman" w:cs="Times New Roman"/>
          <w:noProof/>
          <w:sz w:val="20"/>
          <w:szCs w:val="24"/>
        </w:rPr>
        <w:tab/>
        <w:t xml:space="preserve">Johnson LF, Mossong J, Dorrington RE, Schomaker M, Hoffmann CJ, Keiser O, et al. Life expectancies of South African adults starting antiretroviral treatment: collaborative analysis of cohort studies. PLoS Med. 2013 Jan;10(4):e1001418. </w:t>
      </w:r>
    </w:p>
    <w:p w14:paraId="6152D0D9"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3. </w:t>
      </w:r>
      <w:r w:rsidRPr="002304D5">
        <w:rPr>
          <w:rFonts w:ascii="Times New Roman" w:hAnsi="Times New Roman" w:cs="Times New Roman"/>
          <w:noProof/>
          <w:sz w:val="20"/>
          <w:szCs w:val="24"/>
        </w:rPr>
        <w:tab/>
        <w:t xml:space="preserve">Haas AD, Zaniewski E, Anderegg N, Ford N, Fox MP, Vinikoor M, et al. Retention and mortality on antiretroviral therapy in sub-Saharan Africa: collaborative analyses of HIV treatment programmes. J Int AIDS Soc. 2018 Feb;21(2):e25084. </w:t>
      </w:r>
    </w:p>
    <w:p w14:paraId="4123096C"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4. </w:t>
      </w:r>
      <w:r w:rsidRPr="002304D5">
        <w:rPr>
          <w:rFonts w:ascii="Times New Roman" w:hAnsi="Times New Roman" w:cs="Times New Roman"/>
          <w:noProof/>
          <w:sz w:val="20"/>
          <w:szCs w:val="24"/>
        </w:rPr>
        <w:tab/>
        <w:t xml:space="preserve">Ford N, Darder M, Spelman T, Maclean E, Mills E, Boulle A. Early Adherence to Antiretroviral Medication as a Predictor of Long-Term HIV Virological Suppression: Five-Year Follow Up of an Observational Cohort. Ndhlovu LC, editor. PLoS One. 2010 May 5;5(5):e10460. </w:t>
      </w:r>
    </w:p>
    <w:p w14:paraId="782D3FFC"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5. </w:t>
      </w:r>
      <w:r w:rsidRPr="002304D5">
        <w:rPr>
          <w:rFonts w:ascii="Times New Roman" w:hAnsi="Times New Roman" w:cs="Times New Roman"/>
          <w:noProof/>
          <w:sz w:val="20"/>
          <w:szCs w:val="24"/>
        </w:rPr>
        <w:tab/>
        <w:t xml:space="preserve">Lofgren SM, Bond DJ, Nakasujja N, Boulware DR. Burden of Depression in Outpatient HIV-Infected adults in Sub-Saharan Africa; Systematic Review and Meta-analysis. AIDS Behav. 2020 Jun 13;24(6):1752–64. </w:t>
      </w:r>
    </w:p>
    <w:p w14:paraId="7AFC98E2"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6. </w:t>
      </w:r>
      <w:r w:rsidRPr="002304D5">
        <w:rPr>
          <w:rFonts w:ascii="Times New Roman" w:hAnsi="Times New Roman" w:cs="Times New Roman"/>
          <w:noProof/>
          <w:sz w:val="20"/>
          <w:szCs w:val="24"/>
        </w:rPr>
        <w:tab/>
        <w:t xml:space="preserve">Brandt C, Zvolensky MJ, Woods SP, Gonzalez A, Safren SA, O’Cleirigh CM. Anxiety symptoms and disorders among adults living with HIV and AIDS: A critical review and integrative synthesis of the empirical literature. Clin Psychol Rev. 2017 Feb;51:164–84. </w:t>
      </w:r>
    </w:p>
    <w:p w14:paraId="47821D7F"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7. </w:t>
      </w:r>
      <w:r w:rsidRPr="002304D5">
        <w:rPr>
          <w:rFonts w:ascii="Times New Roman" w:hAnsi="Times New Roman" w:cs="Times New Roman"/>
          <w:noProof/>
          <w:sz w:val="20"/>
          <w:szCs w:val="24"/>
        </w:rPr>
        <w:tab/>
        <w:t xml:space="preserve">Nakimuli-Mpungu E, Bass JK, Alexandre P, Mills EJ, Musisi S, Ram M, et al. Depression, Alcohol Use and Adherence to Antiretroviral Therapy in Sub-Saharan Africa: A Systematic Review. AIDS Behav. 2012 Nov 25;16(8):2101–18. </w:t>
      </w:r>
    </w:p>
    <w:p w14:paraId="65B273AA"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8. </w:t>
      </w:r>
      <w:r w:rsidRPr="002304D5">
        <w:rPr>
          <w:rFonts w:ascii="Times New Roman" w:hAnsi="Times New Roman" w:cs="Times New Roman"/>
          <w:noProof/>
          <w:sz w:val="20"/>
          <w:szCs w:val="24"/>
        </w:rPr>
        <w:tab/>
        <w:t xml:space="preserve">Haas AD, Kunzekwenyika C, Hossmann S, Manzero J, van Dijk J, Manhibi R, et al. Symptoms of common mental disorders and adherence to antiretroviral therapy among adults living with HIV in rural Zimbabwe: a cross-sectional study. BMJ Open. 2021 Jul 7;11(7):e049824. </w:t>
      </w:r>
    </w:p>
    <w:p w14:paraId="0A0C3B7E"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9. </w:t>
      </w:r>
      <w:r w:rsidRPr="002304D5">
        <w:rPr>
          <w:rFonts w:ascii="Times New Roman" w:hAnsi="Times New Roman" w:cs="Times New Roman"/>
          <w:noProof/>
          <w:sz w:val="20"/>
          <w:szCs w:val="24"/>
        </w:rPr>
        <w:tab/>
        <w:t xml:space="preserve">Remien RH, Stirratt MJ, Nguyen N, Robbins RN, Pala AN, Mellins CA. Mental health and HIV/AIDS. AIDS. 2019 Jul;33(9):1411–20. </w:t>
      </w:r>
    </w:p>
    <w:p w14:paraId="1253187C"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10. </w:t>
      </w:r>
      <w:r w:rsidRPr="002304D5">
        <w:rPr>
          <w:rFonts w:ascii="Times New Roman" w:hAnsi="Times New Roman" w:cs="Times New Roman"/>
          <w:noProof/>
          <w:sz w:val="20"/>
          <w:szCs w:val="24"/>
        </w:rPr>
        <w:tab/>
        <w:t xml:space="preserve">Wykowski J, Kemp CG, Velloza J, Rao D, Drain PK. Associations Between Anxiety and Adherence to Antiretroviral Medications in Low- and Middle-Income Countries: A Systematic Review and Meta-analysis. AIDS Behav. 2019 Aug 18;23(8):2059–71. </w:t>
      </w:r>
    </w:p>
    <w:p w14:paraId="18DEFA02"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11. </w:t>
      </w:r>
      <w:r w:rsidRPr="002304D5">
        <w:rPr>
          <w:rFonts w:ascii="Times New Roman" w:hAnsi="Times New Roman" w:cs="Times New Roman"/>
          <w:noProof/>
          <w:sz w:val="20"/>
          <w:szCs w:val="24"/>
        </w:rPr>
        <w:tab/>
        <w:t xml:space="preserve">Uthman OA, Magidson JF, Safren SA, Nachega JB, Group IH, Service M, et al. Depression and adherence to antiretroviral therapy in low-, middle- and high-income countries: a systematic review and meta-analysis. Curr HIV/AIDS Rep. 2015;11(3):291–307. </w:t>
      </w:r>
    </w:p>
    <w:p w14:paraId="3D29D19A"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12. </w:t>
      </w:r>
      <w:r w:rsidRPr="002304D5">
        <w:rPr>
          <w:rFonts w:ascii="Times New Roman" w:hAnsi="Times New Roman" w:cs="Times New Roman"/>
          <w:noProof/>
          <w:sz w:val="20"/>
          <w:szCs w:val="24"/>
        </w:rPr>
        <w:tab/>
        <w:t xml:space="preserve">Azar MM, Springer SA, Meyer JP, Altice FL. A systematic review of the impact of alcohol use disorders on HIV treatment outcomes, adherence to antiretroviral therapy and health care utilization. Drug Alcohol Depend. 2010 Dec;112(3):178–93. </w:t>
      </w:r>
    </w:p>
    <w:p w14:paraId="085AE79A"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13. </w:t>
      </w:r>
      <w:r w:rsidRPr="002304D5">
        <w:rPr>
          <w:rFonts w:ascii="Times New Roman" w:hAnsi="Times New Roman" w:cs="Times New Roman"/>
          <w:noProof/>
          <w:sz w:val="20"/>
          <w:szCs w:val="24"/>
        </w:rPr>
        <w:tab/>
        <w:t xml:space="preserve">Lesko CR, Hutton HE, Fojo AT, Shen NM, Moore RD, Chander G. Depression and HIV viral nonsuppression among people engaged in HIV care in an urban clinic, 2014–2019. AIDS. 2021 Oct 1;35(12):2017–24. </w:t>
      </w:r>
    </w:p>
    <w:p w14:paraId="2273AC94"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14. </w:t>
      </w:r>
      <w:r w:rsidRPr="002304D5">
        <w:rPr>
          <w:rFonts w:ascii="Times New Roman" w:hAnsi="Times New Roman" w:cs="Times New Roman"/>
          <w:noProof/>
          <w:sz w:val="20"/>
          <w:szCs w:val="24"/>
        </w:rPr>
        <w:tab/>
        <w:t xml:space="preserve">Rosenthal MA, Wanje G, Richardson BA, Shafi J, Wang L, Masese L, et al. A Prospective Study of Depressive Symptoms, Condomless Sex, and HIV Viral Load in HIV-Positive Female Sex Workers in Kenya. AIDS Behav. 2021 Oct 20;25(10):3047–56. </w:t>
      </w:r>
    </w:p>
    <w:p w14:paraId="4AB074FE"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15. </w:t>
      </w:r>
      <w:r w:rsidRPr="002304D5">
        <w:rPr>
          <w:rFonts w:ascii="Times New Roman" w:hAnsi="Times New Roman" w:cs="Times New Roman"/>
          <w:noProof/>
          <w:sz w:val="20"/>
          <w:szCs w:val="24"/>
        </w:rPr>
        <w:tab/>
        <w:t xml:space="preserve">Regan M, Muhihi A, Nagu T, Aboud S, Ulenga N, Kaaya S, et al. Depression and Viral Suppression Among Adults Living with HIV in Tanzania. AIDS Behav. 2021 Oct 17;25(10):3097–105. </w:t>
      </w:r>
    </w:p>
    <w:p w14:paraId="6E851C32"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16. </w:t>
      </w:r>
      <w:r w:rsidRPr="002304D5">
        <w:rPr>
          <w:rFonts w:ascii="Times New Roman" w:hAnsi="Times New Roman" w:cs="Times New Roman"/>
          <w:noProof/>
          <w:sz w:val="20"/>
          <w:szCs w:val="24"/>
        </w:rPr>
        <w:tab/>
        <w:t xml:space="preserve">Haas AD, Ruffieux Y, van den Heuvel LL, Lund C, Boulle A, Euvrard J, et al. Excess mortality associated with mental illness in people living with HIV in Cape Town, South Africa: a cohort study using linked electronic health records. Lancet Glob Heal. 2020 Oct;8(10):e1326–34. </w:t>
      </w:r>
    </w:p>
    <w:p w14:paraId="0397A7E6"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17. </w:t>
      </w:r>
      <w:r w:rsidRPr="002304D5">
        <w:rPr>
          <w:rFonts w:ascii="Times New Roman" w:hAnsi="Times New Roman" w:cs="Times New Roman"/>
          <w:noProof/>
          <w:sz w:val="20"/>
          <w:szCs w:val="24"/>
        </w:rPr>
        <w:tab/>
        <w:t xml:space="preserve">Rooks-Peck CR, Adegbite AH, Wichser ME, Ramshaw R, Mullins MM, Higa D, et al. Mental health and retention in HIV care: A systematic review and meta-analysis. Heal Psychol. 2018 Jun;37(6):574–85. </w:t>
      </w:r>
    </w:p>
    <w:p w14:paraId="6C10CE3C"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18. </w:t>
      </w:r>
      <w:r w:rsidRPr="002304D5">
        <w:rPr>
          <w:rFonts w:ascii="Times New Roman" w:hAnsi="Times New Roman" w:cs="Times New Roman"/>
          <w:noProof/>
          <w:sz w:val="20"/>
          <w:szCs w:val="24"/>
        </w:rPr>
        <w:tab/>
        <w:t xml:space="preserve">Haas AD, Radin E, Hakim AJ, Jahn A, Philip NM, Jonnalagadda S, et al. Prevalence of nonsuppressed viral load and associated factors among HIV‐positive adults receiving antiretroviral therapy in Eswatini, Lesotho, Malawi, Zambia and Zimbabwe (2015 to 2017): results from population‐based nationally representative surveys. J Int AIDS Soc. 2020 Nov 22;23(11). </w:t>
      </w:r>
    </w:p>
    <w:p w14:paraId="5BC4D007"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19. </w:t>
      </w:r>
      <w:r w:rsidRPr="002304D5">
        <w:rPr>
          <w:rFonts w:ascii="Times New Roman" w:hAnsi="Times New Roman" w:cs="Times New Roman"/>
          <w:noProof/>
          <w:sz w:val="20"/>
          <w:szCs w:val="24"/>
        </w:rPr>
        <w:tab/>
        <w:t xml:space="preserve">Brown K, Williams DB, Kinchen S, Saito S, Radin E, Patel H, et al. Status of HIV Epidemic Control Among Adolescent Girls and Young Women Aged 15-24 Years - Seven African Countries, 2015-2017. MMWR Morb Mortal Wkly Rep. 2018 Jan 12;67(1):29–32. </w:t>
      </w:r>
    </w:p>
    <w:p w14:paraId="286D7CAD"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20. </w:t>
      </w:r>
      <w:r w:rsidRPr="002304D5">
        <w:rPr>
          <w:rFonts w:ascii="Times New Roman" w:hAnsi="Times New Roman" w:cs="Times New Roman"/>
          <w:noProof/>
          <w:sz w:val="20"/>
          <w:szCs w:val="24"/>
        </w:rPr>
        <w:tab/>
        <w:t xml:space="preserve">Cornell M, Majola M, Johnson LF, Dubula-Majola V. HIV services in sub-Saharan Africa: the greatest gap is men. Lancet (London, England). 2021;397(10290):2130–2. </w:t>
      </w:r>
    </w:p>
    <w:p w14:paraId="0B54D46A"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21. </w:t>
      </w:r>
      <w:r w:rsidRPr="002304D5">
        <w:rPr>
          <w:rFonts w:ascii="Times New Roman" w:hAnsi="Times New Roman" w:cs="Times New Roman"/>
          <w:noProof/>
          <w:sz w:val="20"/>
          <w:szCs w:val="24"/>
        </w:rPr>
        <w:tab/>
        <w:t>Beckham SW, Beyrer C, Luckow P, Doherty M, Negussie EK, Baral SD. Marked sex differences in all-</w:t>
      </w:r>
      <w:r w:rsidRPr="002304D5">
        <w:rPr>
          <w:rFonts w:ascii="Times New Roman" w:hAnsi="Times New Roman" w:cs="Times New Roman"/>
          <w:noProof/>
          <w:sz w:val="20"/>
          <w:szCs w:val="24"/>
        </w:rPr>
        <w:lastRenderedPageBreak/>
        <w:t xml:space="preserve">cause mortality on antiretroviral therapy in low- and middle-income countries: a systematic review and meta-analysis. J Int AIDS Soc. 2016 Jan;19(1):21106. </w:t>
      </w:r>
    </w:p>
    <w:p w14:paraId="506598A2"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22. </w:t>
      </w:r>
      <w:r w:rsidRPr="002304D5">
        <w:rPr>
          <w:rFonts w:ascii="Times New Roman" w:hAnsi="Times New Roman" w:cs="Times New Roman"/>
          <w:noProof/>
          <w:sz w:val="20"/>
          <w:szCs w:val="24"/>
        </w:rPr>
        <w:tab/>
        <w:t xml:space="preserve">Giles ML, Achhra AC, Abraham AG, Haas AD, Gill MJ, Lee MP, et al. Sex‐based differences in antiretroviral therapy initiation, switching and treatment interruptions: global overview from the International Epidemiologic Databases to Evaluate AIDS (IeDEA). J Int AIDS Soc. 2018 Jun 29;21(6):e25149. </w:t>
      </w:r>
    </w:p>
    <w:p w14:paraId="649D6C8B"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23. </w:t>
      </w:r>
      <w:r w:rsidRPr="002304D5">
        <w:rPr>
          <w:rFonts w:ascii="Times New Roman" w:hAnsi="Times New Roman" w:cs="Times New Roman"/>
          <w:noProof/>
          <w:sz w:val="20"/>
          <w:szCs w:val="24"/>
        </w:rPr>
        <w:tab/>
        <w:t xml:space="preserve">Diaz T, Strong KL, Cao B, Guthold R, Moran AC, Moller A-B, et al. A call for standardised age-disaggregated health data. Lancet Heal Longev. 2021 Jul;2(7):e436–43. </w:t>
      </w:r>
    </w:p>
    <w:p w14:paraId="065A0DB5"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24. </w:t>
      </w:r>
      <w:r w:rsidRPr="002304D5">
        <w:rPr>
          <w:rFonts w:ascii="Times New Roman" w:hAnsi="Times New Roman" w:cs="Times New Roman"/>
          <w:noProof/>
          <w:sz w:val="20"/>
          <w:szCs w:val="24"/>
        </w:rPr>
        <w:tab/>
        <w:t xml:space="preserve">Chammartin F, Dao Ostinelli CH, Anastos K, Jaquet A, Brazier E, Brown S, et al. International epidemiology databases to evaluate AIDS (IeDEA) in sub-Saharan Africa, 2012–2019. BMJ Open. 2020 May 15;10(5):e035246. </w:t>
      </w:r>
    </w:p>
    <w:p w14:paraId="47CC79DF"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25. </w:t>
      </w:r>
      <w:r w:rsidRPr="002304D5">
        <w:rPr>
          <w:rFonts w:ascii="Times New Roman" w:hAnsi="Times New Roman" w:cs="Times New Roman"/>
          <w:noProof/>
          <w:sz w:val="20"/>
          <w:szCs w:val="24"/>
        </w:rPr>
        <w:tab/>
        <w:t xml:space="preserve">Meintjes G, Moorhouse MA, Carmona S, Davies N, Dlamini S, Van Vuuren C, et al. Adult antiretroviral therapy guidelines 2017. South Afr J HIV Med. 2017 Jul 14;18(1):776. </w:t>
      </w:r>
    </w:p>
    <w:p w14:paraId="0A6C44CB"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26. </w:t>
      </w:r>
      <w:r w:rsidRPr="002304D5">
        <w:rPr>
          <w:rFonts w:ascii="Times New Roman" w:hAnsi="Times New Roman" w:cs="Times New Roman"/>
          <w:noProof/>
          <w:sz w:val="20"/>
          <w:szCs w:val="24"/>
        </w:rPr>
        <w:tab/>
        <w:t>WHO Collaborating Centre for Drug Statistics Methodology. Anatomical Therapeutic Chemical (ATC) classification system [Internet]. [cited 2021 Dec 23]. Available from: https://www.whocc.no/atc/structure_and_principles/</w:t>
      </w:r>
    </w:p>
    <w:p w14:paraId="7697DEFC"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27. </w:t>
      </w:r>
      <w:r w:rsidRPr="002304D5">
        <w:rPr>
          <w:rFonts w:ascii="Times New Roman" w:hAnsi="Times New Roman" w:cs="Times New Roman"/>
          <w:noProof/>
          <w:sz w:val="20"/>
          <w:szCs w:val="24"/>
        </w:rPr>
        <w:tab/>
        <w:t>World Health Organization (WHO). International Statistical Classification of Diseases and Related Health Problems 10th Revision [Internet]. 2016 [cited 2019 Aug 25]. Available from: https://icd.who.int/browse10/2016/en</w:t>
      </w:r>
    </w:p>
    <w:p w14:paraId="3B524F13"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28. </w:t>
      </w:r>
      <w:r w:rsidRPr="002304D5">
        <w:rPr>
          <w:rFonts w:ascii="Times New Roman" w:hAnsi="Times New Roman" w:cs="Times New Roman"/>
          <w:noProof/>
          <w:sz w:val="20"/>
          <w:szCs w:val="24"/>
        </w:rPr>
        <w:tab/>
        <w:t>WHO Collaborating Centre for Drug Statistics Methodology. Defined Daily Dose (DDD) [Internet]. [cited 2021 Dec 23]. Available from: https://www.whocc.no/ddd/definition_and_general_considera/</w:t>
      </w:r>
    </w:p>
    <w:p w14:paraId="5FB06A89"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29. </w:t>
      </w:r>
      <w:r w:rsidRPr="002304D5">
        <w:rPr>
          <w:rFonts w:ascii="Times New Roman" w:hAnsi="Times New Roman" w:cs="Times New Roman"/>
          <w:noProof/>
          <w:sz w:val="20"/>
          <w:szCs w:val="24"/>
        </w:rPr>
        <w:tab/>
        <w:t xml:space="preserve">Vollmer WM, Xu M, Feldstein A, Smith D, Waterbury A, Rand C. Comparison of pharmacy-based measures of medication adherence. BMC Health Serv Res. 2012 Dec 12;12(1):155. </w:t>
      </w:r>
    </w:p>
    <w:p w14:paraId="0DF3F36C"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30. </w:t>
      </w:r>
      <w:r w:rsidRPr="002304D5">
        <w:rPr>
          <w:rFonts w:ascii="Times New Roman" w:hAnsi="Times New Roman" w:cs="Times New Roman"/>
          <w:noProof/>
          <w:sz w:val="20"/>
          <w:szCs w:val="24"/>
        </w:rPr>
        <w:tab/>
        <w:t xml:space="preserve">Allemann SS, Dediu D, Dima AL. Beyond Adherence Thresholds: A Simulation Study of the Optimal Classification of Longitudinal Adherence Trajectories From Medication Refill Histories. Front Pharmacol. 2019 Apr 26;10:383. </w:t>
      </w:r>
    </w:p>
    <w:p w14:paraId="62CE2E0E"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31. </w:t>
      </w:r>
      <w:r w:rsidRPr="002304D5">
        <w:rPr>
          <w:rFonts w:ascii="Times New Roman" w:hAnsi="Times New Roman" w:cs="Times New Roman"/>
          <w:noProof/>
          <w:sz w:val="20"/>
          <w:szCs w:val="24"/>
        </w:rPr>
        <w:tab/>
        <w:t xml:space="preserve">Zou G. A Modified Poisson Regression Approach to Prospective Studies with Binary Data. Am J Epidemiol. 2004 Apr 1;159(7):702–6. </w:t>
      </w:r>
    </w:p>
    <w:p w14:paraId="1AC9B54A"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32. </w:t>
      </w:r>
      <w:r w:rsidRPr="002304D5">
        <w:rPr>
          <w:rFonts w:ascii="Times New Roman" w:hAnsi="Times New Roman" w:cs="Times New Roman"/>
          <w:noProof/>
          <w:sz w:val="20"/>
          <w:szCs w:val="24"/>
        </w:rPr>
        <w:tab/>
        <w:t xml:space="preserve">Zou G, Donner A. Extension of the modified Poisson regression model to prospective studies with correlated binary data. Stat Methods Med Res. 2013 Dec 8;22(6):661–70. </w:t>
      </w:r>
    </w:p>
    <w:p w14:paraId="473CA86E"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33. </w:t>
      </w:r>
      <w:r w:rsidRPr="002304D5">
        <w:rPr>
          <w:rFonts w:ascii="Times New Roman" w:hAnsi="Times New Roman" w:cs="Times New Roman"/>
          <w:noProof/>
          <w:sz w:val="20"/>
          <w:szCs w:val="24"/>
        </w:rPr>
        <w:tab/>
        <w:t xml:space="preserve">Genolini C, Alacoque X, Sentenac M, Arnaud C. kml and kml3d : R Packages to Cluster Longitudinal Data. J Stat Softw. 2015;65(4):1–34. </w:t>
      </w:r>
    </w:p>
    <w:p w14:paraId="7D1667E9"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34. </w:t>
      </w:r>
      <w:r w:rsidRPr="002304D5">
        <w:rPr>
          <w:rFonts w:ascii="Times New Roman" w:hAnsi="Times New Roman" w:cs="Times New Roman"/>
          <w:noProof/>
          <w:sz w:val="20"/>
          <w:szCs w:val="24"/>
        </w:rPr>
        <w:tab/>
        <w:t xml:space="preserve">Herman A, Stein D, Seedat S, Heeringa S, Moomal H, Williams D. 12 Month and Lifetime Prevalence of Common Mental Disorders. South African Med J. 2011;99:339–44. </w:t>
      </w:r>
    </w:p>
    <w:p w14:paraId="5F9D61AF"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35. </w:t>
      </w:r>
      <w:r w:rsidRPr="002304D5">
        <w:rPr>
          <w:rFonts w:ascii="Times New Roman" w:hAnsi="Times New Roman" w:cs="Times New Roman"/>
          <w:noProof/>
          <w:sz w:val="20"/>
          <w:szCs w:val="24"/>
        </w:rPr>
        <w:tab/>
        <w:t>Ruffieux Y, Efthimiou O, Van den Heuvel LL, Joska JA, Cornell M, Seedat S, et al. The treatment gap for mental disorders in adults enrolled in HIV treatment programmes in South Africa: a cohort study using linked electronic health records. Epidemiol Psychiatr Sci. 2021</w:t>
      </w:r>
      <w:del w:id="153" w:author="Egger, Matthias (ISPM)" w:date="2022-05-16T15:31:00Z">
        <w:r w:rsidRPr="002304D5" w:rsidDel="00F10E2A">
          <w:rPr>
            <w:rFonts w:ascii="Times New Roman" w:hAnsi="Times New Roman" w:cs="Times New Roman"/>
            <w:noProof/>
            <w:sz w:val="20"/>
            <w:szCs w:val="24"/>
          </w:rPr>
          <w:delText xml:space="preserve"> </w:delText>
        </w:r>
      </w:del>
      <w:r w:rsidRPr="002304D5">
        <w:rPr>
          <w:rFonts w:ascii="Times New Roman" w:hAnsi="Times New Roman" w:cs="Times New Roman"/>
          <w:noProof/>
          <w:sz w:val="20"/>
          <w:szCs w:val="24"/>
        </w:rPr>
        <w:t xml:space="preserve">May 17;30:e37. </w:t>
      </w:r>
    </w:p>
    <w:p w14:paraId="33B96325"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36. </w:t>
      </w:r>
      <w:r w:rsidRPr="002304D5">
        <w:rPr>
          <w:rFonts w:ascii="Times New Roman" w:hAnsi="Times New Roman" w:cs="Times New Roman"/>
          <w:noProof/>
          <w:sz w:val="20"/>
          <w:szCs w:val="24"/>
        </w:rPr>
        <w:tab/>
        <w:t xml:space="preserve">Kagee A, Tsai AC, Lund C, Tomlinson M. Screening for common mental disorders in low resource settings: reasons for caution and a way forward. Int Health. 2013 Mar 1;5(1):11–4. </w:t>
      </w:r>
    </w:p>
    <w:p w14:paraId="6A1D63D9"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37. </w:t>
      </w:r>
      <w:r w:rsidRPr="002304D5">
        <w:rPr>
          <w:rFonts w:ascii="Times New Roman" w:hAnsi="Times New Roman" w:cs="Times New Roman"/>
          <w:noProof/>
          <w:sz w:val="20"/>
          <w:szCs w:val="24"/>
        </w:rPr>
        <w:tab/>
        <w:t xml:space="preserve">Haas AD, Technau K-G, Pahad S, Braithwaite K, Madzivhandila M, Sorour G, et al. Mental health, substance use and viral suppression in adolescents receiving ART at a paediatric HIV clinic in South Africa. J Int AIDS Soc. 2020 Dec 7;23(12):e25644. </w:t>
      </w:r>
    </w:p>
    <w:p w14:paraId="048C5AC5"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38. </w:t>
      </w:r>
      <w:r w:rsidRPr="002304D5">
        <w:rPr>
          <w:rFonts w:ascii="Times New Roman" w:hAnsi="Times New Roman" w:cs="Times New Roman"/>
          <w:noProof/>
          <w:sz w:val="20"/>
          <w:szCs w:val="24"/>
        </w:rPr>
        <w:tab/>
        <w:t xml:space="preserve">World Health Organization. Mental Health Gap Action Programme - Scaling up care for mental, neurological, and substance use disorders. World Health Organization. Geneva: World Health Organization; 2008. </w:t>
      </w:r>
    </w:p>
    <w:p w14:paraId="1782F05D"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39. </w:t>
      </w:r>
      <w:r w:rsidRPr="002304D5">
        <w:rPr>
          <w:rFonts w:ascii="Times New Roman" w:hAnsi="Times New Roman" w:cs="Times New Roman"/>
          <w:noProof/>
          <w:sz w:val="20"/>
          <w:szCs w:val="24"/>
        </w:rPr>
        <w:tab/>
        <w:t xml:space="preserve">Barbui C, Purgato M, Abdulmalik J, Acarturk C, Eaton J, Gastaldon C, et al. Efficacy of psychosocial interventions for mental health outcomes in low-income and middle-income countries: an umbrella review. The Lancet Psychiatry. 2020 Feb;7(2):162–72. </w:t>
      </w:r>
    </w:p>
    <w:p w14:paraId="154BED7D"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40. </w:t>
      </w:r>
      <w:r w:rsidRPr="002304D5">
        <w:rPr>
          <w:rFonts w:ascii="Times New Roman" w:hAnsi="Times New Roman" w:cs="Times New Roman"/>
          <w:noProof/>
          <w:sz w:val="20"/>
          <w:szCs w:val="24"/>
        </w:rPr>
        <w:tab/>
        <w:t xml:space="preserve">Patel V, Weiss HA, Chowdhary N, Naik S, Pednekar S, Chatterjee S, et al. Effectiveness of an intervention led by lay health counsellors for depressive and anxiety disorders in primary care in Goa, India (MANAS): A cluster randomised controlled trial. Lancet. 2010;376(9758):2086–95. </w:t>
      </w:r>
    </w:p>
    <w:p w14:paraId="1CE295C0"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41. </w:t>
      </w:r>
      <w:r w:rsidRPr="002304D5">
        <w:rPr>
          <w:rFonts w:ascii="Times New Roman" w:hAnsi="Times New Roman" w:cs="Times New Roman"/>
          <w:noProof/>
          <w:sz w:val="20"/>
          <w:szCs w:val="24"/>
        </w:rPr>
        <w:tab/>
        <w:t xml:space="preserve">Chibanda D, Weiss HA, Verhey R, Simms V, Munjoma R, Rusakaniko S, et al. Effect of a Primary Care–Based Psychological Intervention on Symptoms of Common Mental Disorders in Zimbabwe. Jama. 2016 Dec 27;316(24):2618. </w:t>
      </w:r>
    </w:p>
    <w:p w14:paraId="3B97A936"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42. </w:t>
      </w:r>
      <w:r w:rsidRPr="002304D5">
        <w:rPr>
          <w:rFonts w:ascii="Times New Roman" w:hAnsi="Times New Roman" w:cs="Times New Roman"/>
          <w:noProof/>
          <w:sz w:val="20"/>
          <w:szCs w:val="24"/>
        </w:rPr>
        <w:tab/>
        <w:t xml:space="preserve">Lund C, Schneider M, Garman EC, Davies T, Munodawafa M, Honikman S, et al. Task-sharing of psychological treatment for antenatal depression in Khayelitsha, South Africa: Effects on antenatal and postnatal outcomes in an individual randomised controlled trial. Behav Res Ther. 2020 Jul;130:103466. </w:t>
      </w:r>
    </w:p>
    <w:p w14:paraId="44435AE1"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43. </w:t>
      </w:r>
      <w:r w:rsidRPr="002304D5">
        <w:rPr>
          <w:rFonts w:ascii="Times New Roman" w:hAnsi="Times New Roman" w:cs="Times New Roman"/>
          <w:noProof/>
          <w:sz w:val="20"/>
          <w:szCs w:val="24"/>
        </w:rPr>
        <w:tab/>
        <w:t>American Psychiatric Association. HIV and People with Severe Mental Illness (SMI) [Internet]. [cited 2022</w:t>
      </w:r>
      <w:del w:id="154" w:author="Egger, Matthias (ISPM)" w:date="2022-05-16T15:31:00Z">
        <w:r w:rsidRPr="002304D5" w:rsidDel="00F10E2A">
          <w:rPr>
            <w:rFonts w:ascii="Times New Roman" w:hAnsi="Times New Roman" w:cs="Times New Roman"/>
            <w:noProof/>
            <w:sz w:val="20"/>
            <w:szCs w:val="24"/>
          </w:rPr>
          <w:delText xml:space="preserve"> </w:delText>
        </w:r>
      </w:del>
      <w:r w:rsidRPr="002304D5">
        <w:rPr>
          <w:rFonts w:ascii="Times New Roman" w:hAnsi="Times New Roman" w:cs="Times New Roman"/>
          <w:noProof/>
          <w:sz w:val="20"/>
          <w:szCs w:val="24"/>
        </w:rPr>
        <w:t>May 1]. Available from: https://www.psychiatry.org/File Library/Psychiatrists/Practice/Professional-Topics/HIV-Psychiatry/FactSheet-SMI-2012.pdf</w:t>
      </w:r>
    </w:p>
    <w:p w14:paraId="6702308B"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lastRenderedPageBreak/>
        <w:t xml:space="preserve">44. </w:t>
      </w:r>
      <w:r w:rsidRPr="002304D5">
        <w:rPr>
          <w:rFonts w:ascii="Times New Roman" w:hAnsi="Times New Roman" w:cs="Times New Roman"/>
          <w:noProof/>
          <w:sz w:val="20"/>
          <w:szCs w:val="24"/>
        </w:rPr>
        <w:tab/>
        <w:t xml:space="preserve">World Health Organization (WHO). Key considerations for differentiated antiretroviral therapy delivery for special populations: children, adolescents, pregnant and breastfeeding women and key populations. Geneva: World Health Organization; 2017. </w:t>
      </w:r>
    </w:p>
    <w:p w14:paraId="5A0D3749"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45. </w:t>
      </w:r>
      <w:r w:rsidRPr="002304D5">
        <w:rPr>
          <w:rFonts w:ascii="Times New Roman" w:hAnsi="Times New Roman" w:cs="Times New Roman"/>
          <w:noProof/>
          <w:sz w:val="20"/>
          <w:szCs w:val="24"/>
        </w:rPr>
        <w:tab/>
        <w:t xml:space="preserve">World Health Organization (WHO). Updated recommendations on service delivery for the treatment and care of people living with HIV. Geneva: World Health Organization; 2021. </w:t>
      </w:r>
    </w:p>
    <w:p w14:paraId="480ECFD9" w14:textId="77777777" w:rsidR="002304D5" w:rsidRPr="00F10E2A"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lang w:val="fr-FR"/>
          <w:rPrChange w:id="155" w:author="Egger, Matthias (ISPM)" w:date="2022-05-16T15:11:00Z">
            <w:rPr>
              <w:rFonts w:ascii="Times New Roman" w:hAnsi="Times New Roman" w:cs="Times New Roman"/>
              <w:noProof/>
              <w:sz w:val="20"/>
              <w:szCs w:val="24"/>
            </w:rPr>
          </w:rPrChange>
        </w:rPr>
      </w:pPr>
      <w:r w:rsidRPr="002304D5">
        <w:rPr>
          <w:rFonts w:ascii="Times New Roman" w:hAnsi="Times New Roman" w:cs="Times New Roman"/>
          <w:noProof/>
          <w:sz w:val="20"/>
          <w:szCs w:val="24"/>
        </w:rPr>
        <w:t xml:space="preserve">46. </w:t>
      </w:r>
      <w:r w:rsidRPr="002304D5">
        <w:rPr>
          <w:rFonts w:ascii="Times New Roman" w:hAnsi="Times New Roman" w:cs="Times New Roman"/>
          <w:noProof/>
          <w:sz w:val="20"/>
          <w:szCs w:val="24"/>
        </w:rPr>
        <w:tab/>
        <w:t xml:space="preserve">Safren SA, O’Cleirigh C, Andersen LS, Magidson JF, Lee JS, Bainter SA, et al. Treating depression and improving adherence in HIV care with task‐shared cognitive behavioural therapy in Khayelitsha, South Africa: a randomized controlled trial. </w:t>
      </w:r>
      <w:r w:rsidRPr="00F10E2A">
        <w:rPr>
          <w:rFonts w:ascii="Times New Roman" w:hAnsi="Times New Roman" w:cs="Times New Roman"/>
          <w:noProof/>
          <w:sz w:val="20"/>
          <w:szCs w:val="24"/>
          <w:lang w:val="fr-FR"/>
          <w:rPrChange w:id="156" w:author="Egger, Matthias (ISPM)" w:date="2022-05-16T15:11:00Z">
            <w:rPr>
              <w:rFonts w:ascii="Times New Roman" w:hAnsi="Times New Roman" w:cs="Times New Roman"/>
              <w:noProof/>
              <w:sz w:val="20"/>
              <w:szCs w:val="24"/>
            </w:rPr>
          </w:rPrChange>
        </w:rPr>
        <w:t xml:space="preserve">J Int AIDS Soc. 2021 Oct 28;24(10):e25823. </w:t>
      </w:r>
    </w:p>
    <w:p w14:paraId="7B4899FC"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F10E2A">
        <w:rPr>
          <w:rFonts w:ascii="Times New Roman" w:hAnsi="Times New Roman" w:cs="Times New Roman"/>
          <w:noProof/>
          <w:sz w:val="20"/>
          <w:szCs w:val="24"/>
          <w:lang w:val="fr-FR"/>
          <w:rPrChange w:id="157" w:author="Egger, Matthias (ISPM)" w:date="2022-05-16T15:11:00Z">
            <w:rPr>
              <w:rFonts w:ascii="Times New Roman" w:hAnsi="Times New Roman" w:cs="Times New Roman"/>
              <w:noProof/>
              <w:sz w:val="20"/>
              <w:szCs w:val="24"/>
            </w:rPr>
          </w:rPrChange>
        </w:rPr>
        <w:t xml:space="preserve">47. </w:t>
      </w:r>
      <w:r w:rsidRPr="00F10E2A">
        <w:rPr>
          <w:rFonts w:ascii="Times New Roman" w:hAnsi="Times New Roman" w:cs="Times New Roman"/>
          <w:noProof/>
          <w:sz w:val="20"/>
          <w:szCs w:val="24"/>
          <w:lang w:val="fr-FR"/>
          <w:rPrChange w:id="158" w:author="Egger, Matthias (ISPM)" w:date="2022-05-16T15:11:00Z">
            <w:rPr>
              <w:rFonts w:ascii="Times New Roman" w:hAnsi="Times New Roman" w:cs="Times New Roman"/>
              <w:noProof/>
              <w:sz w:val="20"/>
              <w:szCs w:val="24"/>
            </w:rPr>
          </w:rPrChange>
        </w:rPr>
        <w:tab/>
        <w:t xml:space="preserve">Davies M-A, Tsondai P, Tiffin N, Eley B, Rabie H, Euvrard J, et al. </w:t>
      </w:r>
      <w:r w:rsidRPr="002304D5">
        <w:rPr>
          <w:rFonts w:ascii="Times New Roman" w:hAnsi="Times New Roman" w:cs="Times New Roman"/>
          <w:noProof/>
          <w:sz w:val="20"/>
          <w:szCs w:val="24"/>
        </w:rPr>
        <w:t xml:space="preserve">Where do HIV-infected adolescents go after transfer? - Tracking transition/transfer of HIV-infected adolescents using linkage of cohort data to a health information system platform. J Int AIDS Soc. 2017 May;20:21668. </w:t>
      </w:r>
    </w:p>
    <w:p w14:paraId="2B4856CD" w14:textId="77777777" w:rsidR="002304D5" w:rsidRPr="00F10E2A"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lang w:val="fr-FR"/>
          <w:rPrChange w:id="159" w:author="Egger, Matthias (ISPM)" w:date="2022-05-16T15:11:00Z">
            <w:rPr>
              <w:rFonts w:ascii="Times New Roman" w:hAnsi="Times New Roman" w:cs="Times New Roman"/>
              <w:noProof/>
              <w:sz w:val="20"/>
              <w:szCs w:val="24"/>
            </w:rPr>
          </w:rPrChange>
        </w:rPr>
      </w:pPr>
      <w:r w:rsidRPr="002304D5">
        <w:rPr>
          <w:rFonts w:ascii="Times New Roman" w:hAnsi="Times New Roman" w:cs="Times New Roman"/>
          <w:noProof/>
          <w:sz w:val="20"/>
          <w:szCs w:val="24"/>
        </w:rPr>
        <w:t xml:space="preserve">48. </w:t>
      </w:r>
      <w:r w:rsidRPr="002304D5">
        <w:rPr>
          <w:rFonts w:ascii="Times New Roman" w:hAnsi="Times New Roman" w:cs="Times New Roman"/>
          <w:noProof/>
          <w:sz w:val="20"/>
          <w:szCs w:val="24"/>
        </w:rPr>
        <w:tab/>
        <w:t xml:space="preserve">Nyakato P, Schomaker M, Fatti G, Tanser F, Euvrard J, Sipambo N, et al. Virologic non‐suppression and early loss to follow up among pregnant and non‐pregnant adolescents aged 15–19 years initiating antiretroviral therapy in South Africa: a retrospective cohort study. </w:t>
      </w:r>
      <w:r w:rsidRPr="00F10E2A">
        <w:rPr>
          <w:rFonts w:ascii="Times New Roman" w:hAnsi="Times New Roman" w:cs="Times New Roman"/>
          <w:noProof/>
          <w:sz w:val="20"/>
          <w:szCs w:val="24"/>
          <w:lang w:val="fr-FR"/>
          <w:rPrChange w:id="160" w:author="Egger, Matthias (ISPM)" w:date="2022-05-16T15:11:00Z">
            <w:rPr>
              <w:rFonts w:ascii="Times New Roman" w:hAnsi="Times New Roman" w:cs="Times New Roman"/>
              <w:noProof/>
              <w:sz w:val="20"/>
              <w:szCs w:val="24"/>
            </w:rPr>
          </w:rPrChange>
        </w:rPr>
        <w:t xml:space="preserve">J Int AIDS Soc. 2022 Jan 15;25(1):e25870. </w:t>
      </w:r>
    </w:p>
    <w:p w14:paraId="1136D2DD" w14:textId="77777777" w:rsidR="002304D5" w:rsidRPr="00F10E2A"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lang w:val="fr-FR"/>
          <w:rPrChange w:id="161" w:author="Egger, Matthias (ISPM)" w:date="2022-05-16T15:11:00Z">
            <w:rPr>
              <w:rFonts w:ascii="Times New Roman" w:hAnsi="Times New Roman" w:cs="Times New Roman"/>
              <w:noProof/>
              <w:sz w:val="20"/>
              <w:szCs w:val="24"/>
            </w:rPr>
          </w:rPrChange>
        </w:rPr>
      </w:pPr>
      <w:r w:rsidRPr="00F10E2A">
        <w:rPr>
          <w:rFonts w:ascii="Times New Roman" w:hAnsi="Times New Roman" w:cs="Times New Roman"/>
          <w:noProof/>
          <w:sz w:val="20"/>
          <w:szCs w:val="24"/>
          <w:lang w:val="fr-FR"/>
          <w:rPrChange w:id="162" w:author="Egger, Matthias (ISPM)" w:date="2022-05-16T15:11:00Z">
            <w:rPr>
              <w:rFonts w:ascii="Times New Roman" w:hAnsi="Times New Roman" w:cs="Times New Roman"/>
              <w:noProof/>
              <w:sz w:val="20"/>
              <w:szCs w:val="24"/>
            </w:rPr>
          </w:rPrChange>
        </w:rPr>
        <w:t xml:space="preserve">49. </w:t>
      </w:r>
      <w:r w:rsidRPr="00F10E2A">
        <w:rPr>
          <w:rFonts w:ascii="Times New Roman" w:hAnsi="Times New Roman" w:cs="Times New Roman"/>
          <w:noProof/>
          <w:sz w:val="20"/>
          <w:szCs w:val="24"/>
          <w:lang w:val="fr-FR"/>
          <w:rPrChange w:id="163" w:author="Egger, Matthias (ISPM)" w:date="2022-05-16T15:11:00Z">
            <w:rPr>
              <w:rFonts w:ascii="Times New Roman" w:hAnsi="Times New Roman" w:cs="Times New Roman"/>
              <w:noProof/>
              <w:sz w:val="20"/>
              <w:szCs w:val="24"/>
            </w:rPr>
          </w:rPrChange>
        </w:rPr>
        <w:tab/>
        <w:t xml:space="preserve">Laurenzi CA, du Toit S, Ameyan W, Melendez-Torres GJ, Kara T, Brand A, et al. </w:t>
      </w:r>
      <w:r w:rsidRPr="002304D5">
        <w:rPr>
          <w:rFonts w:ascii="Times New Roman" w:hAnsi="Times New Roman" w:cs="Times New Roman"/>
          <w:noProof/>
          <w:sz w:val="20"/>
          <w:szCs w:val="24"/>
        </w:rPr>
        <w:t xml:space="preserve">Psychosocial interventions for improving engagement in care and health and behavioural outcomes for adolescents and young people living with HIV: a systematic review and meta-analysis. </w:t>
      </w:r>
      <w:r w:rsidRPr="00F10E2A">
        <w:rPr>
          <w:rFonts w:ascii="Times New Roman" w:hAnsi="Times New Roman" w:cs="Times New Roman"/>
          <w:noProof/>
          <w:sz w:val="20"/>
          <w:szCs w:val="24"/>
          <w:lang w:val="fr-FR"/>
          <w:rPrChange w:id="164" w:author="Egger, Matthias (ISPM)" w:date="2022-05-16T15:11:00Z">
            <w:rPr>
              <w:rFonts w:ascii="Times New Roman" w:hAnsi="Times New Roman" w:cs="Times New Roman"/>
              <w:noProof/>
              <w:sz w:val="20"/>
              <w:szCs w:val="24"/>
            </w:rPr>
          </w:rPrChange>
        </w:rPr>
        <w:t xml:space="preserve">J Int AIDS Soc. 2021;24(8):e25741. </w:t>
      </w:r>
    </w:p>
    <w:p w14:paraId="7F441A55"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F10E2A">
        <w:rPr>
          <w:rFonts w:ascii="Times New Roman" w:hAnsi="Times New Roman" w:cs="Times New Roman"/>
          <w:noProof/>
          <w:sz w:val="20"/>
          <w:szCs w:val="24"/>
          <w:lang w:val="fr-FR"/>
          <w:rPrChange w:id="165" w:author="Egger, Matthias (ISPM)" w:date="2022-05-16T15:11:00Z">
            <w:rPr>
              <w:rFonts w:ascii="Times New Roman" w:hAnsi="Times New Roman" w:cs="Times New Roman"/>
              <w:noProof/>
              <w:sz w:val="20"/>
              <w:szCs w:val="24"/>
            </w:rPr>
          </w:rPrChange>
        </w:rPr>
        <w:t xml:space="preserve">50. </w:t>
      </w:r>
      <w:r w:rsidRPr="00F10E2A">
        <w:rPr>
          <w:rFonts w:ascii="Times New Roman" w:hAnsi="Times New Roman" w:cs="Times New Roman"/>
          <w:noProof/>
          <w:sz w:val="20"/>
          <w:szCs w:val="24"/>
          <w:lang w:val="fr-FR"/>
          <w:rPrChange w:id="166" w:author="Egger, Matthias (ISPM)" w:date="2022-05-16T15:11:00Z">
            <w:rPr>
              <w:rFonts w:ascii="Times New Roman" w:hAnsi="Times New Roman" w:cs="Times New Roman"/>
              <w:noProof/>
              <w:sz w:val="20"/>
              <w:szCs w:val="24"/>
            </w:rPr>
          </w:rPrChange>
        </w:rPr>
        <w:tab/>
        <w:t xml:space="preserve">Ali G-C, Ryan G, De Silva MJ. </w:t>
      </w:r>
      <w:r w:rsidRPr="002304D5">
        <w:rPr>
          <w:rFonts w:ascii="Times New Roman" w:hAnsi="Times New Roman" w:cs="Times New Roman"/>
          <w:noProof/>
          <w:sz w:val="20"/>
          <w:szCs w:val="24"/>
        </w:rPr>
        <w:t xml:space="preserve">Validated Screening Tools for Common Mental Disorders in Low and Middle Income Countries: A Systematic Review. Burns JK, editor. PLoS One. 2016 Jun 16;11(6):e0156939. </w:t>
      </w:r>
    </w:p>
    <w:p w14:paraId="72B33BF7"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szCs w:val="24"/>
        </w:rPr>
      </w:pPr>
      <w:r w:rsidRPr="002304D5">
        <w:rPr>
          <w:rFonts w:ascii="Times New Roman" w:hAnsi="Times New Roman" w:cs="Times New Roman"/>
          <w:noProof/>
          <w:sz w:val="20"/>
          <w:szCs w:val="24"/>
        </w:rPr>
        <w:t xml:space="preserve">51. </w:t>
      </w:r>
      <w:r w:rsidRPr="002304D5">
        <w:rPr>
          <w:rFonts w:ascii="Times New Roman" w:hAnsi="Times New Roman" w:cs="Times New Roman"/>
          <w:noProof/>
          <w:sz w:val="20"/>
          <w:szCs w:val="24"/>
        </w:rPr>
        <w:tab/>
        <w:t xml:space="preserve">Davis KAS, Sudlow CLM, Hotopf M. Can mental health diagnoses in administrative data be used for research? A systematic review of the accuracy of routinely collected diagnoses. BMC Psychiatry. 2016 Dec 26;16(1):263. </w:t>
      </w:r>
    </w:p>
    <w:p w14:paraId="61107421" w14:textId="77777777" w:rsidR="002304D5" w:rsidRPr="002304D5" w:rsidRDefault="002304D5" w:rsidP="002304D5">
      <w:pPr>
        <w:widowControl w:val="0"/>
        <w:autoSpaceDE w:val="0"/>
        <w:autoSpaceDN w:val="0"/>
        <w:adjustRightInd w:val="0"/>
        <w:spacing w:after="0" w:line="240" w:lineRule="auto"/>
        <w:ind w:left="640" w:hanging="640"/>
        <w:rPr>
          <w:rFonts w:ascii="Times New Roman" w:hAnsi="Times New Roman" w:cs="Times New Roman"/>
          <w:noProof/>
          <w:sz w:val="20"/>
        </w:rPr>
      </w:pPr>
      <w:r w:rsidRPr="002304D5">
        <w:rPr>
          <w:rFonts w:ascii="Times New Roman" w:hAnsi="Times New Roman" w:cs="Times New Roman"/>
          <w:noProof/>
          <w:sz w:val="20"/>
          <w:szCs w:val="24"/>
        </w:rPr>
        <w:t xml:space="preserve">52. </w:t>
      </w:r>
      <w:r w:rsidRPr="002304D5">
        <w:rPr>
          <w:rFonts w:ascii="Times New Roman" w:hAnsi="Times New Roman" w:cs="Times New Roman"/>
          <w:noProof/>
          <w:sz w:val="20"/>
          <w:szCs w:val="24"/>
        </w:rPr>
        <w:tab/>
        <w:t xml:space="preserve">McMahon JH, Jordan MR, Kelley K, Bertagnolio S, Hong SY, Wanke C a., et al. Pharmacy Adherence Measures to Assess Adherence to Antiretroviral Therapy: Review of the Literature and Implications for Treatment Monitoring. Clin Infect Dis. 2011 Feb;52(4):493–506. </w:t>
      </w:r>
    </w:p>
    <w:p w14:paraId="772AB43F" w14:textId="56B6541B" w:rsidR="00704507" w:rsidRPr="00AC5F7B" w:rsidRDefault="006975B4">
      <w:pPr>
        <w:rPr>
          <w:rFonts w:ascii="Times New Roman" w:hAnsi="Times New Roman" w:cs="Times New Roman"/>
          <w:b/>
          <w:bCs/>
          <w:sz w:val="24"/>
          <w:szCs w:val="24"/>
          <w:lang w:val="en-GB"/>
        </w:rPr>
      </w:pPr>
      <w:r w:rsidRPr="00AC5F7B">
        <w:rPr>
          <w:rFonts w:ascii="Times New Roman" w:hAnsi="Times New Roman" w:cs="Times New Roman"/>
          <w:b/>
          <w:bCs/>
          <w:sz w:val="20"/>
          <w:szCs w:val="20"/>
          <w:lang w:val="en-GB"/>
        </w:rPr>
        <w:fldChar w:fldCharType="end"/>
      </w:r>
    </w:p>
    <w:p w14:paraId="2BC58573" w14:textId="77777777" w:rsidR="00704507" w:rsidRPr="00AC5F7B" w:rsidRDefault="00704507">
      <w:pPr>
        <w:rPr>
          <w:rFonts w:ascii="Times New Roman" w:hAnsi="Times New Roman" w:cs="Times New Roman"/>
          <w:b/>
          <w:bCs/>
          <w:sz w:val="24"/>
          <w:szCs w:val="24"/>
          <w:lang w:val="en-GB"/>
        </w:rPr>
      </w:pPr>
      <w:r w:rsidRPr="00AC5F7B">
        <w:rPr>
          <w:rFonts w:ascii="Times New Roman" w:hAnsi="Times New Roman" w:cs="Times New Roman"/>
          <w:b/>
          <w:bCs/>
          <w:sz w:val="24"/>
          <w:szCs w:val="24"/>
          <w:lang w:val="en-GB"/>
        </w:rPr>
        <w:br w:type="page"/>
      </w:r>
    </w:p>
    <w:p w14:paraId="4793FE7B" w14:textId="210DD225" w:rsidR="006766E6" w:rsidRPr="00AC5F7B" w:rsidRDefault="006766E6" w:rsidP="007C5736">
      <w:pPr>
        <w:rPr>
          <w:rFonts w:cs="Arial"/>
          <w:b/>
          <w:bCs/>
          <w:sz w:val="24"/>
          <w:szCs w:val="24"/>
          <w:lang w:val="en-GB"/>
        </w:rPr>
      </w:pPr>
      <w:r w:rsidRPr="00AC5F7B">
        <w:rPr>
          <w:rFonts w:cs="Arial"/>
          <w:b/>
          <w:bCs/>
          <w:sz w:val="24"/>
          <w:szCs w:val="24"/>
          <w:lang w:val="en-GB"/>
        </w:rPr>
        <w:lastRenderedPageBreak/>
        <w:t xml:space="preserve">Tables and Figures </w:t>
      </w:r>
    </w:p>
    <w:p w14:paraId="70EDFE43" w14:textId="06B8620E" w:rsidR="00524FA1" w:rsidRDefault="00524FA1" w:rsidP="00524FA1">
      <w:pPr>
        <w:spacing w:after="0"/>
        <w:rPr>
          <w:ins w:id="167" w:author="Egger, Matthias (ISPM)" w:date="2022-05-16T18:36:00Z"/>
          <w:rFonts w:eastAsia="Arial" w:cs="Arial"/>
          <w:b/>
          <w:color w:val="000000"/>
          <w:sz w:val="18"/>
          <w:lang w:val="en-GB"/>
        </w:rPr>
      </w:pPr>
      <w:r w:rsidRPr="00AC5F7B">
        <w:rPr>
          <w:rFonts w:eastAsia="Arial" w:cs="Arial"/>
          <w:b/>
          <w:color w:val="000000"/>
          <w:sz w:val="18"/>
          <w:lang w:val="en-GB"/>
        </w:rPr>
        <w:t xml:space="preserve">Table 1: Characteristics of </w:t>
      </w:r>
      <w:r w:rsidR="003C565B" w:rsidRPr="00AC5F7B">
        <w:rPr>
          <w:rFonts w:eastAsia="Arial" w:cs="Arial"/>
          <w:b/>
          <w:color w:val="000000"/>
          <w:sz w:val="18"/>
          <w:lang w:val="en-GB"/>
        </w:rPr>
        <w:t>patients</w:t>
      </w:r>
      <w:r w:rsidRPr="00AC5F7B">
        <w:rPr>
          <w:rFonts w:eastAsia="Arial" w:cs="Arial"/>
          <w:b/>
          <w:color w:val="000000"/>
          <w:sz w:val="18"/>
          <w:lang w:val="en-GB"/>
        </w:rPr>
        <w:t xml:space="preserve"> by mental health status at the end of follow-up</w:t>
      </w:r>
      <w:ins w:id="168" w:author="Egger, Matthias (ISPM)" w:date="2022-05-16T18:36:00Z">
        <w:r w:rsidR="00053887">
          <w:rPr>
            <w:rFonts w:eastAsia="Arial" w:cs="Arial"/>
            <w:b/>
            <w:color w:val="000000"/>
            <w:sz w:val="18"/>
            <w:lang w:val="en-GB"/>
          </w:rPr>
          <w:t>.</w:t>
        </w:r>
      </w:ins>
    </w:p>
    <w:p w14:paraId="6A96618A" w14:textId="77777777" w:rsidR="00053887" w:rsidRPr="00AC5F7B" w:rsidRDefault="00053887" w:rsidP="00524FA1">
      <w:pPr>
        <w:spacing w:after="0"/>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1557"/>
        <w:gridCol w:w="1701"/>
        <w:gridCol w:w="1559"/>
      </w:tblGrid>
      <w:tr w:rsidR="00F933A2" w:rsidRPr="00AC5F7B" w14:paraId="0C28CBB6" w14:textId="77777777" w:rsidTr="00D64816">
        <w:tc>
          <w:tcPr>
            <w:tcW w:w="2271" w:type="dxa"/>
            <w:tcBorders>
              <w:top w:val="single" w:sz="4" w:space="0" w:color="auto"/>
            </w:tcBorders>
          </w:tcPr>
          <w:p w14:paraId="7540491F" w14:textId="77777777" w:rsidR="00F933A2" w:rsidRPr="00AC5F7B" w:rsidRDefault="00F933A2" w:rsidP="00F933A2">
            <w:pPr>
              <w:jc w:val="center"/>
              <w:rPr>
                <w:lang w:val="en-GB"/>
              </w:rPr>
            </w:pPr>
          </w:p>
        </w:tc>
        <w:tc>
          <w:tcPr>
            <w:tcW w:w="1557" w:type="dxa"/>
            <w:tcBorders>
              <w:top w:val="single" w:sz="4" w:space="0" w:color="auto"/>
            </w:tcBorders>
          </w:tcPr>
          <w:p w14:paraId="3E4222F9" w14:textId="1A205D01" w:rsidR="00F933A2" w:rsidRPr="00AC5F7B" w:rsidRDefault="00F933A2" w:rsidP="00F933A2">
            <w:pPr>
              <w:jc w:val="center"/>
              <w:rPr>
                <w:lang w:val="en-GB"/>
              </w:rPr>
            </w:pPr>
            <w:r w:rsidRPr="00AC5F7B">
              <w:rPr>
                <w:rFonts w:eastAsia="Arial" w:cs="Arial"/>
                <w:b/>
                <w:sz w:val="16"/>
                <w:lang w:val="en-GB"/>
              </w:rPr>
              <w:t xml:space="preserve">No mental health diagnosis </w:t>
            </w:r>
          </w:p>
        </w:tc>
        <w:tc>
          <w:tcPr>
            <w:tcW w:w="1701" w:type="dxa"/>
            <w:tcBorders>
              <w:top w:val="single" w:sz="4" w:space="0" w:color="auto"/>
            </w:tcBorders>
          </w:tcPr>
          <w:p w14:paraId="0A4475EA" w14:textId="21764B69" w:rsidR="00F933A2" w:rsidRPr="00AC5F7B" w:rsidRDefault="00F933A2" w:rsidP="00F933A2">
            <w:pPr>
              <w:jc w:val="center"/>
              <w:rPr>
                <w:lang w:val="en-GB"/>
              </w:rPr>
            </w:pPr>
            <w:r w:rsidRPr="00AC5F7B">
              <w:rPr>
                <w:rFonts w:eastAsia="Arial" w:cs="Arial"/>
                <w:b/>
                <w:sz w:val="16"/>
                <w:lang w:val="en-GB"/>
              </w:rPr>
              <w:t xml:space="preserve">Mental health diagnosis </w:t>
            </w:r>
          </w:p>
        </w:tc>
        <w:tc>
          <w:tcPr>
            <w:tcW w:w="1559" w:type="dxa"/>
            <w:tcBorders>
              <w:top w:val="single" w:sz="4" w:space="0" w:color="auto"/>
            </w:tcBorders>
          </w:tcPr>
          <w:p w14:paraId="7F6C421C" w14:textId="3F12E5D6" w:rsidR="00F933A2" w:rsidRPr="00AC5F7B" w:rsidRDefault="00F933A2" w:rsidP="00F933A2">
            <w:pPr>
              <w:jc w:val="center"/>
              <w:rPr>
                <w:lang w:val="en-GB"/>
              </w:rPr>
            </w:pPr>
            <w:r w:rsidRPr="00AC5F7B">
              <w:rPr>
                <w:rFonts w:eastAsia="Arial" w:cs="Arial"/>
                <w:b/>
                <w:sz w:val="16"/>
                <w:lang w:val="en-GB"/>
              </w:rPr>
              <w:t xml:space="preserve">Total </w:t>
            </w:r>
          </w:p>
        </w:tc>
      </w:tr>
      <w:tr w:rsidR="00F933A2" w:rsidRPr="00AC5F7B" w14:paraId="0649139C" w14:textId="77777777" w:rsidTr="00D64816">
        <w:tc>
          <w:tcPr>
            <w:tcW w:w="2271" w:type="dxa"/>
            <w:tcBorders>
              <w:bottom w:val="single" w:sz="4" w:space="0" w:color="auto"/>
            </w:tcBorders>
          </w:tcPr>
          <w:p w14:paraId="32470A3B" w14:textId="77777777" w:rsidR="00F933A2" w:rsidRPr="00AC5F7B" w:rsidRDefault="00F933A2" w:rsidP="00F933A2">
            <w:pPr>
              <w:rPr>
                <w:rFonts w:eastAsia="Arial" w:cs="Arial"/>
                <w:sz w:val="16"/>
                <w:lang w:val="en-GB"/>
              </w:rPr>
            </w:pPr>
          </w:p>
        </w:tc>
        <w:tc>
          <w:tcPr>
            <w:tcW w:w="1557" w:type="dxa"/>
            <w:tcBorders>
              <w:bottom w:val="single" w:sz="4" w:space="0" w:color="auto"/>
            </w:tcBorders>
          </w:tcPr>
          <w:p w14:paraId="6A603DD7" w14:textId="79852E90" w:rsidR="00F933A2" w:rsidRPr="00AC5F7B" w:rsidRDefault="00F933A2" w:rsidP="00F933A2">
            <w:pPr>
              <w:jc w:val="right"/>
              <w:rPr>
                <w:rFonts w:eastAsia="Arial" w:cs="Arial"/>
                <w:sz w:val="16"/>
                <w:lang w:val="en-GB"/>
              </w:rPr>
            </w:pPr>
            <w:r w:rsidRPr="00AC5F7B">
              <w:rPr>
                <w:rFonts w:eastAsia="Arial" w:cs="Arial"/>
                <w:sz w:val="16"/>
                <w:lang w:val="en-GB"/>
              </w:rPr>
              <w:t>N=33,635   (61.9)</w:t>
            </w:r>
          </w:p>
        </w:tc>
        <w:tc>
          <w:tcPr>
            <w:tcW w:w="1701" w:type="dxa"/>
            <w:tcBorders>
              <w:bottom w:val="single" w:sz="4" w:space="0" w:color="auto"/>
            </w:tcBorders>
          </w:tcPr>
          <w:p w14:paraId="09315B18" w14:textId="28ED07BB" w:rsidR="00F933A2" w:rsidRPr="00AC5F7B" w:rsidRDefault="00F933A2" w:rsidP="00F933A2">
            <w:pPr>
              <w:jc w:val="right"/>
              <w:rPr>
                <w:rFonts w:eastAsia="Arial" w:cs="Arial"/>
                <w:sz w:val="16"/>
                <w:lang w:val="en-GB"/>
              </w:rPr>
            </w:pPr>
            <w:r w:rsidRPr="00AC5F7B">
              <w:rPr>
                <w:rFonts w:eastAsia="Arial" w:cs="Arial"/>
                <w:sz w:val="16"/>
                <w:lang w:val="en-GB"/>
              </w:rPr>
              <w:t>N=20,743   (38.1)</w:t>
            </w:r>
          </w:p>
        </w:tc>
        <w:tc>
          <w:tcPr>
            <w:tcW w:w="1559" w:type="dxa"/>
            <w:tcBorders>
              <w:bottom w:val="single" w:sz="4" w:space="0" w:color="auto"/>
            </w:tcBorders>
          </w:tcPr>
          <w:p w14:paraId="4580501B" w14:textId="61AB3363" w:rsidR="00F933A2" w:rsidRPr="00AC5F7B" w:rsidRDefault="00F933A2" w:rsidP="00F933A2">
            <w:pPr>
              <w:jc w:val="right"/>
              <w:rPr>
                <w:rFonts w:eastAsia="Arial" w:cs="Arial"/>
                <w:sz w:val="16"/>
                <w:lang w:val="en-GB"/>
              </w:rPr>
            </w:pPr>
            <w:r w:rsidRPr="00AC5F7B">
              <w:rPr>
                <w:rFonts w:eastAsia="Arial" w:cs="Arial"/>
                <w:sz w:val="16"/>
                <w:lang w:val="en-GB"/>
              </w:rPr>
              <w:t>N=54,378 (100.0)</w:t>
            </w:r>
          </w:p>
        </w:tc>
      </w:tr>
      <w:tr w:rsidR="00F933A2" w:rsidRPr="00AC5F7B" w14:paraId="62F4024F" w14:textId="77777777" w:rsidTr="00D64816">
        <w:tc>
          <w:tcPr>
            <w:tcW w:w="2271" w:type="dxa"/>
            <w:tcBorders>
              <w:top w:val="single" w:sz="4" w:space="0" w:color="auto"/>
            </w:tcBorders>
          </w:tcPr>
          <w:p w14:paraId="6E88D950" w14:textId="1E409B6C" w:rsidR="00F933A2" w:rsidRPr="00AC5F7B" w:rsidRDefault="008F781E" w:rsidP="00F933A2">
            <w:pPr>
              <w:rPr>
                <w:rFonts w:eastAsia="Arial" w:cs="Arial"/>
                <w:sz w:val="16"/>
                <w:lang w:val="en-GB"/>
              </w:rPr>
            </w:pPr>
            <w:r>
              <w:rPr>
                <w:rFonts w:eastAsia="Arial" w:cs="Arial"/>
                <w:sz w:val="16"/>
                <w:lang w:val="en-GB"/>
              </w:rPr>
              <w:t>Age</w:t>
            </w:r>
            <w:r w:rsidR="00F933A2" w:rsidRPr="00AC5F7B">
              <w:rPr>
                <w:rFonts w:eastAsia="Arial" w:cs="Arial"/>
                <w:sz w:val="16"/>
                <w:lang w:val="en-GB"/>
              </w:rPr>
              <w:t>, years</w:t>
            </w:r>
          </w:p>
        </w:tc>
        <w:tc>
          <w:tcPr>
            <w:tcW w:w="1557" w:type="dxa"/>
            <w:tcBorders>
              <w:top w:val="single" w:sz="4" w:space="0" w:color="auto"/>
            </w:tcBorders>
          </w:tcPr>
          <w:p w14:paraId="1305B592" w14:textId="57D7197E"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c>
          <w:tcPr>
            <w:tcW w:w="1701" w:type="dxa"/>
            <w:tcBorders>
              <w:top w:val="single" w:sz="4" w:space="0" w:color="auto"/>
            </w:tcBorders>
          </w:tcPr>
          <w:p w14:paraId="5D135DE8" w14:textId="1B45C05C"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c>
          <w:tcPr>
            <w:tcW w:w="1559" w:type="dxa"/>
            <w:tcBorders>
              <w:top w:val="single" w:sz="4" w:space="0" w:color="auto"/>
            </w:tcBorders>
          </w:tcPr>
          <w:p w14:paraId="4B066C24" w14:textId="0D7775AD"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r>
      <w:tr w:rsidR="00F933A2" w:rsidRPr="00AC5F7B" w14:paraId="7581FCAF" w14:textId="77777777" w:rsidTr="007C5736">
        <w:tc>
          <w:tcPr>
            <w:tcW w:w="2271" w:type="dxa"/>
          </w:tcPr>
          <w:p w14:paraId="5F8C1DE3" w14:textId="41C58D91" w:rsidR="00F933A2" w:rsidRPr="00AC5F7B" w:rsidRDefault="00F933A2" w:rsidP="00F933A2">
            <w:pPr>
              <w:rPr>
                <w:rFonts w:eastAsia="Arial" w:cs="Arial"/>
                <w:sz w:val="16"/>
                <w:lang w:val="en-GB"/>
              </w:rPr>
            </w:pPr>
            <w:r w:rsidRPr="00AC5F7B">
              <w:rPr>
                <w:rFonts w:eastAsia="Arial" w:cs="Arial"/>
                <w:sz w:val="16"/>
                <w:lang w:val="en-GB"/>
              </w:rPr>
              <w:t xml:space="preserve">  15-19</w:t>
            </w:r>
          </w:p>
        </w:tc>
        <w:tc>
          <w:tcPr>
            <w:tcW w:w="1557" w:type="dxa"/>
          </w:tcPr>
          <w:p w14:paraId="1D6374CB" w14:textId="4A36031B" w:rsidR="00F933A2" w:rsidRPr="00AC5F7B" w:rsidRDefault="00F933A2" w:rsidP="00F933A2">
            <w:pPr>
              <w:jc w:val="right"/>
              <w:rPr>
                <w:rFonts w:eastAsia="Arial" w:cs="Arial"/>
                <w:sz w:val="16"/>
                <w:lang w:val="en-GB"/>
              </w:rPr>
            </w:pPr>
            <w:r w:rsidRPr="00AC5F7B">
              <w:rPr>
                <w:rFonts w:eastAsia="Arial" w:cs="Arial"/>
                <w:sz w:val="16"/>
                <w:lang w:val="en-GB"/>
              </w:rPr>
              <w:t>828     (2.5)</w:t>
            </w:r>
          </w:p>
        </w:tc>
        <w:tc>
          <w:tcPr>
            <w:tcW w:w="1701" w:type="dxa"/>
          </w:tcPr>
          <w:p w14:paraId="0B8455BC" w14:textId="5475F782" w:rsidR="00F933A2" w:rsidRPr="00AC5F7B" w:rsidRDefault="00F933A2" w:rsidP="00F933A2">
            <w:pPr>
              <w:jc w:val="right"/>
              <w:rPr>
                <w:rFonts w:eastAsia="Arial" w:cs="Arial"/>
                <w:sz w:val="16"/>
                <w:lang w:val="en-GB"/>
              </w:rPr>
            </w:pPr>
            <w:r w:rsidRPr="00AC5F7B">
              <w:rPr>
                <w:rFonts w:eastAsia="Arial" w:cs="Arial"/>
                <w:sz w:val="16"/>
                <w:lang w:val="en-GB"/>
              </w:rPr>
              <w:t>385     (1.9)</w:t>
            </w:r>
          </w:p>
        </w:tc>
        <w:tc>
          <w:tcPr>
            <w:tcW w:w="1559" w:type="dxa"/>
          </w:tcPr>
          <w:p w14:paraId="6ED9B36F" w14:textId="76F284FA" w:rsidR="00F933A2" w:rsidRPr="00AC5F7B" w:rsidRDefault="00F933A2" w:rsidP="00F933A2">
            <w:pPr>
              <w:jc w:val="right"/>
              <w:rPr>
                <w:rFonts w:eastAsia="Arial" w:cs="Arial"/>
                <w:sz w:val="16"/>
                <w:lang w:val="en-GB"/>
              </w:rPr>
            </w:pPr>
            <w:r w:rsidRPr="00AC5F7B">
              <w:rPr>
                <w:rFonts w:eastAsia="Arial" w:cs="Arial"/>
                <w:sz w:val="16"/>
                <w:lang w:val="en-GB"/>
              </w:rPr>
              <w:t>1,213     (2.2)</w:t>
            </w:r>
          </w:p>
        </w:tc>
      </w:tr>
      <w:tr w:rsidR="00F933A2" w:rsidRPr="00AC5F7B" w14:paraId="09E40A7E" w14:textId="77777777" w:rsidTr="007C5736">
        <w:tc>
          <w:tcPr>
            <w:tcW w:w="2271" w:type="dxa"/>
          </w:tcPr>
          <w:p w14:paraId="26E375CC" w14:textId="6629D414" w:rsidR="00F933A2" w:rsidRPr="00AC5F7B" w:rsidRDefault="00F933A2" w:rsidP="00F933A2">
            <w:pPr>
              <w:rPr>
                <w:rFonts w:eastAsia="Arial" w:cs="Arial"/>
                <w:sz w:val="16"/>
                <w:lang w:val="en-GB"/>
              </w:rPr>
            </w:pPr>
            <w:r w:rsidRPr="00AC5F7B">
              <w:rPr>
                <w:rFonts w:eastAsia="Arial" w:cs="Arial"/>
                <w:sz w:val="16"/>
                <w:lang w:val="en-GB"/>
              </w:rPr>
              <w:t xml:space="preserve">  20-24</w:t>
            </w:r>
          </w:p>
        </w:tc>
        <w:tc>
          <w:tcPr>
            <w:tcW w:w="1557" w:type="dxa"/>
          </w:tcPr>
          <w:p w14:paraId="7F2AEB5F" w14:textId="13075112" w:rsidR="00F933A2" w:rsidRPr="00AC5F7B" w:rsidRDefault="00F933A2" w:rsidP="00F933A2">
            <w:pPr>
              <w:jc w:val="right"/>
              <w:rPr>
                <w:rFonts w:eastAsia="Arial" w:cs="Arial"/>
                <w:sz w:val="16"/>
                <w:lang w:val="en-GB"/>
              </w:rPr>
            </w:pPr>
            <w:r w:rsidRPr="00AC5F7B">
              <w:rPr>
                <w:rFonts w:eastAsia="Arial" w:cs="Arial"/>
                <w:sz w:val="16"/>
                <w:lang w:val="en-GB"/>
              </w:rPr>
              <w:t>698     (2.1)</w:t>
            </w:r>
          </w:p>
        </w:tc>
        <w:tc>
          <w:tcPr>
            <w:tcW w:w="1701" w:type="dxa"/>
          </w:tcPr>
          <w:p w14:paraId="2C949AAB" w14:textId="02ECE8BF" w:rsidR="00F933A2" w:rsidRPr="00AC5F7B" w:rsidRDefault="00F933A2" w:rsidP="00F933A2">
            <w:pPr>
              <w:jc w:val="right"/>
              <w:rPr>
                <w:rFonts w:eastAsia="Arial" w:cs="Arial"/>
                <w:sz w:val="16"/>
                <w:lang w:val="en-GB"/>
              </w:rPr>
            </w:pPr>
            <w:r w:rsidRPr="00AC5F7B">
              <w:rPr>
                <w:rFonts w:eastAsia="Arial" w:cs="Arial"/>
                <w:sz w:val="16"/>
                <w:lang w:val="en-GB"/>
              </w:rPr>
              <w:t>329     (1.6)</w:t>
            </w:r>
          </w:p>
        </w:tc>
        <w:tc>
          <w:tcPr>
            <w:tcW w:w="1559" w:type="dxa"/>
          </w:tcPr>
          <w:p w14:paraId="5BFE4F09" w14:textId="646DBB90" w:rsidR="00F933A2" w:rsidRPr="00AC5F7B" w:rsidRDefault="00F933A2" w:rsidP="00F933A2">
            <w:pPr>
              <w:jc w:val="right"/>
              <w:rPr>
                <w:rFonts w:eastAsia="Arial" w:cs="Arial"/>
                <w:sz w:val="16"/>
                <w:lang w:val="en-GB"/>
              </w:rPr>
            </w:pPr>
            <w:r w:rsidRPr="00AC5F7B">
              <w:rPr>
                <w:rFonts w:eastAsia="Arial" w:cs="Arial"/>
                <w:sz w:val="16"/>
                <w:lang w:val="en-GB"/>
              </w:rPr>
              <w:t>1,027     (1.9)</w:t>
            </w:r>
          </w:p>
        </w:tc>
      </w:tr>
      <w:tr w:rsidR="00F933A2" w:rsidRPr="00AC5F7B" w14:paraId="3CC1F0E9" w14:textId="77777777" w:rsidTr="007C5736">
        <w:tc>
          <w:tcPr>
            <w:tcW w:w="2271" w:type="dxa"/>
          </w:tcPr>
          <w:p w14:paraId="7AAA4539" w14:textId="7A0D5A10" w:rsidR="00F933A2" w:rsidRPr="00AC5F7B" w:rsidRDefault="00F933A2" w:rsidP="00F933A2">
            <w:pPr>
              <w:rPr>
                <w:rFonts w:eastAsia="Arial" w:cs="Arial"/>
                <w:sz w:val="16"/>
                <w:lang w:val="en-GB"/>
              </w:rPr>
            </w:pPr>
            <w:r w:rsidRPr="00AC5F7B">
              <w:rPr>
                <w:rFonts w:eastAsia="Arial" w:cs="Arial"/>
                <w:sz w:val="16"/>
                <w:lang w:val="en-GB"/>
              </w:rPr>
              <w:t xml:space="preserve">  25-34</w:t>
            </w:r>
          </w:p>
        </w:tc>
        <w:tc>
          <w:tcPr>
            <w:tcW w:w="1557" w:type="dxa"/>
          </w:tcPr>
          <w:p w14:paraId="712E9922" w14:textId="0DBD0E61" w:rsidR="00F933A2" w:rsidRPr="00AC5F7B" w:rsidRDefault="00F933A2" w:rsidP="00F933A2">
            <w:pPr>
              <w:jc w:val="right"/>
              <w:rPr>
                <w:rFonts w:eastAsia="Arial" w:cs="Arial"/>
                <w:sz w:val="16"/>
                <w:lang w:val="en-GB"/>
              </w:rPr>
            </w:pPr>
            <w:r w:rsidRPr="00AC5F7B">
              <w:rPr>
                <w:rFonts w:eastAsia="Arial" w:cs="Arial"/>
                <w:sz w:val="16"/>
                <w:lang w:val="en-GB"/>
              </w:rPr>
              <w:t>8,524   (25.3)</w:t>
            </w:r>
          </w:p>
        </w:tc>
        <w:tc>
          <w:tcPr>
            <w:tcW w:w="1701" w:type="dxa"/>
          </w:tcPr>
          <w:p w14:paraId="23B5B041" w14:textId="4FA971E8" w:rsidR="00F933A2" w:rsidRPr="00AC5F7B" w:rsidRDefault="00F933A2" w:rsidP="00F933A2">
            <w:pPr>
              <w:jc w:val="right"/>
              <w:rPr>
                <w:rFonts w:eastAsia="Arial" w:cs="Arial"/>
                <w:sz w:val="16"/>
                <w:lang w:val="en-GB"/>
              </w:rPr>
            </w:pPr>
            <w:r w:rsidRPr="00AC5F7B">
              <w:rPr>
                <w:rFonts w:eastAsia="Arial" w:cs="Arial"/>
                <w:sz w:val="16"/>
                <w:lang w:val="en-GB"/>
              </w:rPr>
              <w:t>5,498   (26.5)</w:t>
            </w:r>
          </w:p>
        </w:tc>
        <w:tc>
          <w:tcPr>
            <w:tcW w:w="1559" w:type="dxa"/>
          </w:tcPr>
          <w:p w14:paraId="0C376DAE" w14:textId="0339B40E" w:rsidR="00F933A2" w:rsidRPr="00AC5F7B" w:rsidRDefault="00F933A2" w:rsidP="00F933A2">
            <w:pPr>
              <w:jc w:val="right"/>
              <w:rPr>
                <w:rFonts w:eastAsia="Arial" w:cs="Arial"/>
                <w:sz w:val="16"/>
                <w:lang w:val="en-GB"/>
              </w:rPr>
            </w:pPr>
            <w:r w:rsidRPr="00AC5F7B">
              <w:rPr>
                <w:rFonts w:eastAsia="Arial" w:cs="Arial"/>
                <w:sz w:val="16"/>
                <w:lang w:val="en-GB"/>
              </w:rPr>
              <w:t>14,022   (25.8)</w:t>
            </w:r>
          </w:p>
        </w:tc>
      </w:tr>
      <w:tr w:rsidR="00F933A2" w:rsidRPr="00AC5F7B" w14:paraId="06295DA9" w14:textId="77777777" w:rsidTr="007C5736">
        <w:tc>
          <w:tcPr>
            <w:tcW w:w="2271" w:type="dxa"/>
          </w:tcPr>
          <w:p w14:paraId="115C4091" w14:textId="7CBBA998" w:rsidR="00F933A2" w:rsidRPr="00AC5F7B" w:rsidRDefault="004A3654" w:rsidP="00F933A2">
            <w:pPr>
              <w:rPr>
                <w:rFonts w:eastAsia="Arial" w:cs="Arial"/>
                <w:sz w:val="16"/>
                <w:lang w:val="en-GB"/>
              </w:rPr>
            </w:pPr>
            <w:r w:rsidRPr="00AC5F7B">
              <w:rPr>
                <w:rFonts w:eastAsia="Arial" w:cs="Arial"/>
                <w:sz w:val="16"/>
                <w:lang w:val="en-GB"/>
              </w:rPr>
              <w:t xml:space="preserve">  35</w:t>
            </w:r>
            <w:r w:rsidR="00F933A2" w:rsidRPr="00AC5F7B">
              <w:rPr>
                <w:rFonts w:eastAsia="Arial" w:cs="Arial"/>
                <w:sz w:val="16"/>
                <w:lang w:val="en-GB"/>
              </w:rPr>
              <w:t>-44</w:t>
            </w:r>
          </w:p>
        </w:tc>
        <w:tc>
          <w:tcPr>
            <w:tcW w:w="1557" w:type="dxa"/>
          </w:tcPr>
          <w:p w14:paraId="1B25BB1E" w14:textId="1D19167E" w:rsidR="00F933A2" w:rsidRPr="00AC5F7B" w:rsidRDefault="00F933A2" w:rsidP="00F933A2">
            <w:pPr>
              <w:jc w:val="right"/>
              <w:rPr>
                <w:rFonts w:eastAsia="Arial" w:cs="Arial"/>
                <w:sz w:val="16"/>
                <w:lang w:val="en-GB"/>
              </w:rPr>
            </w:pPr>
            <w:r w:rsidRPr="00AC5F7B">
              <w:rPr>
                <w:rFonts w:eastAsia="Arial" w:cs="Arial"/>
                <w:sz w:val="16"/>
                <w:lang w:val="en-GB"/>
              </w:rPr>
              <w:t>12,474   (37.1)</w:t>
            </w:r>
          </w:p>
        </w:tc>
        <w:tc>
          <w:tcPr>
            <w:tcW w:w="1701" w:type="dxa"/>
          </w:tcPr>
          <w:p w14:paraId="11882978" w14:textId="6D9DCFEB" w:rsidR="00F933A2" w:rsidRPr="00AC5F7B" w:rsidRDefault="00F933A2" w:rsidP="00F933A2">
            <w:pPr>
              <w:jc w:val="right"/>
              <w:rPr>
                <w:rFonts w:eastAsia="Arial" w:cs="Arial"/>
                <w:sz w:val="16"/>
                <w:lang w:val="en-GB"/>
              </w:rPr>
            </w:pPr>
            <w:r w:rsidRPr="00AC5F7B">
              <w:rPr>
                <w:rFonts w:eastAsia="Arial" w:cs="Arial"/>
                <w:sz w:val="16"/>
                <w:lang w:val="en-GB"/>
              </w:rPr>
              <w:t>8,259   (39.8)</w:t>
            </w:r>
          </w:p>
        </w:tc>
        <w:tc>
          <w:tcPr>
            <w:tcW w:w="1559" w:type="dxa"/>
          </w:tcPr>
          <w:p w14:paraId="2FABA395" w14:textId="277A1BED" w:rsidR="00F933A2" w:rsidRPr="00AC5F7B" w:rsidRDefault="00F933A2" w:rsidP="00F933A2">
            <w:pPr>
              <w:jc w:val="right"/>
              <w:rPr>
                <w:rFonts w:eastAsia="Arial" w:cs="Arial"/>
                <w:sz w:val="16"/>
                <w:lang w:val="en-GB"/>
              </w:rPr>
            </w:pPr>
            <w:r w:rsidRPr="00AC5F7B">
              <w:rPr>
                <w:rFonts w:eastAsia="Arial" w:cs="Arial"/>
                <w:sz w:val="16"/>
                <w:lang w:val="en-GB"/>
              </w:rPr>
              <w:t>20,733   (38.1)</w:t>
            </w:r>
          </w:p>
        </w:tc>
      </w:tr>
      <w:tr w:rsidR="00F933A2" w:rsidRPr="00AC5F7B" w14:paraId="60D4665F" w14:textId="77777777" w:rsidTr="007C5736">
        <w:tc>
          <w:tcPr>
            <w:tcW w:w="2271" w:type="dxa"/>
          </w:tcPr>
          <w:p w14:paraId="6E3AB85F" w14:textId="724DB124" w:rsidR="00F933A2" w:rsidRPr="00AC5F7B" w:rsidRDefault="00F933A2" w:rsidP="00F933A2">
            <w:pPr>
              <w:rPr>
                <w:rFonts w:eastAsia="Arial" w:cs="Arial"/>
                <w:sz w:val="16"/>
                <w:lang w:val="en-GB"/>
              </w:rPr>
            </w:pPr>
            <w:r w:rsidRPr="00AC5F7B">
              <w:rPr>
                <w:rFonts w:eastAsia="Arial" w:cs="Arial"/>
                <w:sz w:val="16"/>
                <w:lang w:val="en-GB"/>
              </w:rPr>
              <w:t xml:space="preserve">  45-54</w:t>
            </w:r>
          </w:p>
        </w:tc>
        <w:tc>
          <w:tcPr>
            <w:tcW w:w="1557" w:type="dxa"/>
          </w:tcPr>
          <w:p w14:paraId="5DC009EC" w14:textId="568DD92C" w:rsidR="00F933A2" w:rsidRPr="00AC5F7B" w:rsidRDefault="00F933A2" w:rsidP="00F933A2">
            <w:pPr>
              <w:jc w:val="right"/>
              <w:rPr>
                <w:rFonts w:eastAsia="Arial" w:cs="Arial"/>
                <w:sz w:val="16"/>
                <w:lang w:val="en-GB"/>
              </w:rPr>
            </w:pPr>
            <w:r w:rsidRPr="00AC5F7B">
              <w:rPr>
                <w:rFonts w:eastAsia="Arial" w:cs="Arial"/>
                <w:sz w:val="16"/>
                <w:lang w:val="en-GB"/>
              </w:rPr>
              <w:t>8,117   (24.1)</w:t>
            </w:r>
          </w:p>
        </w:tc>
        <w:tc>
          <w:tcPr>
            <w:tcW w:w="1701" w:type="dxa"/>
          </w:tcPr>
          <w:p w14:paraId="2B4994DA" w14:textId="6DB5CEDC" w:rsidR="00F933A2" w:rsidRPr="00AC5F7B" w:rsidRDefault="00F933A2" w:rsidP="00F933A2">
            <w:pPr>
              <w:jc w:val="right"/>
              <w:rPr>
                <w:rFonts w:eastAsia="Arial" w:cs="Arial"/>
                <w:sz w:val="16"/>
                <w:lang w:val="en-GB"/>
              </w:rPr>
            </w:pPr>
            <w:r w:rsidRPr="00AC5F7B">
              <w:rPr>
                <w:rFonts w:eastAsia="Arial" w:cs="Arial"/>
                <w:sz w:val="16"/>
                <w:lang w:val="en-GB"/>
              </w:rPr>
              <w:t>4,898   (23.6)</w:t>
            </w:r>
          </w:p>
        </w:tc>
        <w:tc>
          <w:tcPr>
            <w:tcW w:w="1559" w:type="dxa"/>
          </w:tcPr>
          <w:p w14:paraId="40E03B2C" w14:textId="59E87023" w:rsidR="00F933A2" w:rsidRPr="00AC5F7B" w:rsidRDefault="00F933A2" w:rsidP="00F933A2">
            <w:pPr>
              <w:jc w:val="right"/>
              <w:rPr>
                <w:rFonts w:eastAsia="Arial" w:cs="Arial"/>
                <w:sz w:val="16"/>
                <w:lang w:val="en-GB"/>
              </w:rPr>
            </w:pPr>
            <w:r w:rsidRPr="00AC5F7B">
              <w:rPr>
                <w:rFonts w:eastAsia="Arial" w:cs="Arial"/>
                <w:sz w:val="16"/>
                <w:lang w:val="en-GB"/>
              </w:rPr>
              <w:t>13,015   (23.9)</w:t>
            </w:r>
          </w:p>
        </w:tc>
      </w:tr>
      <w:tr w:rsidR="00F933A2" w:rsidRPr="00AC5F7B" w14:paraId="6AC2D14B" w14:textId="77777777" w:rsidTr="007C5736">
        <w:tc>
          <w:tcPr>
            <w:tcW w:w="2271" w:type="dxa"/>
          </w:tcPr>
          <w:p w14:paraId="55AE042B" w14:textId="622444E1" w:rsidR="00F933A2" w:rsidRPr="00AC5F7B" w:rsidRDefault="00F933A2" w:rsidP="00F933A2">
            <w:pPr>
              <w:rPr>
                <w:rFonts w:eastAsia="Arial" w:cs="Arial"/>
                <w:sz w:val="16"/>
                <w:lang w:val="en-GB"/>
              </w:rPr>
            </w:pPr>
            <w:r w:rsidRPr="00AC5F7B">
              <w:rPr>
                <w:rFonts w:eastAsia="Arial" w:cs="Arial"/>
                <w:sz w:val="16"/>
                <w:lang w:val="en-GB"/>
              </w:rPr>
              <w:t xml:space="preserve">  55-64</w:t>
            </w:r>
          </w:p>
        </w:tc>
        <w:tc>
          <w:tcPr>
            <w:tcW w:w="1557" w:type="dxa"/>
          </w:tcPr>
          <w:p w14:paraId="0FE2BB44" w14:textId="753B50B1" w:rsidR="00F933A2" w:rsidRPr="00AC5F7B" w:rsidRDefault="00F933A2" w:rsidP="00F933A2">
            <w:pPr>
              <w:jc w:val="right"/>
              <w:rPr>
                <w:rFonts w:eastAsia="Arial" w:cs="Arial"/>
                <w:sz w:val="16"/>
                <w:lang w:val="en-GB"/>
              </w:rPr>
            </w:pPr>
            <w:r w:rsidRPr="00AC5F7B">
              <w:rPr>
                <w:rFonts w:eastAsia="Arial" w:cs="Arial"/>
                <w:sz w:val="16"/>
                <w:lang w:val="en-GB"/>
              </w:rPr>
              <w:t>2,720     (8.1)</w:t>
            </w:r>
          </w:p>
        </w:tc>
        <w:tc>
          <w:tcPr>
            <w:tcW w:w="1701" w:type="dxa"/>
          </w:tcPr>
          <w:p w14:paraId="0836EAC9" w14:textId="5D2C9729" w:rsidR="00F933A2" w:rsidRPr="00AC5F7B" w:rsidRDefault="00F933A2" w:rsidP="00F933A2">
            <w:pPr>
              <w:jc w:val="right"/>
              <w:rPr>
                <w:rFonts w:eastAsia="Arial" w:cs="Arial"/>
                <w:sz w:val="16"/>
                <w:lang w:val="en-GB"/>
              </w:rPr>
            </w:pPr>
            <w:r w:rsidRPr="00AC5F7B">
              <w:rPr>
                <w:rFonts w:eastAsia="Arial" w:cs="Arial"/>
                <w:sz w:val="16"/>
                <w:lang w:val="en-GB"/>
              </w:rPr>
              <w:t>1,267     (6.1)</w:t>
            </w:r>
          </w:p>
        </w:tc>
        <w:tc>
          <w:tcPr>
            <w:tcW w:w="1559" w:type="dxa"/>
          </w:tcPr>
          <w:p w14:paraId="3DD9D4A5" w14:textId="7F40D2F7" w:rsidR="00F933A2" w:rsidRPr="00AC5F7B" w:rsidRDefault="00F933A2" w:rsidP="00F933A2">
            <w:pPr>
              <w:jc w:val="right"/>
              <w:rPr>
                <w:rFonts w:eastAsia="Arial" w:cs="Arial"/>
                <w:sz w:val="16"/>
                <w:lang w:val="en-GB"/>
              </w:rPr>
            </w:pPr>
            <w:r w:rsidRPr="00AC5F7B">
              <w:rPr>
                <w:rFonts w:eastAsia="Arial" w:cs="Arial"/>
                <w:sz w:val="16"/>
                <w:lang w:val="en-GB"/>
              </w:rPr>
              <w:t>3,987     (7.3)</w:t>
            </w:r>
          </w:p>
        </w:tc>
      </w:tr>
      <w:tr w:rsidR="00F933A2" w:rsidRPr="00AC5F7B" w14:paraId="21239C20" w14:textId="77777777" w:rsidTr="007C5736">
        <w:tc>
          <w:tcPr>
            <w:tcW w:w="2271" w:type="dxa"/>
          </w:tcPr>
          <w:p w14:paraId="1A0BFB5F" w14:textId="5BAB5C58" w:rsidR="00F933A2" w:rsidRPr="00AC5F7B" w:rsidRDefault="00F933A2" w:rsidP="00F933A2">
            <w:pPr>
              <w:rPr>
                <w:rFonts w:eastAsia="Arial" w:cs="Arial"/>
                <w:sz w:val="16"/>
                <w:lang w:val="en-GB"/>
              </w:rPr>
            </w:pPr>
            <w:r w:rsidRPr="00AC5F7B">
              <w:rPr>
                <w:rFonts w:eastAsia="Arial" w:cs="Arial"/>
                <w:sz w:val="16"/>
                <w:lang w:val="en-GB"/>
              </w:rPr>
              <w:t xml:space="preserve">  65+</w:t>
            </w:r>
          </w:p>
        </w:tc>
        <w:tc>
          <w:tcPr>
            <w:tcW w:w="1557" w:type="dxa"/>
          </w:tcPr>
          <w:p w14:paraId="58B73A7C" w14:textId="761FE1CF" w:rsidR="00F933A2" w:rsidRPr="00AC5F7B" w:rsidRDefault="00F933A2" w:rsidP="00F933A2">
            <w:pPr>
              <w:jc w:val="right"/>
              <w:rPr>
                <w:rFonts w:eastAsia="Arial" w:cs="Arial"/>
                <w:sz w:val="16"/>
                <w:lang w:val="en-GB"/>
              </w:rPr>
            </w:pPr>
            <w:r w:rsidRPr="00AC5F7B">
              <w:rPr>
                <w:rFonts w:eastAsia="Arial" w:cs="Arial"/>
                <w:sz w:val="16"/>
                <w:lang w:val="en-GB"/>
              </w:rPr>
              <w:t>274     (0.8)</w:t>
            </w:r>
          </w:p>
        </w:tc>
        <w:tc>
          <w:tcPr>
            <w:tcW w:w="1701" w:type="dxa"/>
          </w:tcPr>
          <w:p w14:paraId="084B9220" w14:textId="2A7B357A" w:rsidR="00F933A2" w:rsidRPr="00AC5F7B" w:rsidRDefault="00F933A2" w:rsidP="00F933A2">
            <w:pPr>
              <w:jc w:val="right"/>
              <w:rPr>
                <w:rFonts w:eastAsia="Arial" w:cs="Arial"/>
                <w:sz w:val="16"/>
                <w:lang w:val="en-GB"/>
              </w:rPr>
            </w:pPr>
            <w:r w:rsidRPr="00AC5F7B">
              <w:rPr>
                <w:rFonts w:eastAsia="Arial" w:cs="Arial"/>
                <w:sz w:val="16"/>
                <w:lang w:val="en-GB"/>
              </w:rPr>
              <w:t>107     (0.5)</w:t>
            </w:r>
          </w:p>
        </w:tc>
        <w:tc>
          <w:tcPr>
            <w:tcW w:w="1559" w:type="dxa"/>
          </w:tcPr>
          <w:p w14:paraId="56317864" w14:textId="6D18B26C" w:rsidR="00F933A2" w:rsidRPr="00AC5F7B" w:rsidRDefault="00F933A2" w:rsidP="00F933A2">
            <w:pPr>
              <w:jc w:val="right"/>
              <w:rPr>
                <w:rFonts w:eastAsia="Arial" w:cs="Arial"/>
                <w:sz w:val="16"/>
                <w:lang w:val="en-GB"/>
              </w:rPr>
            </w:pPr>
            <w:r w:rsidRPr="00AC5F7B">
              <w:rPr>
                <w:rFonts w:eastAsia="Arial" w:cs="Arial"/>
                <w:sz w:val="16"/>
                <w:lang w:val="en-GB"/>
              </w:rPr>
              <w:t>381     (0.7)</w:t>
            </w:r>
          </w:p>
        </w:tc>
      </w:tr>
      <w:tr w:rsidR="00F933A2" w:rsidRPr="00AC5F7B" w14:paraId="3F5E33FA" w14:textId="77777777" w:rsidTr="007C5736">
        <w:tc>
          <w:tcPr>
            <w:tcW w:w="2271" w:type="dxa"/>
          </w:tcPr>
          <w:p w14:paraId="520126AB" w14:textId="7937E99C" w:rsidR="00F933A2" w:rsidRPr="00AC5F7B" w:rsidRDefault="00F933A2" w:rsidP="00F933A2">
            <w:pPr>
              <w:rPr>
                <w:rFonts w:eastAsia="Arial" w:cs="Arial"/>
                <w:sz w:val="16"/>
                <w:lang w:val="en-GB"/>
              </w:rPr>
            </w:pPr>
            <w:r w:rsidRPr="00AC5F7B">
              <w:rPr>
                <w:rFonts w:eastAsia="Arial" w:cs="Arial"/>
                <w:sz w:val="16"/>
                <w:lang w:val="en-GB"/>
              </w:rPr>
              <w:t xml:space="preserve">  Mean (SD)</w:t>
            </w:r>
          </w:p>
        </w:tc>
        <w:tc>
          <w:tcPr>
            <w:tcW w:w="1557" w:type="dxa"/>
          </w:tcPr>
          <w:p w14:paraId="11355BE5" w14:textId="276261C7" w:rsidR="00F933A2" w:rsidRPr="00AC5F7B" w:rsidRDefault="00F933A2" w:rsidP="00F933A2">
            <w:pPr>
              <w:jc w:val="right"/>
              <w:rPr>
                <w:rFonts w:eastAsia="Arial" w:cs="Arial"/>
                <w:sz w:val="16"/>
                <w:lang w:val="en-GB"/>
              </w:rPr>
            </w:pPr>
            <w:r w:rsidRPr="00AC5F7B">
              <w:rPr>
                <w:rFonts w:eastAsia="Arial" w:cs="Arial"/>
                <w:sz w:val="16"/>
                <w:lang w:val="en-GB"/>
              </w:rPr>
              <w:t>40.2   (10.1)</w:t>
            </w:r>
          </w:p>
        </w:tc>
        <w:tc>
          <w:tcPr>
            <w:tcW w:w="1701" w:type="dxa"/>
          </w:tcPr>
          <w:p w14:paraId="471317A3" w14:textId="39D92756" w:rsidR="00F933A2" w:rsidRPr="00AC5F7B" w:rsidRDefault="00F933A2" w:rsidP="00F933A2">
            <w:pPr>
              <w:jc w:val="right"/>
              <w:rPr>
                <w:rFonts w:eastAsia="Arial" w:cs="Arial"/>
                <w:sz w:val="16"/>
                <w:lang w:val="en-GB"/>
              </w:rPr>
            </w:pPr>
            <w:r w:rsidRPr="00AC5F7B">
              <w:rPr>
                <w:rFonts w:eastAsia="Arial" w:cs="Arial"/>
                <w:sz w:val="16"/>
                <w:lang w:val="en-GB"/>
              </w:rPr>
              <w:t>39.8     (9.4)</w:t>
            </w:r>
          </w:p>
        </w:tc>
        <w:tc>
          <w:tcPr>
            <w:tcW w:w="1559" w:type="dxa"/>
          </w:tcPr>
          <w:p w14:paraId="427EB1F0" w14:textId="1CD07326" w:rsidR="00F933A2" w:rsidRPr="00AC5F7B" w:rsidRDefault="00F933A2" w:rsidP="00F933A2">
            <w:pPr>
              <w:jc w:val="right"/>
              <w:rPr>
                <w:rFonts w:eastAsia="Arial" w:cs="Arial"/>
                <w:sz w:val="16"/>
                <w:lang w:val="en-GB"/>
              </w:rPr>
            </w:pPr>
            <w:r w:rsidRPr="00AC5F7B">
              <w:rPr>
                <w:rFonts w:eastAsia="Arial" w:cs="Arial"/>
                <w:sz w:val="16"/>
                <w:lang w:val="en-GB"/>
              </w:rPr>
              <w:t>40.1     (9.9)</w:t>
            </w:r>
          </w:p>
        </w:tc>
      </w:tr>
      <w:tr w:rsidR="00F933A2" w:rsidRPr="00AC5F7B" w14:paraId="4BCDD861" w14:textId="77777777" w:rsidTr="007C5736">
        <w:tc>
          <w:tcPr>
            <w:tcW w:w="2271" w:type="dxa"/>
          </w:tcPr>
          <w:p w14:paraId="09A7D0B1" w14:textId="7CB49F11" w:rsidR="00F933A2" w:rsidRPr="00AC5F7B" w:rsidRDefault="00F933A2" w:rsidP="00F933A2">
            <w:pPr>
              <w:rPr>
                <w:rFonts w:eastAsia="Arial" w:cs="Arial"/>
                <w:sz w:val="16"/>
                <w:lang w:val="en-GB"/>
              </w:rPr>
            </w:pPr>
            <w:r w:rsidRPr="00AC5F7B">
              <w:rPr>
                <w:rFonts w:eastAsia="Arial" w:cs="Arial"/>
                <w:sz w:val="16"/>
                <w:lang w:val="en-GB"/>
              </w:rPr>
              <w:t>Sex</w:t>
            </w:r>
          </w:p>
        </w:tc>
        <w:tc>
          <w:tcPr>
            <w:tcW w:w="1557" w:type="dxa"/>
          </w:tcPr>
          <w:p w14:paraId="05FDC0DD" w14:textId="22C2CDBA"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c>
          <w:tcPr>
            <w:tcW w:w="1701" w:type="dxa"/>
          </w:tcPr>
          <w:p w14:paraId="72DC985A" w14:textId="13679ACB"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c>
          <w:tcPr>
            <w:tcW w:w="1559" w:type="dxa"/>
          </w:tcPr>
          <w:p w14:paraId="13CDAC22" w14:textId="02070AFE"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r>
      <w:tr w:rsidR="00F933A2" w:rsidRPr="00AC5F7B" w14:paraId="2AD993C8" w14:textId="77777777" w:rsidTr="007C5736">
        <w:tc>
          <w:tcPr>
            <w:tcW w:w="2271" w:type="dxa"/>
          </w:tcPr>
          <w:p w14:paraId="5056BDFE" w14:textId="43FCB95E" w:rsidR="00F933A2" w:rsidRPr="00AC5F7B" w:rsidRDefault="00F933A2" w:rsidP="00F933A2">
            <w:pPr>
              <w:rPr>
                <w:rFonts w:eastAsia="Arial" w:cs="Arial"/>
                <w:sz w:val="16"/>
                <w:lang w:val="en-GB"/>
              </w:rPr>
            </w:pPr>
            <w:r w:rsidRPr="00AC5F7B">
              <w:rPr>
                <w:rFonts w:eastAsia="Arial" w:cs="Arial"/>
                <w:sz w:val="16"/>
                <w:lang w:val="en-GB"/>
              </w:rPr>
              <w:t xml:space="preserve">  Male</w:t>
            </w:r>
          </w:p>
        </w:tc>
        <w:tc>
          <w:tcPr>
            <w:tcW w:w="1557" w:type="dxa"/>
          </w:tcPr>
          <w:p w14:paraId="2AC3A027" w14:textId="6E83A615" w:rsidR="00F933A2" w:rsidRPr="00AC5F7B" w:rsidRDefault="00F933A2" w:rsidP="00F933A2">
            <w:pPr>
              <w:jc w:val="right"/>
              <w:rPr>
                <w:rFonts w:eastAsia="Arial" w:cs="Arial"/>
                <w:sz w:val="16"/>
                <w:lang w:val="en-GB"/>
              </w:rPr>
            </w:pPr>
            <w:r w:rsidRPr="00AC5F7B">
              <w:rPr>
                <w:rFonts w:eastAsia="Arial" w:cs="Arial"/>
                <w:sz w:val="16"/>
                <w:lang w:val="en-GB"/>
              </w:rPr>
              <w:t>15,219   (45.2)</w:t>
            </w:r>
          </w:p>
        </w:tc>
        <w:tc>
          <w:tcPr>
            <w:tcW w:w="1701" w:type="dxa"/>
          </w:tcPr>
          <w:p w14:paraId="2DE3BAB5" w14:textId="249C1956" w:rsidR="00F933A2" w:rsidRPr="00AC5F7B" w:rsidRDefault="00F933A2" w:rsidP="00F933A2">
            <w:pPr>
              <w:jc w:val="right"/>
              <w:rPr>
                <w:rFonts w:eastAsia="Arial" w:cs="Arial"/>
                <w:sz w:val="16"/>
                <w:lang w:val="en-GB"/>
              </w:rPr>
            </w:pPr>
            <w:r w:rsidRPr="00AC5F7B">
              <w:rPr>
                <w:rFonts w:eastAsia="Arial" w:cs="Arial"/>
                <w:sz w:val="16"/>
                <w:lang w:val="en-GB"/>
              </w:rPr>
              <w:t>7,131   (34.4)</w:t>
            </w:r>
          </w:p>
        </w:tc>
        <w:tc>
          <w:tcPr>
            <w:tcW w:w="1559" w:type="dxa"/>
          </w:tcPr>
          <w:p w14:paraId="147E709F" w14:textId="6842EF65" w:rsidR="00F933A2" w:rsidRPr="00AC5F7B" w:rsidRDefault="00F933A2" w:rsidP="00F933A2">
            <w:pPr>
              <w:jc w:val="right"/>
              <w:rPr>
                <w:rFonts w:eastAsia="Arial" w:cs="Arial"/>
                <w:sz w:val="16"/>
                <w:lang w:val="en-GB"/>
              </w:rPr>
            </w:pPr>
            <w:r w:rsidRPr="00AC5F7B">
              <w:rPr>
                <w:rFonts w:eastAsia="Arial" w:cs="Arial"/>
                <w:sz w:val="16"/>
                <w:lang w:val="en-GB"/>
              </w:rPr>
              <w:t>22,350   (41.1)</w:t>
            </w:r>
          </w:p>
        </w:tc>
      </w:tr>
      <w:tr w:rsidR="00F933A2" w:rsidRPr="00AC5F7B" w14:paraId="4794960D" w14:textId="77777777" w:rsidTr="007C5736">
        <w:tc>
          <w:tcPr>
            <w:tcW w:w="2271" w:type="dxa"/>
          </w:tcPr>
          <w:p w14:paraId="65A27694" w14:textId="37B697E9" w:rsidR="00F933A2" w:rsidRPr="00AC5F7B" w:rsidRDefault="00F933A2" w:rsidP="00F933A2">
            <w:pPr>
              <w:rPr>
                <w:rFonts w:eastAsia="Arial" w:cs="Arial"/>
                <w:sz w:val="16"/>
                <w:lang w:val="en-GB"/>
              </w:rPr>
            </w:pPr>
            <w:r w:rsidRPr="00AC5F7B">
              <w:rPr>
                <w:rFonts w:eastAsia="Arial" w:cs="Arial"/>
                <w:sz w:val="16"/>
                <w:lang w:val="en-GB"/>
              </w:rPr>
              <w:t xml:space="preserve">  Female</w:t>
            </w:r>
          </w:p>
        </w:tc>
        <w:tc>
          <w:tcPr>
            <w:tcW w:w="1557" w:type="dxa"/>
          </w:tcPr>
          <w:p w14:paraId="24ABEC93" w14:textId="45584184" w:rsidR="00F933A2" w:rsidRPr="00AC5F7B" w:rsidRDefault="00F933A2" w:rsidP="00F933A2">
            <w:pPr>
              <w:jc w:val="right"/>
              <w:rPr>
                <w:rFonts w:eastAsia="Arial" w:cs="Arial"/>
                <w:sz w:val="16"/>
                <w:lang w:val="en-GB"/>
              </w:rPr>
            </w:pPr>
            <w:r w:rsidRPr="00AC5F7B">
              <w:rPr>
                <w:rFonts w:eastAsia="Arial" w:cs="Arial"/>
                <w:sz w:val="16"/>
                <w:lang w:val="en-GB"/>
              </w:rPr>
              <w:t>18,416   (54.8)</w:t>
            </w:r>
          </w:p>
        </w:tc>
        <w:tc>
          <w:tcPr>
            <w:tcW w:w="1701" w:type="dxa"/>
          </w:tcPr>
          <w:p w14:paraId="729F90F3" w14:textId="65CF5374" w:rsidR="00F933A2" w:rsidRPr="00AC5F7B" w:rsidRDefault="00F933A2" w:rsidP="00F933A2">
            <w:pPr>
              <w:jc w:val="right"/>
              <w:rPr>
                <w:rFonts w:eastAsia="Arial" w:cs="Arial"/>
                <w:sz w:val="16"/>
                <w:lang w:val="en-GB"/>
              </w:rPr>
            </w:pPr>
            <w:r w:rsidRPr="00AC5F7B">
              <w:rPr>
                <w:rFonts w:eastAsia="Arial" w:cs="Arial"/>
                <w:sz w:val="16"/>
                <w:lang w:val="en-GB"/>
              </w:rPr>
              <w:t>13,612   (65.6)</w:t>
            </w:r>
          </w:p>
        </w:tc>
        <w:tc>
          <w:tcPr>
            <w:tcW w:w="1559" w:type="dxa"/>
          </w:tcPr>
          <w:p w14:paraId="6E88BA67" w14:textId="60C5346C" w:rsidR="00F933A2" w:rsidRPr="00AC5F7B" w:rsidRDefault="00F933A2" w:rsidP="00F933A2">
            <w:pPr>
              <w:jc w:val="right"/>
              <w:rPr>
                <w:rFonts w:eastAsia="Arial" w:cs="Arial"/>
                <w:sz w:val="16"/>
                <w:lang w:val="en-GB"/>
              </w:rPr>
            </w:pPr>
            <w:r w:rsidRPr="00AC5F7B">
              <w:rPr>
                <w:rFonts w:eastAsia="Arial" w:cs="Arial"/>
                <w:sz w:val="16"/>
                <w:lang w:val="en-GB"/>
              </w:rPr>
              <w:t>32,028   (58.9)</w:t>
            </w:r>
          </w:p>
        </w:tc>
      </w:tr>
      <w:tr w:rsidR="00F933A2" w:rsidRPr="00AC5F7B" w14:paraId="723DC777" w14:textId="77777777" w:rsidTr="007C5736">
        <w:tc>
          <w:tcPr>
            <w:tcW w:w="2271" w:type="dxa"/>
          </w:tcPr>
          <w:p w14:paraId="2B601C60" w14:textId="2242C28B" w:rsidR="00F933A2" w:rsidRPr="00AC5F7B" w:rsidRDefault="00F933A2" w:rsidP="00F933A2">
            <w:pPr>
              <w:rPr>
                <w:rFonts w:eastAsia="Arial" w:cs="Arial"/>
                <w:sz w:val="16"/>
                <w:lang w:val="en-GB"/>
              </w:rPr>
            </w:pPr>
            <w:r w:rsidRPr="00AC5F7B">
              <w:rPr>
                <w:rFonts w:eastAsia="Arial" w:cs="Arial"/>
                <w:sz w:val="16"/>
                <w:lang w:val="en-GB"/>
              </w:rPr>
              <w:t>ART regimen at baseline</w:t>
            </w:r>
          </w:p>
        </w:tc>
        <w:tc>
          <w:tcPr>
            <w:tcW w:w="1557" w:type="dxa"/>
          </w:tcPr>
          <w:p w14:paraId="212D5B74" w14:textId="5ECC3698"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c>
          <w:tcPr>
            <w:tcW w:w="1701" w:type="dxa"/>
          </w:tcPr>
          <w:p w14:paraId="641A3D0B" w14:textId="3C857AD9"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c>
          <w:tcPr>
            <w:tcW w:w="1559" w:type="dxa"/>
          </w:tcPr>
          <w:p w14:paraId="5DA4A8E9" w14:textId="4A01E459"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r>
      <w:tr w:rsidR="00F933A2" w:rsidRPr="00AC5F7B" w14:paraId="4DD1714C" w14:textId="77777777" w:rsidTr="007C5736">
        <w:tc>
          <w:tcPr>
            <w:tcW w:w="2271" w:type="dxa"/>
          </w:tcPr>
          <w:p w14:paraId="00B384CB" w14:textId="75DCC2C1" w:rsidR="00F933A2" w:rsidRPr="00AC5F7B" w:rsidRDefault="00F933A2" w:rsidP="00F933A2">
            <w:pPr>
              <w:rPr>
                <w:rFonts w:eastAsia="Arial" w:cs="Arial"/>
                <w:sz w:val="16"/>
                <w:lang w:val="en-GB"/>
              </w:rPr>
            </w:pPr>
            <w:r w:rsidRPr="00AC5F7B">
              <w:rPr>
                <w:rFonts w:eastAsia="Arial" w:cs="Arial"/>
                <w:sz w:val="16"/>
                <w:lang w:val="en-GB"/>
              </w:rPr>
              <w:t xml:space="preserve">  NNRTI-based</w:t>
            </w:r>
          </w:p>
        </w:tc>
        <w:tc>
          <w:tcPr>
            <w:tcW w:w="1557" w:type="dxa"/>
          </w:tcPr>
          <w:p w14:paraId="01FA07FD" w14:textId="73DEDAB5" w:rsidR="00F933A2" w:rsidRPr="00AC5F7B" w:rsidRDefault="00F933A2" w:rsidP="00F933A2">
            <w:pPr>
              <w:jc w:val="right"/>
              <w:rPr>
                <w:rFonts w:eastAsia="Arial" w:cs="Arial"/>
                <w:sz w:val="16"/>
                <w:lang w:val="en-GB"/>
              </w:rPr>
            </w:pPr>
            <w:r w:rsidRPr="00AC5F7B">
              <w:rPr>
                <w:rFonts w:eastAsia="Arial" w:cs="Arial"/>
                <w:sz w:val="16"/>
                <w:lang w:val="en-GB"/>
              </w:rPr>
              <w:t>29,650   (88.2)</w:t>
            </w:r>
          </w:p>
        </w:tc>
        <w:tc>
          <w:tcPr>
            <w:tcW w:w="1701" w:type="dxa"/>
          </w:tcPr>
          <w:p w14:paraId="701116C7" w14:textId="12AEE82C" w:rsidR="00F933A2" w:rsidRPr="00AC5F7B" w:rsidRDefault="00F933A2" w:rsidP="00F933A2">
            <w:pPr>
              <w:jc w:val="right"/>
              <w:rPr>
                <w:rFonts w:eastAsia="Arial" w:cs="Arial"/>
                <w:sz w:val="16"/>
                <w:lang w:val="en-GB"/>
              </w:rPr>
            </w:pPr>
            <w:r w:rsidRPr="00AC5F7B">
              <w:rPr>
                <w:rFonts w:eastAsia="Arial" w:cs="Arial"/>
                <w:sz w:val="16"/>
                <w:lang w:val="en-GB"/>
              </w:rPr>
              <w:t>18,118   (87.3)</w:t>
            </w:r>
          </w:p>
        </w:tc>
        <w:tc>
          <w:tcPr>
            <w:tcW w:w="1559" w:type="dxa"/>
          </w:tcPr>
          <w:p w14:paraId="5AA3B987" w14:textId="34E17064" w:rsidR="00F933A2" w:rsidRPr="00AC5F7B" w:rsidRDefault="00F933A2" w:rsidP="00F933A2">
            <w:pPr>
              <w:jc w:val="right"/>
              <w:rPr>
                <w:rFonts w:eastAsia="Arial" w:cs="Arial"/>
                <w:sz w:val="16"/>
                <w:lang w:val="en-GB"/>
              </w:rPr>
            </w:pPr>
            <w:r w:rsidRPr="00AC5F7B">
              <w:rPr>
                <w:rFonts w:eastAsia="Arial" w:cs="Arial"/>
                <w:sz w:val="16"/>
                <w:lang w:val="en-GB"/>
              </w:rPr>
              <w:t>47,768   (87.8)</w:t>
            </w:r>
          </w:p>
        </w:tc>
      </w:tr>
      <w:tr w:rsidR="00F933A2" w:rsidRPr="00AC5F7B" w14:paraId="176B31D6" w14:textId="77777777" w:rsidTr="007C5736">
        <w:tc>
          <w:tcPr>
            <w:tcW w:w="2271" w:type="dxa"/>
          </w:tcPr>
          <w:p w14:paraId="706333BC" w14:textId="19436134" w:rsidR="00F933A2" w:rsidRPr="00AC5F7B" w:rsidRDefault="00F933A2" w:rsidP="00F933A2">
            <w:pPr>
              <w:rPr>
                <w:rFonts w:eastAsia="Arial" w:cs="Arial"/>
                <w:sz w:val="16"/>
                <w:lang w:val="en-GB"/>
              </w:rPr>
            </w:pPr>
            <w:r w:rsidRPr="00AC5F7B">
              <w:rPr>
                <w:rFonts w:eastAsia="Arial" w:cs="Arial"/>
                <w:sz w:val="16"/>
                <w:lang w:val="en-GB"/>
              </w:rPr>
              <w:t xml:space="preserve">  II-based</w:t>
            </w:r>
          </w:p>
        </w:tc>
        <w:tc>
          <w:tcPr>
            <w:tcW w:w="1557" w:type="dxa"/>
          </w:tcPr>
          <w:p w14:paraId="28C4B872" w14:textId="70ECE97F" w:rsidR="00F933A2" w:rsidRPr="00AC5F7B" w:rsidRDefault="00F933A2" w:rsidP="00F933A2">
            <w:pPr>
              <w:jc w:val="right"/>
              <w:rPr>
                <w:rFonts w:eastAsia="Arial" w:cs="Arial"/>
                <w:sz w:val="16"/>
                <w:lang w:val="en-GB"/>
              </w:rPr>
            </w:pPr>
            <w:r w:rsidRPr="00AC5F7B">
              <w:rPr>
                <w:rFonts w:eastAsia="Arial" w:cs="Arial"/>
                <w:sz w:val="16"/>
                <w:lang w:val="en-GB"/>
              </w:rPr>
              <w:t>200     (0.6)</w:t>
            </w:r>
          </w:p>
        </w:tc>
        <w:tc>
          <w:tcPr>
            <w:tcW w:w="1701" w:type="dxa"/>
          </w:tcPr>
          <w:p w14:paraId="1DE4BEB7" w14:textId="1F849953" w:rsidR="00F933A2" w:rsidRPr="00AC5F7B" w:rsidRDefault="00F933A2" w:rsidP="00F933A2">
            <w:pPr>
              <w:jc w:val="right"/>
              <w:rPr>
                <w:rFonts w:eastAsia="Arial" w:cs="Arial"/>
                <w:sz w:val="16"/>
                <w:lang w:val="en-GB"/>
              </w:rPr>
            </w:pPr>
            <w:r w:rsidRPr="00AC5F7B">
              <w:rPr>
                <w:rFonts w:eastAsia="Arial" w:cs="Arial"/>
                <w:sz w:val="16"/>
                <w:lang w:val="en-GB"/>
              </w:rPr>
              <w:t>131     (0.6)</w:t>
            </w:r>
          </w:p>
        </w:tc>
        <w:tc>
          <w:tcPr>
            <w:tcW w:w="1559" w:type="dxa"/>
          </w:tcPr>
          <w:p w14:paraId="6B752907" w14:textId="7A8F5E63" w:rsidR="00F933A2" w:rsidRPr="00AC5F7B" w:rsidRDefault="00F933A2" w:rsidP="00F933A2">
            <w:pPr>
              <w:jc w:val="right"/>
              <w:rPr>
                <w:rFonts w:eastAsia="Arial" w:cs="Arial"/>
                <w:sz w:val="16"/>
                <w:lang w:val="en-GB"/>
              </w:rPr>
            </w:pPr>
            <w:r w:rsidRPr="00AC5F7B">
              <w:rPr>
                <w:rFonts w:eastAsia="Arial" w:cs="Arial"/>
                <w:sz w:val="16"/>
                <w:lang w:val="en-GB"/>
              </w:rPr>
              <w:t>331     (0.6)</w:t>
            </w:r>
          </w:p>
        </w:tc>
      </w:tr>
      <w:tr w:rsidR="00F933A2" w:rsidRPr="00AC5F7B" w14:paraId="372C2627" w14:textId="77777777" w:rsidTr="007C5736">
        <w:tc>
          <w:tcPr>
            <w:tcW w:w="2271" w:type="dxa"/>
          </w:tcPr>
          <w:p w14:paraId="75E730D4" w14:textId="4C242132" w:rsidR="00F933A2" w:rsidRPr="00AC5F7B" w:rsidRDefault="00F933A2" w:rsidP="00F933A2">
            <w:pPr>
              <w:rPr>
                <w:rFonts w:eastAsia="Arial" w:cs="Arial"/>
                <w:sz w:val="16"/>
                <w:lang w:val="en-GB"/>
              </w:rPr>
            </w:pPr>
            <w:r w:rsidRPr="00AC5F7B">
              <w:rPr>
                <w:rFonts w:eastAsia="Arial" w:cs="Arial"/>
                <w:sz w:val="16"/>
                <w:lang w:val="en-GB"/>
              </w:rPr>
              <w:t xml:space="preserve">  PI-based</w:t>
            </w:r>
          </w:p>
        </w:tc>
        <w:tc>
          <w:tcPr>
            <w:tcW w:w="1557" w:type="dxa"/>
          </w:tcPr>
          <w:p w14:paraId="41491992" w14:textId="0BD6E68C" w:rsidR="00F933A2" w:rsidRPr="00AC5F7B" w:rsidRDefault="00F933A2" w:rsidP="00F933A2">
            <w:pPr>
              <w:jc w:val="right"/>
              <w:rPr>
                <w:rFonts w:eastAsia="Arial" w:cs="Arial"/>
                <w:sz w:val="16"/>
                <w:lang w:val="en-GB"/>
              </w:rPr>
            </w:pPr>
            <w:r w:rsidRPr="00AC5F7B">
              <w:rPr>
                <w:rFonts w:eastAsia="Arial" w:cs="Arial"/>
                <w:sz w:val="16"/>
                <w:lang w:val="en-GB"/>
              </w:rPr>
              <w:t>3,785   (11.3)</w:t>
            </w:r>
          </w:p>
        </w:tc>
        <w:tc>
          <w:tcPr>
            <w:tcW w:w="1701" w:type="dxa"/>
          </w:tcPr>
          <w:p w14:paraId="2C66C6E3" w14:textId="018D799F" w:rsidR="00F933A2" w:rsidRPr="00AC5F7B" w:rsidRDefault="00F933A2" w:rsidP="00F933A2">
            <w:pPr>
              <w:jc w:val="right"/>
              <w:rPr>
                <w:rFonts w:eastAsia="Arial" w:cs="Arial"/>
                <w:sz w:val="16"/>
                <w:lang w:val="en-GB"/>
              </w:rPr>
            </w:pPr>
            <w:r w:rsidRPr="00AC5F7B">
              <w:rPr>
                <w:rFonts w:eastAsia="Arial" w:cs="Arial"/>
                <w:sz w:val="16"/>
                <w:lang w:val="en-GB"/>
              </w:rPr>
              <w:t>2,494   (12.0)</w:t>
            </w:r>
          </w:p>
        </w:tc>
        <w:tc>
          <w:tcPr>
            <w:tcW w:w="1559" w:type="dxa"/>
          </w:tcPr>
          <w:p w14:paraId="7DE8CBED" w14:textId="51F6C28D" w:rsidR="00F933A2" w:rsidRPr="00AC5F7B" w:rsidRDefault="00F933A2" w:rsidP="00F933A2">
            <w:pPr>
              <w:jc w:val="right"/>
              <w:rPr>
                <w:rFonts w:eastAsia="Arial" w:cs="Arial"/>
                <w:sz w:val="16"/>
                <w:lang w:val="en-GB"/>
              </w:rPr>
            </w:pPr>
            <w:r w:rsidRPr="00AC5F7B">
              <w:rPr>
                <w:rFonts w:eastAsia="Arial" w:cs="Arial"/>
                <w:sz w:val="16"/>
                <w:lang w:val="en-GB"/>
              </w:rPr>
              <w:t>6,279   (11.5)</w:t>
            </w:r>
          </w:p>
        </w:tc>
      </w:tr>
      <w:tr w:rsidR="00F933A2" w:rsidRPr="00AC5F7B" w14:paraId="78217F3E" w14:textId="77777777" w:rsidTr="007C5736">
        <w:tc>
          <w:tcPr>
            <w:tcW w:w="2271" w:type="dxa"/>
          </w:tcPr>
          <w:p w14:paraId="5D447ABC" w14:textId="4A4F499A" w:rsidR="00F933A2" w:rsidRPr="00AC5F7B" w:rsidRDefault="00F933A2" w:rsidP="00F933A2">
            <w:pPr>
              <w:rPr>
                <w:rFonts w:eastAsia="Arial" w:cs="Arial"/>
                <w:sz w:val="16"/>
                <w:lang w:val="en-GB"/>
              </w:rPr>
            </w:pPr>
            <w:r w:rsidRPr="00AC5F7B">
              <w:rPr>
                <w:rFonts w:eastAsia="Arial" w:cs="Arial"/>
                <w:sz w:val="16"/>
                <w:lang w:val="en-GB"/>
              </w:rPr>
              <w:t>Follow-up time, years</w:t>
            </w:r>
          </w:p>
        </w:tc>
        <w:tc>
          <w:tcPr>
            <w:tcW w:w="1557" w:type="dxa"/>
          </w:tcPr>
          <w:p w14:paraId="272577FB" w14:textId="26239F55"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c>
          <w:tcPr>
            <w:tcW w:w="1701" w:type="dxa"/>
          </w:tcPr>
          <w:p w14:paraId="6378B16C" w14:textId="1C2FFAC1"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c>
          <w:tcPr>
            <w:tcW w:w="1559" w:type="dxa"/>
          </w:tcPr>
          <w:p w14:paraId="283B62E3" w14:textId="3D863815"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r>
      <w:tr w:rsidR="00F933A2" w:rsidRPr="00AC5F7B" w14:paraId="10DFB837" w14:textId="77777777" w:rsidTr="007C5736">
        <w:tc>
          <w:tcPr>
            <w:tcW w:w="2271" w:type="dxa"/>
          </w:tcPr>
          <w:p w14:paraId="7B2CE418" w14:textId="7ECFD943" w:rsidR="00F933A2" w:rsidRPr="00AC5F7B" w:rsidRDefault="00F933A2" w:rsidP="00F933A2">
            <w:pPr>
              <w:rPr>
                <w:rFonts w:eastAsia="Arial" w:cs="Arial"/>
                <w:sz w:val="16"/>
                <w:lang w:val="en-GB"/>
              </w:rPr>
            </w:pPr>
            <w:r w:rsidRPr="00AC5F7B">
              <w:rPr>
                <w:rFonts w:eastAsia="Arial" w:cs="Arial"/>
                <w:sz w:val="16"/>
                <w:lang w:val="en-GB"/>
              </w:rPr>
              <w:t xml:space="preserve">  Median (IRQ)</w:t>
            </w:r>
          </w:p>
        </w:tc>
        <w:tc>
          <w:tcPr>
            <w:tcW w:w="1557" w:type="dxa"/>
          </w:tcPr>
          <w:p w14:paraId="043754A6" w14:textId="46AB088A" w:rsidR="00F933A2" w:rsidRPr="00AC5F7B" w:rsidRDefault="00F933A2" w:rsidP="00F933A2">
            <w:pPr>
              <w:jc w:val="right"/>
              <w:rPr>
                <w:rFonts w:eastAsia="Arial" w:cs="Arial"/>
                <w:sz w:val="16"/>
                <w:lang w:val="en-GB"/>
              </w:rPr>
            </w:pPr>
            <w:r w:rsidRPr="00AC5F7B">
              <w:rPr>
                <w:rFonts w:eastAsia="Arial" w:cs="Arial"/>
                <w:sz w:val="16"/>
                <w:lang w:val="en-GB"/>
              </w:rPr>
              <w:t>3.0 (1.5-5.4)</w:t>
            </w:r>
          </w:p>
        </w:tc>
        <w:tc>
          <w:tcPr>
            <w:tcW w:w="1701" w:type="dxa"/>
          </w:tcPr>
          <w:p w14:paraId="59B71562" w14:textId="2A8FCA23" w:rsidR="00F933A2" w:rsidRPr="00AC5F7B" w:rsidRDefault="00F933A2" w:rsidP="00F933A2">
            <w:pPr>
              <w:jc w:val="right"/>
              <w:rPr>
                <w:rFonts w:eastAsia="Arial" w:cs="Arial"/>
                <w:sz w:val="16"/>
                <w:lang w:val="en-GB"/>
              </w:rPr>
            </w:pPr>
            <w:r w:rsidRPr="00AC5F7B">
              <w:rPr>
                <w:rFonts w:eastAsia="Arial" w:cs="Arial"/>
                <w:sz w:val="16"/>
                <w:lang w:val="en-GB"/>
              </w:rPr>
              <w:t>4.9 (2.8-7.6)</w:t>
            </w:r>
          </w:p>
        </w:tc>
        <w:tc>
          <w:tcPr>
            <w:tcW w:w="1559" w:type="dxa"/>
          </w:tcPr>
          <w:p w14:paraId="5FBC2977" w14:textId="687A94B2" w:rsidR="00F933A2" w:rsidRPr="00AC5F7B" w:rsidRDefault="00F933A2" w:rsidP="00F933A2">
            <w:pPr>
              <w:jc w:val="right"/>
              <w:rPr>
                <w:rFonts w:eastAsia="Arial" w:cs="Arial"/>
                <w:sz w:val="16"/>
                <w:lang w:val="en-GB"/>
              </w:rPr>
            </w:pPr>
            <w:r w:rsidRPr="00AC5F7B">
              <w:rPr>
                <w:rFonts w:eastAsia="Arial" w:cs="Arial"/>
                <w:sz w:val="16"/>
                <w:lang w:val="en-GB"/>
              </w:rPr>
              <w:t>3.5 (1.9-6.4)</w:t>
            </w:r>
          </w:p>
        </w:tc>
      </w:tr>
      <w:tr w:rsidR="00F933A2" w:rsidRPr="00AC5F7B" w14:paraId="40BFF683" w14:textId="77777777" w:rsidTr="007C5736">
        <w:tc>
          <w:tcPr>
            <w:tcW w:w="2271" w:type="dxa"/>
          </w:tcPr>
          <w:p w14:paraId="31A2EC05" w14:textId="45D850AD" w:rsidR="00F933A2" w:rsidRPr="00AC5F7B" w:rsidRDefault="00277C54" w:rsidP="001569DD">
            <w:pPr>
              <w:rPr>
                <w:rFonts w:eastAsia="Arial" w:cs="Arial"/>
                <w:sz w:val="16"/>
                <w:lang w:val="en-GB"/>
              </w:rPr>
            </w:pPr>
            <w:r w:rsidRPr="00AC5F7B">
              <w:rPr>
                <w:rFonts w:eastAsia="Arial" w:cs="Arial"/>
                <w:sz w:val="16"/>
                <w:lang w:val="en-GB"/>
              </w:rPr>
              <w:t>Mental health d</w:t>
            </w:r>
            <w:r w:rsidR="00F933A2" w:rsidRPr="00AC5F7B">
              <w:rPr>
                <w:rFonts w:eastAsia="Arial" w:cs="Arial"/>
                <w:sz w:val="16"/>
                <w:lang w:val="en-GB"/>
              </w:rPr>
              <w:t>iagnos</w:t>
            </w:r>
            <w:r w:rsidR="001569DD">
              <w:rPr>
                <w:rFonts w:eastAsia="Arial" w:cs="Arial"/>
                <w:sz w:val="16"/>
                <w:lang w:val="en-GB"/>
              </w:rPr>
              <w:t>e</w:t>
            </w:r>
            <w:r w:rsidR="00F933A2" w:rsidRPr="00AC5F7B">
              <w:rPr>
                <w:rFonts w:eastAsia="Arial" w:cs="Arial"/>
                <w:sz w:val="16"/>
                <w:lang w:val="en-GB"/>
              </w:rPr>
              <w:t xml:space="preserve">s </w:t>
            </w:r>
          </w:p>
        </w:tc>
        <w:tc>
          <w:tcPr>
            <w:tcW w:w="1557" w:type="dxa"/>
          </w:tcPr>
          <w:p w14:paraId="5245452C" w14:textId="3EAA9E4C"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c>
          <w:tcPr>
            <w:tcW w:w="1701" w:type="dxa"/>
          </w:tcPr>
          <w:p w14:paraId="467B7C28" w14:textId="1665BDAC"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c>
          <w:tcPr>
            <w:tcW w:w="1559" w:type="dxa"/>
          </w:tcPr>
          <w:p w14:paraId="0A56D5D6" w14:textId="632D2D4E" w:rsidR="00F933A2" w:rsidRPr="00AC5F7B" w:rsidRDefault="00F933A2" w:rsidP="00F933A2">
            <w:pPr>
              <w:jc w:val="right"/>
              <w:rPr>
                <w:rFonts w:eastAsia="Arial" w:cs="Arial"/>
                <w:sz w:val="16"/>
                <w:lang w:val="en-GB"/>
              </w:rPr>
            </w:pPr>
            <w:r w:rsidRPr="00AC5F7B">
              <w:rPr>
                <w:rFonts w:eastAsia="Arial" w:cs="Arial"/>
                <w:sz w:val="16"/>
                <w:lang w:val="en-GB"/>
              </w:rPr>
              <w:t xml:space="preserve"> </w:t>
            </w:r>
          </w:p>
        </w:tc>
      </w:tr>
      <w:tr w:rsidR="00277C54" w:rsidRPr="00AC5F7B" w14:paraId="60517057" w14:textId="77777777" w:rsidTr="007C5736">
        <w:tc>
          <w:tcPr>
            <w:tcW w:w="2271" w:type="dxa"/>
          </w:tcPr>
          <w:p w14:paraId="472CBFAD" w14:textId="663BC3B6" w:rsidR="00277C54" w:rsidRPr="00AC5F7B" w:rsidRDefault="00277C54" w:rsidP="00277C54">
            <w:pPr>
              <w:rPr>
                <w:rFonts w:eastAsia="Arial" w:cs="Arial"/>
                <w:sz w:val="16"/>
                <w:lang w:val="en-GB"/>
              </w:rPr>
            </w:pPr>
            <w:r w:rsidRPr="00AC5F7B">
              <w:rPr>
                <w:rFonts w:eastAsia="Arial" w:cs="Arial"/>
                <w:sz w:val="16"/>
                <w:lang w:val="en-GB"/>
              </w:rPr>
              <w:t xml:space="preserve">  Organic mental disorder</w:t>
            </w:r>
          </w:p>
        </w:tc>
        <w:tc>
          <w:tcPr>
            <w:tcW w:w="1557" w:type="dxa"/>
          </w:tcPr>
          <w:p w14:paraId="1AC2221F" w14:textId="52105AD5" w:rsidR="00277C54" w:rsidRPr="00AC5F7B" w:rsidRDefault="00277C54" w:rsidP="00277C54">
            <w:pPr>
              <w:jc w:val="right"/>
              <w:rPr>
                <w:rFonts w:eastAsia="Arial" w:cs="Arial"/>
                <w:sz w:val="16"/>
                <w:lang w:val="en-GB"/>
              </w:rPr>
            </w:pPr>
            <w:r w:rsidRPr="00AC5F7B">
              <w:rPr>
                <w:rFonts w:eastAsia="Arial" w:cs="Arial"/>
                <w:sz w:val="16"/>
                <w:lang w:val="en-GB"/>
              </w:rPr>
              <w:t>0     (0.0)</w:t>
            </w:r>
          </w:p>
        </w:tc>
        <w:tc>
          <w:tcPr>
            <w:tcW w:w="1701" w:type="dxa"/>
          </w:tcPr>
          <w:p w14:paraId="24A3C3AC" w14:textId="2DE367C7" w:rsidR="00277C54" w:rsidRPr="00AC5F7B" w:rsidRDefault="00277C54" w:rsidP="00277C54">
            <w:pPr>
              <w:jc w:val="right"/>
              <w:rPr>
                <w:rFonts w:eastAsia="Arial" w:cs="Arial"/>
                <w:sz w:val="16"/>
                <w:lang w:val="en-GB"/>
              </w:rPr>
            </w:pPr>
            <w:r w:rsidRPr="00AC5F7B">
              <w:rPr>
                <w:rFonts w:eastAsia="Arial" w:cs="Arial"/>
                <w:sz w:val="16"/>
                <w:lang w:val="en-GB"/>
              </w:rPr>
              <w:t>488     (2.4)</w:t>
            </w:r>
          </w:p>
        </w:tc>
        <w:tc>
          <w:tcPr>
            <w:tcW w:w="1559" w:type="dxa"/>
          </w:tcPr>
          <w:p w14:paraId="3996711B" w14:textId="0E393880" w:rsidR="00277C54" w:rsidRPr="00AC5F7B" w:rsidRDefault="00277C54" w:rsidP="00277C54">
            <w:pPr>
              <w:jc w:val="right"/>
              <w:rPr>
                <w:rFonts w:eastAsia="Arial" w:cs="Arial"/>
                <w:sz w:val="16"/>
                <w:lang w:val="en-GB"/>
              </w:rPr>
            </w:pPr>
            <w:r w:rsidRPr="00AC5F7B">
              <w:rPr>
                <w:rFonts w:eastAsia="Arial" w:cs="Arial"/>
                <w:sz w:val="16"/>
                <w:lang w:val="en-GB"/>
              </w:rPr>
              <w:t>488     (0.9)</w:t>
            </w:r>
          </w:p>
        </w:tc>
      </w:tr>
      <w:tr w:rsidR="00277C54" w:rsidRPr="00AC5F7B" w14:paraId="1D003542" w14:textId="77777777" w:rsidTr="007C5736">
        <w:tc>
          <w:tcPr>
            <w:tcW w:w="2271" w:type="dxa"/>
          </w:tcPr>
          <w:p w14:paraId="08292F1F" w14:textId="16770770" w:rsidR="00277C54" w:rsidRPr="00AC5F7B" w:rsidRDefault="00277C54" w:rsidP="00277C54">
            <w:pPr>
              <w:rPr>
                <w:rFonts w:eastAsia="Arial" w:cs="Arial"/>
                <w:sz w:val="16"/>
                <w:lang w:val="en-GB"/>
              </w:rPr>
            </w:pPr>
            <w:r w:rsidRPr="00AC5F7B">
              <w:rPr>
                <w:rFonts w:eastAsia="Arial" w:cs="Arial"/>
                <w:sz w:val="16"/>
                <w:lang w:val="en-GB"/>
              </w:rPr>
              <w:t xml:space="preserve">  Substance use disorder</w:t>
            </w:r>
          </w:p>
        </w:tc>
        <w:tc>
          <w:tcPr>
            <w:tcW w:w="1557" w:type="dxa"/>
          </w:tcPr>
          <w:p w14:paraId="2F016765" w14:textId="14A22779" w:rsidR="00277C54" w:rsidRPr="00AC5F7B" w:rsidRDefault="00277C54" w:rsidP="00277C54">
            <w:pPr>
              <w:jc w:val="right"/>
              <w:rPr>
                <w:rFonts w:eastAsia="Arial" w:cs="Arial"/>
                <w:sz w:val="16"/>
                <w:lang w:val="en-GB"/>
              </w:rPr>
            </w:pPr>
            <w:r w:rsidRPr="00AC5F7B">
              <w:rPr>
                <w:rFonts w:eastAsia="Arial" w:cs="Arial"/>
                <w:sz w:val="16"/>
                <w:lang w:val="en-GB"/>
              </w:rPr>
              <w:t>0     (0.0)</w:t>
            </w:r>
          </w:p>
        </w:tc>
        <w:tc>
          <w:tcPr>
            <w:tcW w:w="1701" w:type="dxa"/>
          </w:tcPr>
          <w:p w14:paraId="63E84AD5" w14:textId="60F68E90" w:rsidR="00277C54" w:rsidRPr="00AC5F7B" w:rsidRDefault="00277C54" w:rsidP="00277C54">
            <w:pPr>
              <w:jc w:val="right"/>
              <w:rPr>
                <w:rFonts w:eastAsia="Arial" w:cs="Arial"/>
                <w:sz w:val="16"/>
                <w:lang w:val="en-GB"/>
              </w:rPr>
            </w:pPr>
            <w:r w:rsidRPr="00AC5F7B">
              <w:rPr>
                <w:rFonts w:eastAsia="Arial" w:cs="Arial"/>
                <w:sz w:val="16"/>
                <w:lang w:val="en-GB"/>
              </w:rPr>
              <w:t>429     (2.1)</w:t>
            </w:r>
          </w:p>
        </w:tc>
        <w:tc>
          <w:tcPr>
            <w:tcW w:w="1559" w:type="dxa"/>
          </w:tcPr>
          <w:p w14:paraId="618BAF9C" w14:textId="2E4B52B8" w:rsidR="00277C54" w:rsidRPr="00AC5F7B" w:rsidRDefault="00277C54" w:rsidP="00277C54">
            <w:pPr>
              <w:jc w:val="right"/>
              <w:rPr>
                <w:rFonts w:eastAsia="Arial" w:cs="Arial"/>
                <w:sz w:val="16"/>
                <w:lang w:val="en-GB"/>
              </w:rPr>
            </w:pPr>
            <w:r w:rsidRPr="00AC5F7B">
              <w:rPr>
                <w:rFonts w:eastAsia="Arial" w:cs="Arial"/>
                <w:sz w:val="16"/>
                <w:lang w:val="en-GB"/>
              </w:rPr>
              <w:t>429     (0.8)</w:t>
            </w:r>
          </w:p>
        </w:tc>
      </w:tr>
      <w:tr w:rsidR="00277C54" w:rsidRPr="00AC5F7B" w14:paraId="461E53C2" w14:textId="77777777" w:rsidTr="007C5736">
        <w:tc>
          <w:tcPr>
            <w:tcW w:w="2271" w:type="dxa"/>
          </w:tcPr>
          <w:p w14:paraId="20858399" w14:textId="5A348875" w:rsidR="00277C54" w:rsidRPr="00AC5F7B" w:rsidRDefault="00277C54" w:rsidP="00277C54">
            <w:pPr>
              <w:rPr>
                <w:rFonts w:eastAsia="Arial" w:cs="Arial"/>
                <w:sz w:val="16"/>
                <w:lang w:val="en-GB"/>
              </w:rPr>
            </w:pPr>
            <w:r w:rsidRPr="00AC5F7B">
              <w:rPr>
                <w:rFonts w:eastAsia="Arial" w:cs="Arial"/>
                <w:sz w:val="16"/>
                <w:lang w:val="en-GB"/>
              </w:rPr>
              <w:t xml:space="preserve">  Serious mental disorder</w:t>
            </w:r>
          </w:p>
        </w:tc>
        <w:tc>
          <w:tcPr>
            <w:tcW w:w="1557" w:type="dxa"/>
          </w:tcPr>
          <w:p w14:paraId="3D165667" w14:textId="0A92EC70" w:rsidR="00277C54" w:rsidRPr="00AC5F7B" w:rsidRDefault="00277C54" w:rsidP="00277C54">
            <w:pPr>
              <w:jc w:val="right"/>
              <w:rPr>
                <w:rFonts w:eastAsia="Arial" w:cs="Arial"/>
                <w:sz w:val="16"/>
                <w:lang w:val="en-GB"/>
              </w:rPr>
            </w:pPr>
            <w:r w:rsidRPr="00AC5F7B">
              <w:rPr>
                <w:rFonts w:eastAsia="Arial" w:cs="Arial"/>
                <w:sz w:val="16"/>
                <w:lang w:val="en-GB"/>
              </w:rPr>
              <w:t>0     (0.0)</w:t>
            </w:r>
          </w:p>
        </w:tc>
        <w:tc>
          <w:tcPr>
            <w:tcW w:w="1701" w:type="dxa"/>
          </w:tcPr>
          <w:p w14:paraId="1CFD94BF" w14:textId="1A1BB9CD" w:rsidR="00277C54" w:rsidRPr="00AC5F7B" w:rsidRDefault="00277C54" w:rsidP="00277C54">
            <w:pPr>
              <w:jc w:val="right"/>
              <w:rPr>
                <w:rFonts w:eastAsia="Arial" w:cs="Arial"/>
                <w:sz w:val="16"/>
                <w:lang w:val="en-GB"/>
              </w:rPr>
            </w:pPr>
            <w:r w:rsidRPr="00AC5F7B">
              <w:rPr>
                <w:rFonts w:eastAsia="Arial" w:cs="Arial"/>
                <w:sz w:val="16"/>
                <w:lang w:val="en-GB"/>
              </w:rPr>
              <w:t>1,235     (6.0)</w:t>
            </w:r>
          </w:p>
        </w:tc>
        <w:tc>
          <w:tcPr>
            <w:tcW w:w="1559" w:type="dxa"/>
          </w:tcPr>
          <w:p w14:paraId="4740295F" w14:textId="6E70EB10" w:rsidR="00277C54" w:rsidRPr="00AC5F7B" w:rsidRDefault="00277C54" w:rsidP="00277C54">
            <w:pPr>
              <w:jc w:val="right"/>
              <w:rPr>
                <w:rFonts w:eastAsia="Arial" w:cs="Arial"/>
                <w:sz w:val="16"/>
                <w:lang w:val="en-GB"/>
              </w:rPr>
            </w:pPr>
            <w:r w:rsidRPr="00AC5F7B">
              <w:rPr>
                <w:rFonts w:eastAsia="Arial" w:cs="Arial"/>
                <w:sz w:val="16"/>
                <w:lang w:val="en-GB"/>
              </w:rPr>
              <w:t>1,235     (2.3)</w:t>
            </w:r>
          </w:p>
        </w:tc>
      </w:tr>
      <w:tr w:rsidR="00277C54" w:rsidRPr="00AC5F7B" w14:paraId="107D5B95" w14:textId="77777777" w:rsidTr="007C5736">
        <w:tc>
          <w:tcPr>
            <w:tcW w:w="2271" w:type="dxa"/>
          </w:tcPr>
          <w:p w14:paraId="5DDAD463" w14:textId="473CB27A" w:rsidR="00277C54" w:rsidRPr="00AC5F7B" w:rsidRDefault="00277C54" w:rsidP="00277C54">
            <w:pPr>
              <w:rPr>
                <w:rFonts w:eastAsia="Arial" w:cs="Arial"/>
                <w:sz w:val="16"/>
                <w:lang w:val="en-GB"/>
              </w:rPr>
            </w:pPr>
            <w:r w:rsidRPr="00AC5F7B">
              <w:rPr>
                <w:rFonts w:eastAsia="Arial" w:cs="Arial"/>
                <w:sz w:val="16"/>
                <w:lang w:val="en-GB"/>
              </w:rPr>
              <w:t xml:space="preserve">  Depression</w:t>
            </w:r>
          </w:p>
        </w:tc>
        <w:tc>
          <w:tcPr>
            <w:tcW w:w="1557" w:type="dxa"/>
          </w:tcPr>
          <w:p w14:paraId="2F12B800" w14:textId="26FAB1B9" w:rsidR="00277C54" w:rsidRPr="00AC5F7B" w:rsidRDefault="00277C54" w:rsidP="00277C54">
            <w:pPr>
              <w:jc w:val="right"/>
              <w:rPr>
                <w:rFonts w:eastAsia="Arial" w:cs="Arial"/>
                <w:sz w:val="16"/>
                <w:lang w:val="en-GB"/>
              </w:rPr>
            </w:pPr>
            <w:r w:rsidRPr="00AC5F7B">
              <w:rPr>
                <w:rFonts w:eastAsia="Arial" w:cs="Arial"/>
                <w:sz w:val="16"/>
                <w:lang w:val="en-GB"/>
              </w:rPr>
              <w:t>0     (0.0)</w:t>
            </w:r>
          </w:p>
        </w:tc>
        <w:tc>
          <w:tcPr>
            <w:tcW w:w="1701" w:type="dxa"/>
          </w:tcPr>
          <w:p w14:paraId="7C29B043" w14:textId="1E64A512" w:rsidR="00277C54" w:rsidRPr="00AC5F7B" w:rsidRDefault="00277C54" w:rsidP="00277C54">
            <w:pPr>
              <w:jc w:val="right"/>
              <w:rPr>
                <w:rFonts w:eastAsia="Arial" w:cs="Arial"/>
                <w:sz w:val="16"/>
                <w:lang w:val="en-GB"/>
              </w:rPr>
            </w:pPr>
            <w:r w:rsidRPr="00AC5F7B">
              <w:rPr>
                <w:rFonts w:eastAsia="Arial" w:cs="Arial"/>
                <w:sz w:val="16"/>
                <w:lang w:val="en-GB"/>
              </w:rPr>
              <w:t>11,000   (53.0)</w:t>
            </w:r>
          </w:p>
        </w:tc>
        <w:tc>
          <w:tcPr>
            <w:tcW w:w="1559" w:type="dxa"/>
          </w:tcPr>
          <w:p w14:paraId="665BF97E" w14:textId="7F4C7E5D" w:rsidR="00277C54" w:rsidRPr="00AC5F7B" w:rsidRDefault="00277C54" w:rsidP="00277C54">
            <w:pPr>
              <w:jc w:val="right"/>
              <w:rPr>
                <w:rFonts w:eastAsia="Arial" w:cs="Arial"/>
                <w:sz w:val="16"/>
                <w:lang w:val="en-GB"/>
              </w:rPr>
            </w:pPr>
            <w:r w:rsidRPr="00AC5F7B">
              <w:rPr>
                <w:rFonts w:eastAsia="Arial" w:cs="Arial"/>
                <w:sz w:val="16"/>
                <w:lang w:val="en-GB"/>
              </w:rPr>
              <w:t>11,000   (20.2)</w:t>
            </w:r>
          </w:p>
        </w:tc>
      </w:tr>
      <w:tr w:rsidR="00277C54" w:rsidRPr="00AC5F7B" w14:paraId="10B924FF" w14:textId="77777777" w:rsidTr="00D64816">
        <w:tc>
          <w:tcPr>
            <w:tcW w:w="2271" w:type="dxa"/>
          </w:tcPr>
          <w:p w14:paraId="38E2F86A" w14:textId="0B7E0DBB" w:rsidR="00277C54" w:rsidRPr="00AC5F7B" w:rsidRDefault="00277C54" w:rsidP="00277C54">
            <w:pPr>
              <w:rPr>
                <w:rFonts w:eastAsia="Arial" w:cs="Arial"/>
                <w:sz w:val="16"/>
                <w:lang w:val="en-GB"/>
              </w:rPr>
            </w:pPr>
            <w:r w:rsidRPr="00AC5F7B">
              <w:rPr>
                <w:rFonts w:eastAsia="Arial" w:cs="Arial"/>
                <w:sz w:val="16"/>
                <w:lang w:val="en-GB"/>
              </w:rPr>
              <w:t xml:space="preserve">  Anxiety</w:t>
            </w:r>
          </w:p>
        </w:tc>
        <w:tc>
          <w:tcPr>
            <w:tcW w:w="1557" w:type="dxa"/>
          </w:tcPr>
          <w:p w14:paraId="7660BF5D" w14:textId="71202D87" w:rsidR="00277C54" w:rsidRPr="00AC5F7B" w:rsidRDefault="00277C54" w:rsidP="00277C54">
            <w:pPr>
              <w:jc w:val="right"/>
              <w:rPr>
                <w:rFonts w:eastAsia="Arial" w:cs="Arial"/>
                <w:sz w:val="16"/>
                <w:lang w:val="en-GB"/>
              </w:rPr>
            </w:pPr>
            <w:r w:rsidRPr="00AC5F7B">
              <w:rPr>
                <w:rFonts w:eastAsia="Arial" w:cs="Arial"/>
                <w:sz w:val="16"/>
                <w:lang w:val="en-GB"/>
              </w:rPr>
              <w:t>0     (0.0)</w:t>
            </w:r>
          </w:p>
        </w:tc>
        <w:tc>
          <w:tcPr>
            <w:tcW w:w="1701" w:type="dxa"/>
          </w:tcPr>
          <w:p w14:paraId="789A5036" w14:textId="5EE9DAEB" w:rsidR="00277C54" w:rsidRPr="00AC5F7B" w:rsidRDefault="00277C54" w:rsidP="00277C54">
            <w:pPr>
              <w:jc w:val="right"/>
              <w:rPr>
                <w:rFonts w:eastAsia="Arial" w:cs="Arial"/>
                <w:sz w:val="16"/>
                <w:lang w:val="en-GB"/>
              </w:rPr>
            </w:pPr>
            <w:r w:rsidRPr="00AC5F7B">
              <w:rPr>
                <w:rFonts w:eastAsia="Arial" w:cs="Arial"/>
                <w:sz w:val="16"/>
                <w:lang w:val="en-GB"/>
              </w:rPr>
              <w:t>14,248   (68.7)</w:t>
            </w:r>
          </w:p>
        </w:tc>
        <w:tc>
          <w:tcPr>
            <w:tcW w:w="1559" w:type="dxa"/>
          </w:tcPr>
          <w:p w14:paraId="53042A84" w14:textId="71628BFB" w:rsidR="00277C54" w:rsidRPr="00AC5F7B" w:rsidRDefault="00277C54" w:rsidP="00277C54">
            <w:pPr>
              <w:jc w:val="right"/>
              <w:rPr>
                <w:rFonts w:eastAsia="Arial" w:cs="Arial"/>
                <w:sz w:val="16"/>
                <w:lang w:val="en-GB"/>
              </w:rPr>
            </w:pPr>
            <w:r w:rsidRPr="00AC5F7B">
              <w:rPr>
                <w:rFonts w:eastAsia="Arial" w:cs="Arial"/>
                <w:sz w:val="16"/>
                <w:lang w:val="en-GB"/>
              </w:rPr>
              <w:t>14,248   (26.2)</w:t>
            </w:r>
          </w:p>
        </w:tc>
      </w:tr>
      <w:tr w:rsidR="00277C54" w:rsidRPr="00AC5F7B" w14:paraId="39C45E9F" w14:textId="77777777" w:rsidTr="00D64816">
        <w:tc>
          <w:tcPr>
            <w:tcW w:w="2271" w:type="dxa"/>
            <w:tcBorders>
              <w:bottom w:val="single" w:sz="4" w:space="0" w:color="auto"/>
            </w:tcBorders>
          </w:tcPr>
          <w:p w14:paraId="67159EB0" w14:textId="6092C23E" w:rsidR="00277C54" w:rsidRPr="00AC5F7B" w:rsidRDefault="00277C54" w:rsidP="00277C54">
            <w:pPr>
              <w:rPr>
                <w:rFonts w:eastAsia="Arial" w:cs="Arial"/>
                <w:sz w:val="16"/>
                <w:lang w:val="en-GB"/>
              </w:rPr>
            </w:pPr>
            <w:r w:rsidRPr="00AC5F7B">
              <w:rPr>
                <w:rFonts w:eastAsia="Arial" w:cs="Arial"/>
                <w:sz w:val="16"/>
                <w:lang w:val="en-GB"/>
              </w:rPr>
              <w:t xml:space="preserve">  Other mental disorders</w:t>
            </w:r>
          </w:p>
        </w:tc>
        <w:tc>
          <w:tcPr>
            <w:tcW w:w="1557" w:type="dxa"/>
            <w:tcBorders>
              <w:bottom w:val="single" w:sz="4" w:space="0" w:color="auto"/>
            </w:tcBorders>
          </w:tcPr>
          <w:p w14:paraId="4375C3E4" w14:textId="2917033F" w:rsidR="00277C54" w:rsidRPr="00AC5F7B" w:rsidRDefault="00277C54" w:rsidP="00277C54">
            <w:pPr>
              <w:jc w:val="right"/>
              <w:rPr>
                <w:rFonts w:eastAsia="Arial" w:cs="Arial"/>
                <w:sz w:val="16"/>
                <w:lang w:val="en-GB"/>
              </w:rPr>
            </w:pPr>
            <w:r w:rsidRPr="00AC5F7B">
              <w:rPr>
                <w:rFonts w:eastAsia="Arial" w:cs="Arial"/>
                <w:sz w:val="16"/>
                <w:lang w:val="en-GB"/>
              </w:rPr>
              <w:t>0     (0.0)</w:t>
            </w:r>
          </w:p>
        </w:tc>
        <w:tc>
          <w:tcPr>
            <w:tcW w:w="1701" w:type="dxa"/>
            <w:tcBorders>
              <w:bottom w:val="single" w:sz="4" w:space="0" w:color="auto"/>
            </w:tcBorders>
          </w:tcPr>
          <w:p w14:paraId="17E8E8A2" w14:textId="7C7FEBA3" w:rsidR="00277C54" w:rsidRPr="00AC5F7B" w:rsidRDefault="00277C54" w:rsidP="00277C54">
            <w:pPr>
              <w:jc w:val="right"/>
              <w:rPr>
                <w:rFonts w:eastAsia="Arial" w:cs="Arial"/>
                <w:sz w:val="16"/>
                <w:lang w:val="en-GB"/>
              </w:rPr>
            </w:pPr>
            <w:r w:rsidRPr="00AC5F7B">
              <w:rPr>
                <w:rFonts w:eastAsia="Arial" w:cs="Arial"/>
                <w:sz w:val="16"/>
                <w:lang w:val="en-GB"/>
              </w:rPr>
              <w:t>3,446   (16.6)</w:t>
            </w:r>
          </w:p>
        </w:tc>
        <w:tc>
          <w:tcPr>
            <w:tcW w:w="1559" w:type="dxa"/>
            <w:tcBorders>
              <w:bottom w:val="single" w:sz="4" w:space="0" w:color="auto"/>
            </w:tcBorders>
          </w:tcPr>
          <w:p w14:paraId="5D314A6B" w14:textId="0970920A" w:rsidR="00277C54" w:rsidRPr="00AC5F7B" w:rsidRDefault="00277C54" w:rsidP="00277C54">
            <w:pPr>
              <w:jc w:val="right"/>
              <w:rPr>
                <w:rFonts w:eastAsia="Arial" w:cs="Arial"/>
                <w:sz w:val="16"/>
                <w:lang w:val="en-GB"/>
              </w:rPr>
            </w:pPr>
            <w:r w:rsidRPr="00AC5F7B">
              <w:rPr>
                <w:rFonts w:eastAsia="Arial" w:cs="Arial"/>
                <w:sz w:val="16"/>
                <w:lang w:val="en-GB"/>
              </w:rPr>
              <w:t>3,446     (6.3)</w:t>
            </w:r>
          </w:p>
        </w:tc>
      </w:tr>
    </w:tbl>
    <w:p w14:paraId="7F935903" w14:textId="6B21E721" w:rsidR="002700C7" w:rsidRPr="00AC5F7B" w:rsidRDefault="002700C7" w:rsidP="00D64816">
      <w:pPr>
        <w:spacing w:after="0" w:line="240" w:lineRule="auto"/>
        <w:rPr>
          <w:rFonts w:eastAsia="Arial" w:cs="Arial"/>
          <w:sz w:val="16"/>
          <w:lang w:val="en-GB"/>
        </w:rPr>
      </w:pPr>
      <w:r w:rsidRPr="00AC5F7B">
        <w:rPr>
          <w:rFonts w:eastAsia="Arial" w:cs="Arial"/>
          <w:sz w:val="16"/>
          <w:lang w:val="en-GB"/>
        </w:rPr>
        <w:t xml:space="preserve">Data are number of participants and percentages if not stated otherwise. </w:t>
      </w:r>
    </w:p>
    <w:p w14:paraId="18F36F72" w14:textId="77777777" w:rsidR="002700C7" w:rsidRPr="00AC5F7B" w:rsidRDefault="002700C7" w:rsidP="00D64816">
      <w:pPr>
        <w:spacing w:after="0" w:line="240" w:lineRule="auto"/>
        <w:rPr>
          <w:rFonts w:eastAsia="Arial" w:cs="Arial"/>
          <w:sz w:val="16"/>
          <w:lang w:val="en-GB"/>
        </w:rPr>
      </w:pPr>
    </w:p>
    <w:p w14:paraId="05DA5106" w14:textId="40638D6C" w:rsidR="00524FA1" w:rsidRPr="00AC5F7B" w:rsidRDefault="002700C7" w:rsidP="00D64816">
      <w:pPr>
        <w:spacing w:after="0" w:line="240" w:lineRule="auto"/>
        <w:rPr>
          <w:rFonts w:eastAsia="Arial" w:cs="Arial"/>
          <w:sz w:val="16"/>
          <w:lang w:val="en-GB"/>
        </w:rPr>
      </w:pPr>
      <w:r w:rsidRPr="00AC5F7B">
        <w:rPr>
          <w:rFonts w:eastAsia="Arial" w:cs="Arial"/>
          <w:sz w:val="16"/>
          <w:lang w:val="en-GB"/>
        </w:rPr>
        <w:t xml:space="preserve">Abbreviations: </w:t>
      </w:r>
      <w:r w:rsidR="00D64816" w:rsidRPr="00AC5F7B">
        <w:rPr>
          <w:rFonts w:eastAsia="Arial" w:cs="Arial"/>
          <w:sz w:val="16"/>
          <w:lang w:val="en-GB"/>
        </w:rPr>
        <w:t>SD=standard deviation, IQR=interquartile range, ART=antiretroviral therapy, NNRTI=non-nucleoside reverse</w:t>
      </w:r>
      <w:r w:rsidRPr="00AC5F7B">
        <w:rPr>
          <w:rFonts w:eastAsia="Arial" w:cs="Arial"/>
          <w:sz w:val="16"/>
          <w:lang w:val="en-GB"/>
        </w:rPr>
        <w:t xml:space="preserve"> </w:t>
      </w:r>
      <w:r w:rsidR="00D64816" w:rsidRPr="00AC5F7B">
        <w:rPr>
          <w:rFonts w:eastAsia="Arial" w:cs="Arial"/>
          <w:sz w:val="16"/>
          <w:lang w:val="en-GB"/>
        </w:rPr>
        <w:t>transcriptase inhibitors, II=integrase inhibitor, PI=protease inhibitor</w:t>
      </w:r>
    </w:p>
    <w:p w14:paraId="46352D3F" w14:textId="01159F89" w:rsidR="002700C7" w:rsidRPr="00AC5F7B" w:rsidRDefault="002700C7" w:rsidP="00D64816">
      <w:pPr>
        <w:spacing w:after="0" w:line="240" w:lineRule="auto"/>
        <w:rPr>
          <w:rFonts w:eastAsia="Arial" w:cs="Arial"/>
          <w:sz w:val="16"/>
          <w:lang w:val="en-GB"/>
        </w:rPr>
      </w:pPr>
    </w:p>
    <w:p w14:paraId="3595EF7C" w14:textId="77777777" w:rsidR="002700C7" w:rsidRPr="00AC5F7B" w:rsidRDefault="002700C7" w:rsidP="00D64816">
      <w:pPr>
        <w:spacing w:after="0" w:line="240" w:lineRule="auto"/>
        <w:rPr>
          <w:rFonts w:ascii="Times New Roman" w:eastAsia="Arial" w:hAnsi="Times New Roman" w:cs="Arial"/>
          <w:sz w:val="16"/>
          <w:lang w:val="en-GB"/>
        </w:rPr>
      </w:pPr>
    </w:p>
    <w:p w14:paraId="72AC6245" w14:textId="77777777" w:rsidR="00987307" w:rsidRPr="00AC5F7B" w:rsidRDefault="00987307">
      <w:pPr>
        <w:rPr>
          <w:rFonts w:cs="Arial"/>
          <w:b/>
          <w:bCs/>
          <w:sz w:val="24"/>
          <w:szCs w:val="24"/>
          <w:lang w:val="en-GB"/>
        </w:rPr>
      </w:pPr>
      <w:r w:rsidRPr="00AC5F7B">
        <w:rPr>
          <w:rFonts w:cs="Arial"/>
          <w:b/>
          <w:bCs/>
          <w:sz w:val="24"/>
          <w:szCs w:val="24"/>
          <w:lang w:val="en-GB"/>
        </w:rPr>
        <w:br w:type="page"/>
      </w:r>
    </w:p>
    <w:p w14:paraId="145C7F1E" w14:textId="77777777" w:rsidR="00053887" w:rsidRDefault="007337D0" w:rsidP="007337D0">
      <w:pPr>
        <w:spacing w:after="0"/>
        <w:rPr>
          <w:ins w:id="169" w:author="Egger, Matthias (ISPM)" w:date="2022-05-16T18:36:00Z"/>
          <w:rFonts w:eastAsia="Arial" w:cs="Arial"/>
          <w:b/>
          <w:color w:val="000000"/>
          <w:sz w:val="18"/>
          <w:lang w:val="en-GB"/>
        </w:rPr>
      </w:pPr>
      <w:r w:rsidRPr="00AC5F7B">
        <w:rPr>
          <w:rFonts w:eastAsia="Arial" w:cs="Arial"/>
          <w:b/>
          <w:color w:val="000000"/>
          <w:sz w:val="18"/>
          <w:lang w:val="en-GB"/>
        </w:rPr>
        <w:lastRenderedPageBreak/>
        <w:t xml:space="preserve">Table 2: Unadjusted and </w:t>
      </w:r>
      <w:r w:rsidR="00C932FB" w:rsidRPr="00AC5F7B">
        <w:rPr>
          <w:rFonts w:eastAsia="Arial" w:cs="Arial"/>
          <w:b/>
          <w:color w:val="000000"/>
          <w:sz w:val="18"/>
          <w:lang w:val="en-GB"/>
        </w:rPr>
        <w:t xml:space="preserve">adjusted </w:t>
      </w:r>
      <w:r w:rsidR="00AF4811" w:rsidRPr="00AC5F7B">
        <w:rPr>
          <w:rFonts w:eastAsia="Arial" w:cs="Arial"/>
          <w:b/>
          <w:color w:val="000000"/>
          <w:sz w:val="18"/>
          <w:lang w:val="en-GB"/>
        </w:rPr>
        <w:t xml:space="preserve">risk ratios for </w:t>
      </w:r>
      <w:r w:rsidR="00C932FB" w:rsidRPr="00AC5F7B">
        <w:rPr>
          <w:rFonts w:eastAsia="Arial" w:cs="Arial"/>
          <w:b/>
          <w:color w:val="000000"/>
          <w:sz w:val="18"/>
          <w:lang w:val="en-GB"/>
        </w:rPr>
        <w:t xml:space="preserve">factors associated with </w:t>
      </w:r>
      <w:r w:rsidR="00817EC8" w:rsidRPr="00AC5F7B">
        <w:rPr>
          <w:rFonts w:eastAsia="Arial" w:cs="Arial"/>
          <w:b/>
          <w:color w:val="000000"/>
          <w:sz w:val="18"/>
          <w:lang w:val="en-GB"/>
        </w:rPr>
        <w:t>non-adherence (CMA</w:t>
      </w:r>
      <w:r w:rsidR="00AF4811" w:rsidRPr="00AC5F7B">
        <w:rPr>
          <w:rFonts w:eastAsia="Arial" w:cs="Arial"/>
          <w:b/>
          <w:color w:val="000000"/>
          <w:sz w:val="18"/>
          <w:lang w:val="en-GB"/>
        </w:rPr>
        <w:t xml:space="preserve"> &lt;80%)</w:t>
      </w:r>
      <w:ins w:id="170" w:author="Egger, Matthias (ISPM)" w:date="2022-05-16T18:36:00Z">
        <w:r w:rsidR="00053887">
          <w:rPr>
            <w:rFonts w:eastAsia="Arial" w:cs="Arial"/>
            <w:b/>
            <w:color w:val="000000"/>
            <w:sz w:val="18"/>
            <w:lang w:val="en-GB"/>
          </w:rPr>
          <w:t>.</w:t>
        </w:r>
      </w:ins>
    </w:p>
    <w:p w14:paraId="1876AB65" w14:textId="605412A7" w:rsidR="007337D0" w:rsidRPr="00AC5F7B" w:rsidRDefault="00AF4811" w:rsidP="007337D0">
      <w:pPr>
        <w:spacing w:after="0"/>
        <w:rPr>
          <w:lang w:val="en-GB"/>
        </w:rPr>
      </w:pPr>
      <w:del w:id="171" w:author="Egger, Matthias (ISPM)" w:date="2022-05-16T18:36:00Z">
        <w:r w:rsidRPr="00AC5F7B" w:rsidDel="00053887">
          <w:rPr>
            <w:rFonts w:eastAsia="Arial" w:cs="Arial"/>
            <w:b/>
            <w:color w:val="000000"/>
            <w:sz w:val="18"/>
            <w:lang w:val="en-GB"/>
          </w:rPr>
          <w:delText xml:space="preserve"> </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5"/>
        <w:gridCol w:w="1954"/>
        <w:gridCol w:w="1844"/>
        <w:gridCol w:w="1842"/>
      </w:tblGrid>
      <w:tr w:rsidR="00875810" w:rsidRPr="00AC5F7B" w14:paraId="5C2675BE" w14:textId="77777777" w:rsidTr="00FC367E">
        <w:tc>
          <w:tcPr>
            <w:tcW w:w="0" w:type="auto"/>
            <w:tcBorders>
              <w:top w:val="single" w:sz="4" w:space="0" w:color="auto"/>
              <w:bottom w:val="single" w:sz="4" w:space="0" w:color="auto"/>
            </w:tcBorders>
          </w:tcPr>
          <w:p w14:paraId="1B99F23F" w14:textId="77777777" w:rsidR="00374492" w:rsidRPr="00AC5F7B" w:rsidRDefault="00374492" w:rsidP="00374492">
            <w:pPr>
              <w:jc w:val="center"/>
              <w:rPr>
                <w:lang w:val="en-GB"/>
              </w:rPr>
            </w:pPr>
          </w:p>
        </w:tc>
        <w:tc>
          <w:tcPr>
            <w:tcW w:w="1954" w:type="dxa"/>
            <w:tcBorders>
              <w:top w:val="single" w:sz="4" w:space="0" w:color="auto"/>
              <w:bottom w:val="single" w:sz="4" w:space="0" w:color="auto"/>
            </w:tcBorders>
          </w:tcPr>
          <w:p w14:paraId="7BEF2955" w14:textId="679B74C3" w:rsidR="00374492" w:rsidRPr="00AC5F7B" w:rsidRDefault="00374492" w:rsidP="00374492">
            <w:pPr>
              <w:jc w:val="center"/>
              <w:rPr>
                <w:lang w:val="en-GB"/>
              </w:rPr>
            </w:pPr>
            <w:r w:rsidRPr="00AC5F7B">
              <w:rPr>
                <w:rFonts w:eastAsia="Arial" w:cs="Arial"/>
                <w:b/>
                <w:sz w:val="16"/>
                <w:lang w:val="en-GB"/>
              </w:rPr>
              <w:t>Unadjusted risk ratio (95% CI)</w:t>
            </w:r>
          </w:p>
        </w:tc>
        <w:tc>
          <w:tcPr>
            <w:tcW w:w="1844" w:type="dxa"/>
            <w:tcBorders>
              <w:top w:val="single" w:sz="4" w:space="0" w:color="auto"/>
              <w:bottom w:val="single" w:sz="4" w:space="0" w:color="auto"/>
            </w:tcBorders>
          </w:tcPr>
          <w:p w14:paraId="2111A8E7" w14:textId="35E5A76B" w:rsidR="00374492" w:rsidRPr="00AC5F7B" w:rsidRDefault="00374492" w:rsidP="00374492">
            <w:pPr>
              <w:jc w:val="center"/>
              <w:rPr>
                <w:rFonts w:eastAsia="Arial" w:cs="Arial"/>
                <w:sz w:val="16"/>
                <w:lang w:val="en-GB"/>
              </w:rPr>
            </w:pPr>
            <w:r w:rsidRPr="00AC5F7B">
              <w:rPr>
                <w:rFonts w:eastAsia="Arial" w:cs="Arial"/>
                <w:b/>
                <w:sz w:val="16"/>
                <w:lang w:val="en-GB"/>
              </w:rPr>
              <w:t xml:space="preserve">Adjusted risk </w:t>
            </w:r>
            <w:proofErr w:type="spellStart"/>
            <w:r w:rsidRPr="00AC5F7B">
              <w:rPr>
                <w:rFonts w:eastAsia="Arial" w:cs="Arial"/>
                <w:b/>
                <w:sz w:val="16"/>
                <w:lang w:val="en-GB"/>
              </w:rPr>
              <w:t>ratio</w:t>
            </w:r>
            <w:r w:rsidR="00C20ED1" w:rsidRPr="00AC5F7B">
              <w:rPr>
                <w:rFonts w:eastAsia="Arial" w:cs="Arial"/>
                <w:sz w:val="16"/>
                <w:vertAlign w:val="superscript"/>
                <w:lang w:val="en-GB"/>
              </w:rPr>
              <w:t>a</w:t>
            </w:r>
            <w:proofErr w:type="spellEnd"/>
            <w:r w:rsidR="00C20ED1" w:rsidRPr="00AC5F7B">
              <w:rPr>
                <w:rFonts w:eastAsia="Arial" w:cs="Arial"/>
                <w:b/>
                <w:sz w:val="16"/>
                <w:lang w:val="en-GB"/>
              </w:rPr>
              <w:t xml:space="preserve"> </w:t>
            </w:r>
            <w:r w:rsidR="00C20ED1" w:rsidRPr="00AC5F7B">
              <w:rPr>
                <w:rFonts w:eastAsia="Arial" w:cs="Arial"/>
                <w:sz w:val="16"/>
                <w:lang w:val="en-GB"/>
              </w:rPr>
              <w:t xml:space="preserve"> </w:t>
            </w:r>
            <w:r w:rsidRPr="00AC5F7B">
              <w:rPr>
                <w:rFonts w:eastAsia="Arial" w:cs="Arial"/>
                <w:b/>
                <w:sz w:val="16"/>
                <w:lang w:val="en-GB"/>
              </w:rPr>
              <w:t>(95% CI)</w:t>
            </w:r>
            <w:r w:rsidR="00C20ED1" w:rsidRPr="00AC5F7B">
              <w:rPr>
                <w:rFonts w:eastAsia="Arial" w:cs="Arial"/>
                <w:b/>
                <w:sz w:val="16"/>
                <w:lang w:val="en-GB"/>
              </w:rPr>
              <w:t xml:space="preserve"> </w:t>
            </w:r>
          </w:p>
        </w:tc>
        <w:tc>
          <w:tcPr>
            <w:tcW w:w="1842" w:type="dxa"/>
            <w:tcBorders>
              <w:top w:val="single" w:sz="4" w:space="0" w:color="auto"/>
              <w:bottom w:val="single" w:sz="4" w:space="0" w:color="auto"/>
            </w:tcBorders>
          </w:tcPr>
          <w:p w14:paraId="3D8965AF" w14:textId="63DC1D1D" w:rsidR="00374492" w:rsidRPr="00AC5F7B" w:rsidRDefault="00374492" w:rsidP="00374492">
            <w:pPr>
              <w:jc w:val="center"/>
              <w:rPr>
                <w:rFonts w:eastAsia="Arial" w:cs="Arial"/>
                <w:sz w:val="16"/>
                <w:lang w:val="en-GB"/>
              </w:rPr>
            </w:pPr>
            <w:r w:rsidRPr="00AC5F7B">
              <w:rPr>
                <w:rFonts w:eastAsia="Arial" w:cs="Arial"/>
                <w:b/>
                <w:sz w:val="16"/>
                <w:lang w:val="en-GB"/>
              </w:rPr>
              <w:t xml:space="preserve">Adjusted risk </w:t>
            </w:r>
            <w:proofErr w:type="spellStart"/>
            <w:r w:rsidRPr="00AC5F7B">
              <w:rPr>
                <w:rFonts w:eastAsia="Arial" w:cs="Arial"/>
                <w:b/>
                <w:sz w:val="16"/>
                <w:lang w:val="en-GB"/>
              </w:rPr>
              <w:t>ratio</w:t>
            </w:r>
            <w:r w:rsidR="00C20ED1" w:rsidRPr="00AC5F7B">
              <w:rPr>
                <w:rFonts w:eastAsia="Arial" w:cs="Arial"/>
                <w:sz w:val="16"/>
                <w:vertAlign w:val="superscript"/>
                <w:lang w:val="en-GB"/>
              </w:rPr>
              <w:t>b</w:t>
            </w:r>
            <w:proofErr w:type="spellEnd"/>
            <w:r w:rsidRPr="00AC5F7B">
              <w:rPr>
                <w:rFonts w:eastAsia="Arial" w:cs="Arial"/>
                <w:b/>
                <w:sz w:val="16"/>
                <w:lang w:val="en-GB"/>
              </w:rPr>
              <w:t xml:space="preserve"> (95% CI)</w:t>
            </w:r>
          </w:p>
        </w:tc>
      </w:tr>
      <w:tr w:rsidR="00F726E1" w:rsidRPr="00AC5F7B" w14:paraId="25CA0D21" w14:textId="77777777" w:rsidTr="00FC367E">
        <w:tc>
          <w:tcPr>
            <w:tcW w:w="0" w:type="auto"/>
            <w:tcBorders>
              <w:top w:val="single" w:sz="4" w:space="0" w:color="auto"/>
            </w:tcBorders>
          </w:tcPr>
          <w:p w14:paraId="5E22243E" w14:textId="69579516" w:rsidR="00F726E1" w:rsidRPr="00AC5F7B" w:rsidRDefault="00591C71" w:rsidP="00F726E1">
            <w:pPr>
              <w:rPr>
                <w:rFonts w:eastAsia="Arial" w:cs="Arial"/>
                <w:sz w:val="16"/>
                <w:lang w:val="en-GB"/>
              </w:rPr>
            </w:pPr>
            <w:r>
              <w:rPr>
                <w:rFonts w:eastAsia="Arial" w:cs="Arial"/>
                <w:sz w:val="16"/>
                <w:lang w:val="en-GB"/>
              </w:rPr>
              <w:t>Mental health diagnose</w:t>
            </w:r>
            <w:r w:rsidR="00F726E1" w:rsidRPr="00AC5F7B">
              <w:rPr>
                <w:rFonts w:eastAsia="Arial" w:cs="Arial"/>
                <w:sz w:val="16"/>
                <w:lang w:val="en-GB"/>
              </w:rPr>
              <w:t>s</w:t>
            </w:r>
          </w:p>
        </w:tc>
        <w:tc>
          <w:tcPr>
            <w:tcW w:w="1954" w:type="dxa"/>
            <w:tcBorders>
              <w:top w:val="single" w:sz="4" w:space="0" w:color="auto"/>
            </w:tcBorders>
          </w:tcPr>
          <w:p w14:paraId="5ED543D3" w14:textId="77777777" w:rsidR="00F726E1" w:rsidRPr="00AC5F7B" w:rsidRDefault="00F726E1" w:rsidP="00F726E1">
            <w:pPr>
              <w:jc w:val="right"/>
              <w:rPr>
                <w:rFonts w:eastAsia="Arial" w:cs="Arial"/>
                <w:sz w:val="16"/>
                <w:lang w:val="en-GB"/>
              </w:rPr>
            </w:pPr>
          </w:p>
        </w:tc>
        <w:tc>
          <w:tcPr>
            <w:tcW w:w="1844" w:type="dxa"/>
            <w:tcBorders>
              <w:top w:val="single" w:sz="4" w:space="0" w:color="auto"/>
            </w:tcBorders>
          </w:tcPr>
          <w:p w14:paraId="3697E5AC" w14:textId="77777777" w:rsidR="00F726E1" w:rsidRPr="00AC5F7B" w:rsidRDefault="00F726E1" w:rsidP="00F726E1">
            <w:pPr>
              <w:jc w:val="right"/>
              <w:rPr>
                <w:rFonts w:eastAsia="Arial" w:cs="Arial"/>
                <w:sz w:val="16"/>
                <w:lang w:val="en-GB"/>
              </w:rPr>
            </w:pPr>
          </w:p>
        </w:tc>
        <w:tc>
          <w:tcPr>
            <w:tcW w:w="1842" w:type="dxa"/>
            <w:tcBorders>
              <w:top w:val="single" w:sz="4" w:space="0" w:color="auto"/>
            </w:tcBorders>
          </w:tcPr>
          <w:p w14:paraId="7C52C029" w14:textId="77777777" w:rsidR="00F726E1" w:rsidRPr="00AC5F7B" w:rsidRDefault="00F726E1" w:rsidP="00F726E1">
            <w:pPr>
              <w:jc w:val="right"/>
              <w:rPr>
                <w:rFonts w:eastAsia="Arial" w:cs="Arial"/>
                <w:sz w:val="16"/>
                <w:lang w:val="en-GB"/>
              </w:rPr>
            </w:pPr>
          </w:p>
        </w:tc>
      </w:tr>
      <w:tr w:rsidR="00F104D5" w:rsidRPr="00AC5F7B" w14:paraId="1DFFD654" w14:textId="77777777" w:rsidTr="00710B2D">
        <w:tc>
          <w:tcPr>
            <w:tcW w:w="0" w:type="auto"/>
          </w:tcPr>
          <w:p w14:paraId="3E557528" w14:textId="0D97CAB2" w:rsidR="00F104D5" w:rsidRPr="00AC5F7B" w:rsidRDefault="00F104D5" w:rsidP="00F104D5">
            <w:pPr>
              <w:rPr>
                <w:rFonts w:eastAsia="Arial" w:cs="Arial"/>
                <w:sz w:val="16"/>
                <w:lang w:val="en-GB"/>
              </w:rPr>
            </w:pPr>
            <w:r w:rsidRPr="00AC5F7B">
              <w:rPr>
                <w:rFonts w:eastAsia="Arial" w:cs="Arial"/>
                <w:sz w:val="16"/>
                <w:lang w:val="en-GB"/>
              </w:rPr>
              <w:t xml:space="preserve">  No mental health diagnosis</w:t>
            </w:r>
          </w:p>
        </w:tc>
        <w:tc>
          <w:tcPr>
            <w:tcW w:w="1954" w:type="dxa"/>
          </w:tcPr>
          <w:p w14:paraId="6F7C4BA8" w14:textId="565B5C3F" w:rsidR="00F104D5" w:rsidRPr="00AC5F7B" w:rsidRDefault="00F104D5" w:rsidP="00F104D5">
            <w:pPr>
              <w:jc w:val="right"/>
              <w:rPr>
                <w:rFonts w:eastAsia="Arial" w:cs="Arial"/>
                <w:sz w:val="16"/>
                <w:lang w:val="en-GB"/>
              </w:rPr>
            </w:pPr>
            <w:r w:rsidRPr="00AC5F7B">
              <w:rPr>
                <w:rFonts w:eastAsia="Arial" w:cs="Arial"/>
                <w:sz w:val="16"/>
                <w:lang w:val="en-GB"/>
              </w:rPr>
              <w:t>1.00</w:t>
            </w:r>
          </w:p>
        </w:tc>
        <w:tc>
          <w:tcPr>
            <w:tcW w:w="1844" w:type="dxa"/>
          </w:tcPr>
          <w:p w14:paraId="0E6F5ADB" w14:textId="280416CD" w:rsidR="00F104D5" w:rsidRPr="00AC5F7B" w:rsidRDefault="00F104D5" w:rsidP="00F104D5">
            <w:pPr>
              <w:jc w:val="right"/>
              <w:rPr>
                <w:rFonts w:eastAsia="Arial" w:cs="Arial"/>
                <w:sz w:val="16"/>
                <w:lang w:val="en-GB"/>
              </w:rPr>
            </w:pPr>
            <w:r w:rsidRPr="00AC5F7B">
              <w:rPr>
                <w:rFonts w:eastAsia="Arial" w:cs="Arial"/>
                <w:sz w:val="16"/>
                <w:lang w:val="en-GB"/>
              </w:rPr>
              <w:t>1.00</w:t>
            </w:r>
          </w:p>
        </w:tc>
        <w:tc>
          <w:tcPr>
            <w:tcW w:w="1842" w:type="dxa"/>
          </w:tcPr>
          <w:p w14:paraId="60FD298C" w14:textId="493D538E" w:rsidR="00F104D5" w:rsidRPr="00AC5F7B" w:rsidRDefault="00F104D5" w:rsidP="00F104D5">
            <w:pPr>
              <w:jc w:val="right"/>
              <w:rPr>
                <w:rFonts w:eastAsia="Arial" w:cs="Arial"/>
                <w:sz w:val="16"/>
                <w:lang w:val="en-GB"/>
              </w:rPr>
            </w:pPr>
            <w:r w:rsidRPr="00AC5F7B">
              <w:rPr>
                <w:rFonts w:eastAsia="Arial" w:cs="Arial"/>
                <w:sz w:val="16"/>
                <w:lang w:val="en-GB"/>
              </w:rPr>
              <w:t>1.00</w:t>
            </w:r>
          </w:p>
        </w:tc>
      </w:tr>
      <w:tr w:rsidR="00F104D5" w:rsidRPr="00AC5F7B" w14:paraId="50DB417E" w14:textId="77777777" w:rsidTr="00710B2D">
        <w:tc>
          <w:tcPr>
            <w:tcW w:w="0" w:type="auto"/>
          </w:tcPr>
          <w:p w14:paraId="217AF3A0" w14:textId="411B25D5" w:rsidR="00F104D5" w:rsidRPr="00AC5F7B" w:rsidRDefault="00F104D5" w:rsidP="00F104D5">
            <w:pPr>
              <w:rPr>
                <w:rFonts w:eastAsia="Arial" w:cs="Arial"/>
                <w:sz w:val="16"/>
                <w:lang w:val="en-GB"/>
              </w:rPr>
            </w:pPr>
            <w:r w:rsidRPr="00AC5F7B">
              <w:rPr>
                <w:rFonts w:eastAsia="Arial" w:cs="Arial"/>
                <w:sz w:val="16"/>
                <w:lang w:val="en-GB"/>
              </w:rPr>
              <w:t xml:space="preserve">  Organic mental disorder</w:t>
            </w:r>
          </w:p>
        </w:tc>
        <w:tc>
          <w:tcPr>
            <w:tcW w:w="1954" w:type="dxa"/>
          </w:tcPr>
          <w:p w14:paraId="04E0F25B" w14:textId="3D771C85" w:rsidR="00F104D5" w:rsidRPr="00AC5F7B" w:rsidRDefault="00F104D5" w:rsidP="00F104D5">
            <w:pPr>
              <w:jc w:val="right"/>
              <w:rPr>
                <w:rFonts w:eastAsia="Arial" w:cs="Arial"/>
                <w:sz w:val="16"/>
                <w:lang w:val="en-GB"/>
              </w:rPr>
            </w:pPr>
            <w:r w:rsidRPr="00AC5F7B">
              <w:rPr>
                <w:rFonts w:eastAsia="Arial" w:cs="Arial"/>
                <w:sz w:val="16"/>
                <w:lang w:val="en-GB"/>
              </w:rPr>
              <w:t>1.42 (1.21-1.66)</w:t>
            </w:r>
          </w:p>
        </w:tc>
        <w:tc>
          <w:tcPr>
            <w:tcW w:w="1844" w:type="dxa"/>
          </w:tcPr>
          <w:p w14:paraId="44BE4D7F" w14:textId="667B3B21" w:rsidR="00F104D5" w:rsidRPr="00AC5F7B" w:rsidRDefault="00F104D5" w:rsidP="00F104D5">
            <w:pPr>
              <w:jc w:val="right"/>
              <w:rPr>
                <w:rFonts w:eastAsia="Arial" w:cs="Arial"/>
                <w:sz w:val="16"/>
                <w:lang w:val="en-GB"/>
              </w:rPr>
            </w:pPr>
            <w:r w:rsidRPr="00AC5F7B">
              <w:rPr>
                <w:rFonts w:eastAsia="Arial" w:cs="Arial"/>
                <w:sz w:val="16"/>
                <w:lang w:val="en-GB"/>
              </w:rPr>
              <w:t>1.31 (1.12-1.54)</w:t>
            </w:r>
          </w:p>
        </w:tc>
        <w:tc>
          <w:tcPr>
            <w:tcW w:w="1842" w:type="dxa"/>
          </w:tcPr>
          <w:p w14:paraId="53AFE311" w14:textId="0CEFF35A" w:rsidR="00F104D5" w:rsidRPr="00AC5F7B" w:rsidRDefault="00F104D5" w:rsidP="00F104D5">
            <w:pPr>
              <w:jc w:val="right"/>
              <w:rPr>
                <w:rFonts w:eastAsia="Arial" w:cs="Arial"/>
                <w:sz w:val="16"/>
                <w:lang w:val="en-GB"/>
              </w:rPr>
            </w:pPr>
            <w:r w:rsidRPr="00AC5F7B">
              <w:rPr>
                <w:rFonts w:eastAsia="Arial" w:cs="Arial"/>
                <w:sz w:val="16"/>
                <w:lang w:val="en-GB"/>
              </w:rPr>
              <w:t>1.17 (1.00-1.38)</w:t>
            </w:r>
          </w:p>
        </w:tc>
      </w:tr>
      <w:tr w:rsidR="00F104D5" w:rsidRPr="00AC5F7B" w14:paraId="04FAD770" w14:textId="77777777" w:rsidTr="00710B2D">
        <w:tc>
          <w:tcPr>
            <w:tcW w:w="0" w:type="auto"/>
          </w:tcPr>
          <w:p w14:paraId="27CCB95B" w14:textId="60551540" w:rsidR="00F104D5" w:rsidRPr="00AC5F7B" w:rsidRDefault="00F104D5" w:rsidP="00F104D5">
            <w:pPr>
              <w:rPr>
                <w:rFonts w:eastAsia="Arial" w:cs="Arial"/>
                <w:sz w:val="16"/>
                <w:lang w:val="en-GB"/>
              </w:rPr>
            </w:pPr>
            <w:r w:rsidRPr="00AC5F7B">
              <w:rPr>
                <w:rFonts w:eastAsia="Arial" w:cs="Arial"/>
                <w:sz w:val="16"/>
                <w:lang w:val="en-GB"/>
              </w:rPr>
              <w:t xml:space="preserve">  Substance use disorder</w:t>
            </w:r>
          </w:p>
        </w:tc>
        <w:tc>
          <w:tcPr>
            <w:tcW w:w="1954" w:type="dxa"/>
          </w:tcPr>
          <w:p w14:paraId="73EFA861" w14:textId="7407B332" w:rsidR="00F104D5" w:rsidRPr="00AC5F7B" w:rsidRDefault="00F104D5" w:rsidP="00F104D5">
            <w:pPr>
              <w:jc w:val="right"/>
              <w:rPr>
                <w:rFonts w:eastAsia="Arial" w:cs="Arial"/>
                <w:sz w:val="16"/>
                <w:lang w:val="en-GB"/>
              </w:rPr>
            </w:pPr>
            <w:r w:rsidRPr="00AC5F7B">
              <w:rPr>
                <w:rFonts w:eastAsia="Arial" w:cs="Arial"/>
                <w:sz w:val="16"/>
                <w:lang w:val="en-GB"/>
              </w:rPr>
              <w:t>1.87 (1.64-2.13)</w:t>
            </w:r>
          </w:p>
        </w:tc>
        <w:tc>
          <w:tcPr>
            <w:tcW w:w="1844" w:type="dxa"/>
          </w:tcPr>
          <w:p w14:paraId="4C1B86A7" w14:textId="4F821AC7" w:rsidR="00F104D5" w:rsidRPr="00AC5F7B" w:rsidRDefault="00F104D5" w:rsidP="00F104D5">
            <w:pPr>
              <w:jc w:val="right"/>
              <w:rPr>
                <w:rFonts w:eastAsia="Arial" w:cs="Arial"/>
                <w:sz w:val="16"/>
                <w:lang w:val="en-GB"/>
              </w:rPr>
            </w:pPr>
            <w:r w:rsidRPr="00AC5F7B">
              <w:rPr>
                <w:rFonts w:eastAsia="Arial" w:cs="Arial"/>
                <w:sz w:val="16"/>
                <w:lang w:val="en-GB"/>
              </w:rPr>
              <w:t>1.60 (1.41-1.83)</w:t>
            </w:r>
          </w:p>
        </w:tc>
        <w:tc>
          <w:tcPr>
            <w:tcW w:w="1842" w:type="dxa"/>
          </w:tcPr>
          <w:p w14:paraId="5709806B" w14:textId="31419B34" w:rsidR="00F104D5" w:rsidRPr="00AC5F7B" w:rsidRDefault="00F104D5" w:rsidP="00F104D5">
            <w:pPr>
              <w:jc w:val="right"/>
              <w:rPr>
                <w:rFonts w:eastAsia="Arial" w:cs="Arial"/>
                <w:sz w:val="16"/>
                <w:lang w:val="en-GB"/>
              </w:rPr>
            </w:pPr>
            <w:r w:rsidRPr="00AC5F7B">
              <w:rPr>
                <w:rFonts w:eastAsia="Arial" w:cs="Arial"/>
                <w:sz w:val="16"/>
                <w:lang w:val="en-GB"/>
              </w:rPr>
              <w:t>1.41 (1.24-1.62)</w:t>
            </w:r>
          </w:p>
        </w:tc>
      </w:tr>
      <w:tr w:rsidR="00F104D5" w:rsidRPr="00AC5F7B" w14:paraId="556C541F" w14:textId="77777777" w:rsidTr="00710B2D">
        <w:tc>
          <w:tcPr>
            <w:tcW w:w="0" w:type="auto"/>
          </w:tcPr>
          <w:p w14:paraId="1BD3A781" w14:textId="68B88695" w:rsidR="00F104D5" w:rsidRPr="00AC5F7B" w:rsidRDefault="00F104D5" w:rsidP="00F104D5">
            <w:pPr>
              <w:rPr>
                <w:rFonts w:eastAsia="Arial" w:cs="Arial"/>
                <w:sz w:val="16"/>
                <w:lang w:val="en-GB"/>
              </w:rPr>
            </w:pPr>
            <w:r w:rsidRPr="00AC5F7B">
              <w:rPr>
                <w:rFonts w:eastAsia="Arial" w:cs="Arial"/>
                <w:sz w:val="16"/>
                <w:lang w:val="en-GB"/>
              </w:rPr>
              <w:t xml:space="preserve">  Serious mental </w:t>
            </w:r>
            <w:commentRangeStart w:id="172"/>
            <w:r w:rsidRPr="00AC5F7B">
              <w:rPr>
                <w:rFonts w:eastAsia="Arial" w:cs="Arial"/>
                <w:sz w:val="16"/>
                <w:lang w:val="en-GB"/>
              </w:rPr>
              <w:t>disorder</w:t>
            </w:r>
            <w:commentRangeEnd w:id="172"/>
            <w:r w:rsidR="00005D02">
              <w:rPr>
                <w:rStyle w:val="CommentReference"/>
                <w:lang w:val="en-ZA"/>
              </w:rPr>
              <w:commentReference w:id="172"/>
            </w:r>
          </w:p>
        </w:tc>
        <w:tc>
          <w:tcPr>
            <w:tcW w:w="1954" w:type="dxa"/>
          </w:tcPr>
          <w:p w14:paraId="21CDAE05" w14:textId="412ED2E9" w:rsidR="00F104D5" w:rsidRPr="00AC5F7B" w:rsidRDefault="00F104D5" w:rsidP="00F104D5">
            <w:pPr>
              <w:jc w:val="right"/>
              <w:rPr>
                <w:rFonts w:eastAsia="Arial" w:cs="Arial"/>
                <w:sz w:val="16"/>
                <w:lang w:val="en-GB"/>
              </w:rPr>
            </w:pPr>
            <w:r w:rsidRPr="00AC5F7B">
              <w:rPr>
                <w:rFonts w:eastAsia="Arial" w:cs="Arial"/>
                <w:sz w:val="16"/>
                <w:lang w:val="en-GB"/>
              </w:rPr>
              <w:t>1.32 (1.19-1.46)</w:t>
            </w:r>
          </w:p>
        </w:tc>
        <w:tc>
          <w:tcPr>
            <w:tcW w:w="1844" w:type="dxa"/>
          </w:tcPr>
          <w:p w14:paraId="6A99CB75" w14:textId="7E86E66A" w:rsidR="00F104D5" w:rsidRPr="00AC5F7B" w:rsidRDefault="00F104D5" w:rsidP="00F104D5">
            <w:pPr>
              <w:jc w:val="right"/>
              <w:rPr>
                <w:rFonts w:eastAsia="Arial" w:cs="Arial"/>
                <w:sz w:val="16"/>
                <w:lang w:val="en-GB"/>
              </w:rPr>
            </w:pPr>
            <w:r w:rsidRPr="00AC5F7B">
              <w:rPr>
                <w:rFonts w:eastAsia="Arial" w:cs="Arial"/>
                <w:sz w:val="16"/>
                <w:lang w:val="en-GB"/>
              </w:rPr>
              <w:t>1.23 (1.11-1.36)</w:t>
            </w:r>
          </w:p>
        </w:tc>
        <w:tc>
          <w:tcPr>
            <w:tcW w:w="1842" w:type="dxa"/>
          </w:tcPr>
          <w:p w14:paraId="291F38F2" w14:textId="482CE4F7" w:rsidR="00F104D5" w:rsidRPr="00AC5F7B" w:rsidRDefault="00F104D5" w:rsidP="00F104D5">
            <w:pPr>
              <w:jc w:val="right"/>
              <w:rPr>
                <w:rFonts w:eastAsia="Arial" w:cs="Arial"/>
                <w:sz w:val="16"/>
                <w:lang w:val="en-GB"/>
              </w:rPr>
            </w:pPr>
            <w:r w:rsidRPr="00AC5F7B">
              <w:rPr>
                <w:rFonts w:eastAsia="Arial" w:cs="Arial"/>
                <w:sz w:val="16"/>
                <w:lang w:val="en-GB"/>
              </w:rPr>
              <w:t>1.06 (0.95-1.18)</w:t>
            </w:r>
          </w:p>
        </w:tc>
      </w:tr>
      <w:tr w:rsidR="00F104D5" w:rsidRPr="00AC5F7B" w14:paraId="43ADB338" w14:textId="77777777" w:rsidTr="00710B2D">
        <w:tc>
          <w:tcPr>
            <w:tcW w:w="0" w:type="auto"/>
          </w:tcPr>
          <w:p w14:paraId="642FFE86" w14:textId="135597A9" w:rsidR="00F104D5" w:rsidRPr="00AC5F7B" w:rsidRDefault="00F104D5" w:rsidP="00F104D5">
            <w:pPr>
              <w:rPr>
                <w:rFonts w:eastAsia="Arial" w:cs="Arial"/>
                <w:sz w:val="16"/>
                <w:lang w:val="en-GB"/>
              </w:rPr>
            </w:pPr>
            <w:r w:rsidRPr="00AC5F7B">
              <w:rPr>
                <w:rFonts w:eastAsia="Arial" w:cs="Arial"/>
                <w:sz w:val="16"/>
                <w:lang w:val="en-GB"/>
              </w:rPr>
              <w:t xml:space="preserve">  Depression </w:t>
            </w:r>
          </w:p>
        </w:tc>
        <w:tc>
          <w:tcPr>
            <w:tcW w:w="1954" w:type="dxa"/>
          </w:tcPr>
          <w:p w14:paraId="20445231" w14:textId="4DF1A799" w:rsidR="00F104D5" w:rsidRPr="00AC5F7B" w:rsidRDefault="00F104D5" w:rsidP="00F104D5">
            <w:pPr>
              <w:jc w:val="right"/>
              <w:rPr>
                <w:rFonts w:eastAsia="Arial" w:cs="Arial"/>
                <w:sz w:val="16"/>
                <w:lang w:val="en-GB"/>
              </w:rPr>
            </w:pPr>
            <w:r w:rsidRPr="00AC5F7B">
              <w:rPr>
                <w:rFonts w:eastAsia="Arial" w:cs="Arial"/>
                <w:sz w:val="16"/>
                <w:lang w:val="en-GB"/>
              </w:rPr>
              <w:t>1.32 (1.28-1.37)</w:t>
            </w:r>
          </w:p>
        </w:tc>
        <w:tc>
          <w:tcPr>
            <w:tcW w:w="1844" w:type="dxa"/>
          </w:tcPr>
          <w:p w14:paraId="7811F0C6" w14:textId="7DCC86F3" w:rsidR="00F104D5" w:rsidRPr="00AC5F7B" w:rsidRDefault="00F104D5" w:rsidP="00F104D5">
            <w:pPr>
              <w:jc w:val="right"/>
              <w:rPr>
                <w:rFonts w:eastAsia="Arial" w:cs="Arial"/>
                <w:sz w:val="16"/>
                <w:lang w:val="en-GB"/>
              </w:rPr>
            </w:pPr>
            <w:r w:rsidRPr="00AC5F7B">
              <w:rPr>
                <w:rFonts w:eastAsia="Arial" w:cs="Arial"/>
                <w:sz w:val="16"/>
                <w:lang w:val="en-GB"/>
              </w:rPr>
              <w:t>1.21 (1.17-1.25)</w:t>
            </w:r>
          </w:p>
        </w:tc>
        <w:tc>
          <w:tcPr>
            <w:tcW w:w="1842" w:type="dxa"/>
          </w:tcPr>
          <w:p w14:paraId="634EC700" w14:textId="1109F028" w:rsidR="00F104D5" w:rsidRPr="00AC5F7B" w:rsidRDefault="00F104D5" w:rsidP="00F104D5">
            <w:pPr>
              <w:jc w:val="right"/>
              <w:rPr>
                <w:rFonts w:eastAsia="Arial" w:cs="Arial"/>
                <w:sz w:val="16"/>
                <w:lang w:val="en-GB"/>
              </w:rPr>
            </w:pPr>
            <w:r w:rsidRPr="00AC5F7B">
              <w:rPr>
                <w:rFonts w:eastAsia="Arial" w:cs="Arial"/>
                <w:sz w:val="16"/>
                <w:lang w:val="en-GB"/>
              </w:rPr>
              <w:t>1.14 (1.10-1.18)</w:t>
            </w:r>
          </w:p>
        </w:tc>
      </w:tr>
      <w:tr w:rsidR="00F104D5" w:rsidRPr="00AC5F7B" w14:paraId="047CC54A" w14:textId="77777777" w:rsidTr="00710B2D">
        <w:tc>
          <w:tcPr>
            <w:tcW w:w="0" w:type="auto"/>
          </w:tcPr>
          <w:p w14:paraId="7514B845" w14:textId="2A6D3AAA" w:rsidR="00F104D5" w:rsidRPr="00AC5F7B" w:rsidRDefault="00F104D5" w:rsidP="00F104D5">
            <w:pPr>
              <w:rPr>
                <w:rFonts w:eastAsia="Arial" w:cs="Arial"/>
                <w:sz w:val="16"/>
                <w:lang w:val="en-GB"/>
              </w:rPr>
            </w:pPr>
            <w:r w:rsidRPr="00AC5F7B">
              <w:rPr>
                <w:rFonts w:eastAsia="Arial" w:cs="Arial"/>
                <w:sz w:val="16"/>
                <w:lang w:val="en-GB"/>
              </w:rPr>
              <w:t xml:space="preserve">  Anxiety</w:t>
            </w:r>
          </w:p>
        </w:tc>
        <w:tc>
          <w:tcPr>
            <w:tcW w:w="1954" w:type="dxa"/>
          </w:tcPr>
          <w:p w14:paraId="36EE28FA" w14:textId="7FF344DE" w:rsidR="00F104D5" w:rsidRPr="00AC5F7B" w:rsidRDefault="00F104D5" w:rsidP="00F104D5">
            <w:pPr>
              <w:jc w:val="right"/>
              <w:rPr>
                <w:rFonts w:eastAsia="Arial" w:cs="Arial"/>
                <w:sz w:val="16"/>
                <w:lang w:val="en-GB"/>
              </w:rPr>
            </w:pPr>
            <w:r w:rsidRPr="00AC5F7B">
              <w:rPr>
                <w:rFonts w:eastAsia="Arial" w:cs="Arial"/>
                <w:sz w:val="16"/>
                <w:lang w:val="en-GB"/>
              </w:rPr>
              <w:t>1.33 (1.29-1.37)</w:t>
            </w:r>
          </w:p>
        </w:tc>
        <w:tc>
          <w:tcPr>
            <w:tcW w:w="1844" w:type="dxa"/>
          </w:tcPr>
          <w:p w14:paraId="69A6C6AD" w14:textId="22F28442" w:rsidR="00F104D5" w:rsidRPr="00AC5F7B" w:rsidRDefault="00F104D5" w:rsidP="00F104D5">
            <w:pPr>
              <w:jc w:val="right"/>
              <w:rPr>
                <w:rFonts w:eastAsia="Arial" w:cs="Arial"/>
                <w:sz w:val="16"/>
                <w:lang w:val="en-GB"/>
              </w:rPr>
            </w:pPr>
            <w:r w:rsidRPr="00AC5F7B">
              <w:rPr>
                <w:rFonts w:eastAsia="Arial" w:cs="Arial"/>
                <w:sz w:val="16"/>
                <w:lang w:val="en-GB"/>
              </w:rPr>
              <w:t>1.22 (1.18-1.26)</w:t>
            </w:r>
          </w:p>
        </w:tc>
        <w:tc>
          <w:tcPr>
            <w:tcW w:w="1842" w:type="dxa"/>
          </w:tcPr>
          <w:p w14:paraId="3E20BC1B" w14:textId="490A1FBB" w:rsidR="00F104D5" w:rsidRPr="00AC5F7B" w:rsidRDefault="00F104D5" w:rsidP="00F104D5">
            <w:pPr>
              <w:jc w:val="right"/>
              <w:rPr>
                <w:rFonts w:eastAsia="Arial" w:cs="Arial"/>
                <w:sz w:val="16"/>
                <w:lang w:val="en-GB"/>
              </w:rPr>
            </w:pPr>
            <w:r w:rsidRPr="00AC5F7B">
              <w:rPr>
                <w:rFonts w:eastAsia="Arial" w:cs="Arial"/>
                <w:sz w:val="16"/>
                <w:lang w:val="en-GB"/>
              </w:rPr>
              <w:t>1.17 (1.13-1.21)</w:t>
            </w:r>
          </w:p>
        </w:tc>
      </w:tr>
      <w:tr w:rsidR="00F104D5" w:rsidRPr="00AC5F7B" w14:paraId="167C489E" w14:textId="77777777" w:rsidTr="00710B2D">
        <w:tc>
          <w:tcPr>
            <w:tcW w:w="0" w:type="auto"/>
          </w:tcPr>
          <w:p w14:paraId="27734E3D" w14:textId="5417A7B5" w:rsidR="00F104D5" w:rsidRPr="00AC5F7B" w:rsidRDefault="00F104D5" w:rsidP="00F104D5">
            <w:pPr>
              <w:rPr>
                <w:rFonts w:eastAsia="Arial" w:cs="Arial"/>
                <w:sz w:val="16"/>
                <w:lang w:val="en-GB"/>
              </w:rPr>
            </w:pPr>
            <w:r w:rsidRPr="00AC5F7B">
              <w:rPr>
                <w:rFonts w:eastAsia="Arial" w:cs="Arial"/>
                <w:sz w:val="16"/>
                <w:lang w:val="en-GB"/>
              </w:rPr>
              <w:t xml:space="preserve">  Other mental disorders</w:t>
            </w:r>
          </w:p>
        </w:tc>
        <w:tc>
          <w:tcPr>
            <w:tcW w:w="1954" w:type="dxa"/>
          </w:tcPr>
          <w:p w14:paraId="0D8D471D" w14:textId="7A6654F5" w:rsidR="00F104D5" w:rsidRPr="00AC5F7B" w:rsidRDefault="00F104D5" w:rsidP="00F104D5">
            <w:pPr>
              <w:jc w:val="right"/>
              <w:rPr>
                <w:rFonts w:eastAsia="Arial" w:cs="Arial"/>
                <w:sz w:val="16"/>
                <w:lang w:val="en-GB"/>
              </w:rPr>
            </w:pPr>
            <w:r w:rsidRPr="00AC5F7B">
              <w:rPr>
                <w:rFonts w:eastAsia="Arial" w:cs="Arial"/>
                <w:sz w:val="16"/>
                <w:lang w:val="en-GB"/>
              </w:rPr>
              <w:t>1.23 (1.15-1.31)</w:t>
            </w:r>
          </w:p>
        </w:tc>
        <w:tc>
          <w:tcPr>
            <w:tcW w:w="1844" w:type="dxa"/>
          </w:tcPr>
          <w:p w14:paraId="7FEDEBEA" w14:textId="2C0F7B97" w:rsidR="00F104D5" w:rsidRPr="00AC5F7B" w:rsidRDefault="00F104D5" w:rsidP="00F104D5">
            <w:pPr>
              <w:jc w:val="right"/>
              <w:rPr>
                <w:rFonts w:eastAsia="Arial" w:cs="Arial"/>
                <w:sz w:val="16"/>
                <w:lang w:val="en-GB"/>
              </w:rPr>
            </w:pPr>
            <w:r w:rsidRPr="00AC5F7B">
              <w:rPr>
                <w:rFonts w:eastAsia="Arial" w:cs="Arial"/>
                <w:sz w:val="16"/>
                <w:lang w:val="en-GB"/>
              </w:rPr>
              <w:t>1.10 (1.03-1.17)</w:t>
            </w:r>
          </w:p>
        </w:tc>
        <w:tc>
          <w:tcPr>
            <w:tcW w:w="1842" w:type="dxa"/>
          </w:tcPr>
          <w:p w14:paraId="65805BAE" w14:textId="05290E55" w:rsidR="00F104D5" w:rsidRPr="00AC5F7B" w:rsidRDefault="00F104D5" w:rsidP="00F104D5">
            <w:pPr>
              <w:jc w:val="right"/>
              <w:rPr>
                <w:rFonts w:eastAsia="Arial" w:cs="Arial"/>
                <w:sz w:val="16"/>
                <w:lang w:val="en-GB"/>
              </w:rPr>
            </w:pPr>
            <w:r w:rsidRPr="00AC5F7B">
              <w:rPr>
                <w:rFonts w:eastAsia="Arial" w:cs="Arial"/>
                <w:sz w:val="16"/>
                <w:lang w:val="en-GB"/>
              </w:rPr>
              <w:t>1.02 (0.96-1.09)</w:t>
            </w:r>
          </w:p>
        </w:tc>
      </w:tr>
      <w:tr w:rsidR="00F104D5" w:rsidRPr="00AC5F7B" w14:paraId="0055F48C" w14:textId="77777777" w:rsidTr="00710B2D">
        <w:tc>
          <w:tcPr>
            <w:tcW w:w="0" w:type="auto"/>
          </w:tcPr>
          <w:p w14:paraId="19740F1B" w14:textId="5EA0B6A9" w:rsidR="00F104D5" w:rsidRPr="00AC5F7B" w:rsidRDefault="00F104D5" w:rsidP="00F104D5">
            <w:pPr>
              <w:rPr>
                <w:rFonts w:eastAsia="Arial" w:cs="Arial"/>
                <w:sz w:val="16"/>
                <w:lang w:val="en-GB"/>
              </w:rPr>
            </w:pPr>
            <w:r w:rsidRPr="00AC5F7B">
              <w:rPr>
                <w:rFonts w:eastAsia="Arial" w:cs="Arial"/>
                <w:sz w:val="16"/>
                <w:lang w:val="en-GB"/>
              </w:rPr>
              <w:t xml:space="preserve">  Any mental disorder</w:t>
            </w:r>
          </w:p>
        </w:tc>
        <w:tc>
          <w:tcPr>
            <w:tcW w:w="1954" w:type="dxa"/>
          </w:tcPr>
          <w:p w14:paraId="14742EFE" w14:textId="09397AD8" w:rsidR="00F104D5" w:rsidRPr="00AC5F7B" w:rsidRDefault="00F104D5" w:rsidP="00F104D5">
            <w:pPr>
              <w:jc w:val="right"/>
              <w:rPr>
                <w:rFonts w:eastAsia="Arial" w:cs="Arial"/>
                <w:sz w:val="16"/>
                <w:lang w:val="en-GB"/>
              </w:rPr>
            </w:pPr>
            <w:r w:rsidRPr="00AC5F7B">
              <w:rPr>
                <w:rFonts w:eastAsia="Arial" w:cs="Arial"/>
                <w:sz w:val="16"/>
                <w:lang w:val="en-GB"/>
              </w:rPr>
              <w:t>1.33 (1.29-1.37)</w:t>
            </w:r>
          </w:p>
        </w:tc>
        <w:tc>
          <w:tcPr>
            <w:tcW w:w="1844" w:type="dxa"/>
          </w:tcPr>
          <w:p w14:paraId="483B71E2" w14:textId="60CA0FBF" w:rsidR="00F104D5" w:rsidRPr="00AC5F7B" w:rsidRDefault="00F104D5" w:rsidP="00F104D5">
            <w:pPr>
              <w:jc w:val="right"/>
              <w:rPr>
                <w:rFonts w:eastAsia="Arial" w:cs="Arial"/>
                <w:sz w:val="16"/>
                <w:lang w:val="en-GB"/>
              </w:rPr>
            </w:pPr>
            <w:r w:rsidRPr="00AC5F7B">
              <w:rPr>
                <w:rFonts w:eastAsia="Arial" w:cs="Arial"/>
                <w:sz w:val="16"/>
                <w:lang w:val="en-GB"/>
              </w:rPr>
              <w:t>1.21 (1.18-1.25)</w:t>
            </w:r>
          </w:p>
        </w:tc>
        <w:tc>
          <w:tcPr>
            <w:tcW w:w="1842" w:type="dxa"/>
          </w:tcPr>
          <w:p w14:paraId="2B8CBA01" w14:textId="77777777" w:rsidR="00F104D5" w:rsidRPr="00AC5F7B" w:rsidRDefault="00F104D5" w:rsidP="00F104D5">
            <w:pPr>
              <w:jc w:val="right"/>
              <w:rPr>
                <w:rFonts w:eastAsia="Arial" w:cs="Arial"/>
                <w:sz w:val="16"/>
                <w:lang w:val="en-GB"/>
              </w:rPr>
            </w:pPr>
          </w:p>
        </w:tc>
      </w:tr>
      <w:tr w:rsidR="00F104D5" w:rsidRPr="00AC5F7B" w14:paraId="3C7F6B42" w14:textId="77777777" w:rsidTr="00710B2D">
        <w:tc>
          <w:tcPr>
            <w:tcW w:w="0" w:type="auto"/>
          </w:tcPr>
          <w:p w14:paraId="3567B710" w14:textId="19E0DD60" w:rsidR="00F104D5" w:rsidRPr="00AC5F7B" w:rsidRDefault="00F104D5" w:rsidP="00F104D5">
            <w:pPr>
              <w:rPr>
                <w:rFonts w:eastAsia="Arial" w:cs="Arial"/>
                <w:sz w:val="16"/>
                <w:lang w:val="en-GB"/>
              </w:rPr>
            </w:pPr>
            <w:r w:rsidRPr="00AC5F7B">
              <w:rPr>
                <w:rFonts w:eastAsia="Arial" w:cs="Arial"/>
                <w:sz w:val="16"/>
                <w:lang w:val="en-GB"/>
              </w:rPr>
              <w:t>Age, y</w:t>
            </w:r>
          </w:p>
        </w:tc>
        <w:tc>
          <w:tcPr>
            <w:tcW w:w="1954" w:type="dxa"/>
          </w:tcPr>
          <w:p w14:paraId="66E69EB4" w14:textId="77777777" w:rsidR="00F104D5" w:rsidRPr="00AC5F7B" w:rsidRDefault="00F104D5" w:rsidP="00F104D5">
            <w:pPr>
              <w:jc w:val="right"/>
              <w:rPr>
                <w:rFonts w:eastAsia="Arial" w:cs="Arial"/>
                <w:sz w:val="16"/>
                <w:lang w:val="en-GB"/>
              </w:rPr>
            </w:pPr>
          </w:p>
        </w:tc>
        <w:tc>
          <w:tcPr>
            <w:tcW w:w="1844" w:type="dxa"/>
          </w:tcPr>
          <w:p w14:paraId="38633A94" w14:textId="77777777" w:rsidR="00F104D5" w:rsidRPr="00AC5F7B" w:rsidRDefault="00F104D5" w:rsidP="00F104D5">
            <w:pPr>
              <w:jc w:val="right"/>
              <w:rPr>
                <w:rFonts w:eastAsia="Arial" w:cs="Arial"/>
                <w:sz w:val="16"/>
                <w:lang w:val="en-GB"/>
              </w:rPr>
            </w:pPr>
          </w:p>
        </w:tc>
        <w:tc>
          <w:tcPr>
            <w:tcW w:w="1842" w:type="dxa"/>
          </w:tcPr>
          <w:p w14:paraId="51CB1BC7" w14:textId="77777777" w:rsidR="00F104D5" w:rsidRPr="00AC5F7B" w:rsidRDefault="00F104D5" w:rsidP="00F104D5">
            <w:pPr>
              <w:jc w:val="right"/>
              <w:rPr>
                <w:rFonts w:eastAsia="Arial" w:cs="Arial"/>
                <w:sz w:val="16"/>
                <w:lang w:val="en-GB"/>
              </w:rPr>
            </w:pPr>
          </w:p>
        </w:tc>
      </w:tr>
      <w:tr w:rsidR="003F429D" w:rsidRPr="00AC5F7B" w14:paraId="39BA8D45" w14:textId="77777777" w:rsidTr="00710B2D">
        <w:tc>
          <w:tcPr>
            <w:tcW w:w="0" w:type="auto"/>
          </w:tcPr>
          <w:p w14:paraId="1FD21568" w14:textId="3144ED5C" w:rsidR="003F429D" w:rsidRPr="00AC5F7B" w:rsidRDefault="003F429D" w:rsidP="003F429D">
            <w:pPr>
              <w:rPr>
                <w:rFonts w:eastAsia="Arial" w:cs="Arial"/>
                <w:sz w:val="16"/>
                <w:lang w:val="en-GB"/>
              </w:rPr>
            </w:pPr>
            <w:r w:rsidRPr="00AC5F7B">
              <w:rPr>
                <w:rFonts w:eastAsia="Arial" w:cs="Arial"/>
                <w:sz w:val="16"/>
                <w:lang w:val="en-GB"/>
              </w:rPr>
              <w:t xml:space="preserve">  15-19</w:t>
            </w:r>
          </w:p>
        </w:tc>
        <w:tc>
          <w:tcPr>
            <w:tcW w:w="1954" w:type="dxa"/>
          </w:tcPr>
          <w:p w14:paraId="598BE9A8" w14:textId="024BB24C" w:rsidR="003F429D" w:rsidRPr="00AC5F7B" w:rsidRDefault="003F429D" w:rsidP="003F429D">
            <w:pPr>
              <w:jc w:val="right"/>
              <w:rPr>
                <w:rFonts w:eastAsia="Arial" w:cs="Arial"/>
                <w:sz w:val="16"/>
                <w:lang w:val="en-GB"/>
              </w:rPr>
            </w:pPr>
            <w:r>
              <w:rPr>
                <w:rFonts w:eastAsia="Arial" w:cs="Arial"/>
                <w:sz w:val="16"/>
              </w:rPr>
              <w:t>1.38 (1.27-1.49)</w:t>
            </w:r>
          </w:p>
        </w:tc>
        <w:tc>
          <w:tcPr>
            <w:tcW w:w="1844" w:type="dxa"/>
          </w:tcPr>
          <w:p w14:paraId="678FB8AE" w14:textId="03558335" w:rsidR="003F429D" w:rsidRPr="00AC5F7B" w:rsidRDefault="003F429D" w:rsidP="003F429D">
            <w:pPr>
              <w:jc w:val="right"/>
              <w:rPr>
                <w:rFonts w:eastAsia="Arial" w:cs="Arial"/>
                <w:sz w:val="16"/>
                <w:lang w:val="en-GB"/>
              </w:rPr>
            </w:pPr>
            <w:r>
              <w:rPr>
                <w:rFonts w:eastAsia="Arial" w:cs="Arial"/>
                <w:sz w:val="16"/>
              </w:rPr>
              <w:t>1.35 (1.24-1.46)</w:t>
            </w:r>
          </w:p>
        </w:tc>
        <w:tc>
          <w:tcPr>
            <w:tcW w:w="1842" w:type="dxa"/>
          </w:tcPr>
          <w:p w14:paraId="0FACE592" w14:textId="7D00FBF1" w:rsidR="003F429D" w:rsidRPr="00AC5F7B" w:rsidRDefault="003F429D" w:rsidP="003F429D">
            <w:pPr>
              <w:jc w:val="right"/>
              <w:rPr>
                <w:rFonts w:eastAsia="Arial" w:cs="Arial"/>
                <w:sz w:val="16"/>
                <w:lang w:val="en-GB"/>
              </w:rPr>
            </w:pPr>
            <w:r>
              <w:rPr>
                <w:rFonts w:eastAsia="Arial" w:cs="Arial"/>
                <w:sz w:val="16"/>
              </w:rPr>
              <w:t>1.36 (1.25-1.48)</w:t>
            </w:r>
          </w:p>
        </w:tc>
      </w:tr>
      <w:tr w:rsidR="003F429D" w:rsidRPr="00AC5F7B" w14:paraId="249E3755" w14:textId="77777777" w:rsidTr="00710B2D">
        <w:tc>
          <w:tcPr>
            <w:tcW w:w="0" w:type="auto"/>
          </w:tcPr>
          <w:p w14:paraId="6B0861A0" w14:textId="619B1682" w:rsidR="003F429D" w:rsidRPr="00AC5F7B" w:rsidRDefault="003F429D" w:rsidP="003F429D">
            <w:pPr>
              <w:rPr>
                <w:rFonts w:eastAsia="Arial" w:cs="Arial"/>
                <w:sz w:val="16"/>
                <w:lang w:val="en-GB"/>
              </w:rPr>
            </w:pPr>
            <w:r w:rsidRPr="00AC5F7B">
              <w:rPr>
                <w:rFonts w:eastAsia="Arial" w:cs="Arial"/>
                <w:sz w:val="16"/>
                <w:lang w:val="en-GB"/>
              </w:rPr>
              <w:t xml:space="preserve">  20-24</w:t>
            </w:r>
          </w:p>
        </w:tc>
        <w:tc>
          <w:tcPr>
            <w:tcW w:w="1954" w:type="dxa"/>
          </w:tcPr>
          <w:p w14:paraId="3B9634EE" w14:textId="68BCE3DF" w:rsidR="003F429D" w:rsidRPr="00AC5F7B" w:rsidRDefault="003F429D" w:rsidP="003F429D">
            <w:pPr>
              <w:jc w:val="right"/>
              <w:rPr>
                <w:rFonts w:eastAsia="Arial" w:cs="Arial"/>
                <w:sz w:val="16"/>
                <w:lang w:val="en-GB"/>
              </w:rPr>
            </w:pPr>
            <w:r>
              <w:rPr>
                <w:rFonts w:eastAsia="Arial" w:cs="Arial"/>
                <w:sz w:val="16"/>
              </w:rPr>
              <w:t>1.29 (1.19-1.40)</w:t>
            </w:r>
          </w:p>
        </w:tc>
        <w:tc>
          <w:tcPr>
            <w:tcW w:w="1844" w:type="dxa"/>
          </w:tcPr>
          <w:p w14:paraId="0C796767" w14:textId="6A23DBE3" w:rsidR="003F429D" w:rsidRPr="00AC5F7B" w:rsidRDefault="003F429D" w:rsidP="003F429D">
            <w:pPr>
              <w:jc w:val="right"/>
              <w:rPr>
                <w:rFonts w:eastAsia="Arial" w:cs="Arial"/>
                <w:sz w:val="16"/>
                <w:lang w:val="en-GB"/>
              </w:rPr>
            </w:pPr>
            <w:r>
              <w:rPr>
                <w:rFonts w:eastAsia="Arial" w:cs="Arial"/>
                <w:sz w:val="16"/>
              </w:rPr>
              <w:t>1.40 (1.27-1.54)</w:t>
            </w:r>
          </w:p>
        </w:tc>
        <w:tc>
          <w:tcPr>
            <w:tcW w:w="1842" w:type="dxa"/>
          </w:tcPr>
          <w:p w14:paraId="2880A533" w14:textId="24AF7216" w:rsidR="003F429D" w:rsidRPr="00AC5F7B" w:rsidRDefault="003F429D" w:rsidP="003F429D">
            <w:pPr>
              <w:jc w:val="right"/>
              <w:rPr>
                <w:rFonts w:eastAsia="Arial" w:cs="Arial"/>
                <w:sz w:val="16"/>
                <w:lang w:val="en-GB"/>
              </w:rPr>
            </w:pPr>
            <w:r>
              <w:rPr>
                <w:rFonts w:eastAsia="Arial" w:cs="Arial"/>
                <w:sz w:val="16"/>
              </w:rPr>
              <w:t>1.40 (1.27-1.54)</w:t>
            </w:r>
          </w:p>
        </w:tc>
      </w:tr>
      <w:tr w:rsidR="003F429D" w:rsidRPr="00AC5F7B" w14:paraId="576F52CF" w14:textId="77777777" w:rsidTr="00710B2D">
        <w:tc>
          <w:tcPr>
            <w:tcW w:w="0" w:type="auto"/>
          </w:tcPr>
          <w:p w14:paraId="59EBAAAB" w14:textId="6A7AEAF4" w:rsidR="003F429D" w:rsidRPr="00AC5F7B" w:rsidRDefault="003F429D" w:rsidP="003F429D">
            <w:pPr>
              <w:rPr>
                <w:rFonts w:eastAsia="Arial" w:cs="Arial"/>
                <w:sz w:val="16"/>
                <w:lang w:val="en-GB"/>
              </w:rPr>
            </w:pPr>
            <w:r w:rsidRPr="00AC5F7B">
              <w:rPr>
                <w:rFonts w:eastAsia="Arial" w:cs="Arial"/>
                <w:sz w:val="16"/>
                <w:lang w:val="en-GB"/>
              </w:rPr>
              <w:t xml:space="preserve">  25-34</w:t>
            </w:r>
          </w:p>
        </w:tc>
        <w:tc>
          <w:tcPr>
            <w:tcW w:w="1954" w:type="dxa"/>
          </w:tcPr>
          <w:p w14:paraId="40FF5822" w14:textId="3605CBFC" w:rsidR="003F429D" w:rsidRPr="00AC5F7B" w:rsidRDefault="003F429D" w:rsidP="003F429D">
            <w:pPr>
              <w:jc w:val="right"/>
              <w:rPr>
                <w:rFonts w:eastAsia="Arial" w:cs="Arial"/>
                <w:sz w:val="16"/>
                <w:lang w:val="en-GB"/>
              </w:rPr>
            </w:pPr>
            <w:r>
              <w:rPr>
                <w:rFonts w:eastAsia="Arial" w:cs="Arial"/>
                <w:sz w:val="16"/>
              </w:rPr>
              <w:t>1.00</w:t>
            </w:r>
          </w:p>
        </w:tc>
        <w:tc>
          <w:tcPr>
            <w:tcW w:w="1844" w:type="dxa"/>
          </w:tcPr>
          <w:p w14:paraId="1EE4ED6A" w14:textId="275786B5" w:rsidR="003F429D" w:rsidRPr="00AC5F7B" w:rsidRDefault="003F429D" w:rsidP="003F429D">
            <w:pPr>
              <w:jc w:val="right"/>
              <w:rPr>
                <w:rFonts w:eastAsia="Arial" w:cs="Arial"/>
                <w:sz w:val="16"/>
                <w:lang w:val="en-GB"/>
              </w:rPr>
            </w:pPr>
            <w:r>
              <w:rPr>
                <w:rFonts w:eastAsia="Arial" w:cs="Arial"/>
                <w:sz w:val="16"/>
              </w:rPr>
              <w:t>1.00</w:t>
            </w:r>
          </w:p>
        </w:tc>
        <w:tc>
          <w:tcPr>
            <w:tcW w:w="1842" w:type="dxa"/>
          </w:tcPr>
          <w:p w14:paraId="4F74C5E9" w14:textId="5EEFB5CF" w:rsidR="003F429D" w:rsidRPr="00AC5F7B" w:rsidRDefault="003F429D" w:rsidP="003F429D">
            <w:pPr>
              <w:jc w:val="right"/>
              <w:rPr>
                <w:rFonts w:eastAsia="Arial" w:cs="Arial"/>
                <w:sz w:val="16"/>
                <w:lang w:val="en-GB"/>
              </w:rPr>
            </w:pPr>
            <w:r>
              <w:rPr>
                <w:rFonts w:eastAsia="Arial" w:cs="Arial"/>
                <w:sz w:val="16"/>
              </w:rPr>
              <w:t>1.00</w:t>
            </w:r>
          </w:p>
        </w:tc>
      </w:tr>
      <w:tr w:rsidR="003F429D" w:rsidRPr="00AC5F7B" w14:paraId="0165B22C" w14:textId="77777777" w:rsidTr="00710B2D">
        <w:tc>
          <w:tcPr>
            <w:tcW w:w="0" w:type="auto"/>
          </w:tcPr>
          <w:p w14:paraId="27D08F47" w14:textId="606874AC" w:rsidR="003F429D" w:rsidRPr="00AC5F7B" w:rsidRDefault="003F429D" w:rsidP="003F429D">
            <w:pPr>
              <w:rPr>
                <w:rFonts w:eastAsia="Arial" w:cs="Arial"/>
                <w:sz w:val="16"/>
                <w:lang w:val="en-GB"/>
              </w:rPr>
            </w:pPr>
            <w:r w:rsidRPr="00AC5F7B">
              <w:rPr>
                <w:rFonts w:eastAsia="Arial" w:cs="Arial"/>
                <w:sz w:val="16"/>
                <w:lang w:val="en-GB"/>
              </w:rPr>
              <w:t xml:space="preserve">  35-44</w:t>
            </w:r>
          </w:p>
        </w:tc>
        <w:tc>
          <w:tcPr>
            <w:tcW w:w="1954" w:type="dxa"/>
          </w:tcPr>
          <w:p w14:paraId="07156493" w14:textId="0D89534E" w:rsidR="003F429D" w:rsidRPr="00AC5F7B" w:rsidRDefault="003F429D" w:rsidP="003F429D">
            <w:pPr>
              <w:jc w:val="right"/>
              <w:rPr>
                <w:rFonts w:eastAsia="Arial" w:cs="Arial"/>
                <w:sz w:val="16"/>
                <w:lang w:val="en-GB"/>
              </w:rPr>
            </w:pPr>
            <w:r>
              <w:rPr>
                <w:rFonts w:eastAsia="Arial" w:cs="Arial"/>
                <w:sz w:val="16"/>
              </w:rPr>
              <w:t>0.79 (0.76-0.81)</w:t>
            </w:r>
          </w:p>
        </w:tc>
        <w:tc>
          <w:tcPr>
            <w:tcW w:w="1844" w:type="dxa"/>
          </w:tcPr>
          <w:p w14:paraId="5ABFFD58" w14:textId="0234DAD7" w:rsidR="003F429D" w:rsidRPr="00AC5F7B" w:rsidRDefault="003F429D" w:rsidP="003F429D">
            <w:pPr>
              <w:jc w:val="right"/>
              <w:rPr>
                <w:rFonts w:eastAsia="Arial" w:cs="Arial"/>
                <w:sz w:val="16"/>
                <w:lang w:val="en-GB"/>
              </w:rPr>
            </w:pPr>
            <w:r>
              <w:rPr>
                <w:rFonts w:eastAsia="Arial" w:cs="Arial"/>
                <w:sz w:val="16"/>
              </w:rPr>
              <w:t>0.72 (0.69-0.74)</w:t>
            </w:r>
          </w:p>
        </w:tc>
        <w:tc>
          <w:tcPr>
            <w:tcW w:w="1842" w:type="dxa"/>
          </w:tcPr>
          <w:p w14:paraId="1266FDAD" w14:textId="0DB61890" w:rsidR="003F429D" w:rsidRPr="00AC5F7B" w:rsidRDefault="003F429D" w:rsidP="003F429D">
            <w:pPr>
              <w:jc w:val="right"/>
              <w:rPr>
                <w:rFonts w:eastAsia="Arial" w:cs="Arial"/>
                <w:sz w:val="16"/>
                <w:lang w:val="en-GB"/>
              </w:rPr>
            </w:pPr>
            <w:r>
              <w:rPr>
                <w:rFonts w:eastAsia="Arial" w:cs="Arial"/>
                <w:sz w:val="16"/>
              </w:rPr>
              <w:t>0.72 (0.69-0.74)</w:t>
            </w:r>
          </w:p>
        </w:tc>
      </w:tr>
      <w:tr w:rsidR="003F429D" w:rsidRPr="00AC5F7B" w14:paraId="46F05F49" w14:textId="77777777" w:rsidTr="00710B2D">
        <w:tc>
          <w:tcPr>
            <w:tcW w:w="0" w:type="auto"/>
          </w:tcPr>
          <w:p w14:paraId="733EFE8B" w14:textId="70A2582B" w:rsidR="003F429D" w:rsidRPr="00AC5F7B" w:rsidRDefault="003F429D" w:rsidP="003F429D">
            <w:pPr>
              <w:rPr>
                <w:rFonts w:eastAsia="Arial" w:cs="Arial"/>
                <w:sz w:val="16"/>
                <w:lang w:val="en-GB"/>
              </w:rPr>
            </w:pPr>
            <w:r w:rsidRPr="00AC5F7B">
              <w:rPr>
                <w:rFonts w:eastAsia="Arial" w:cs="Arial"/>
                <w:sz w:val="16"/>
                <w:lang w:val="en-GB"/>
              </w:rPr>
              <w:t xml:space="preserve">  45-54</w:t>
            </w:r>
          </w:p>
        </w:tc>
        <w:tc>
          <w:tcPr>
            <w:tcW w:w="1954" w:type="dxa"/>
          </w:tcPr>
          <w:p w14:paraId="52B81F0B" w14:textId="297D92AF" w:rsidR="003F429D" w:rsidRPr="00AC5F7B" w:rsidRDefault="003F429D" w:rsidP="003F429D">
            <w:pPr>
              <w:jc w:val="right"/>
              <w:rPr>
                <w:rFonts w:eastAsia="Arial" w:cs="Arial"/>
                <w:sz w:val="16"/>
                <w:lang w:val="en-GB"/>
              </w:rPr>
            </w:pPr>
            <w:r>
              <w:rPr>
                <w:rFonts w:eastAsia="Arial" w:cs="Arial"/>
                <w:sz w:val="16"/>
              </w:rPr>
              <w:t>0.63 (0.61-0.66)</w:t>
            </w:r>
          </w:p>
        </w:tc>
        <w:tc>
          <w:tcPr>
            <w:tcW w:w="1844" w:type="dxa"/>
          </w:tcPr>
          <w:p w14:paraId="7C8BCF45" w14:textId="7ABBE61A" w:rsidR="003F429D" w:rsidRPr="00AC5F7B" w:rsidRDefault="003F429D" w:rsidP="003F429D">
            <w:pPr>
              <w:jc w:val="right"/>
              <w:rPr>
                <w:rFonts w:eastAsia="Arial" w:cs="Arial"/>
                <w:sz w:val="16"/>
                <w:lang w:val="en-GB"/>
              </w:rPr>
            </w:pPr>
            <w:r>
              <w:rPr>
                <w:rFonts w:eastAsia="Arial" w:cs="Arial"/>
                <w:sz w:val="16"/>
              </w:rPr>
              <w:t>0.55 (0.52-0.57)</w:t>
            </w:r>
          </w:p>
        </w:tc>
        <w:tc>
          <w:tcPr>
            <w:tcW w:w="1842" w:type="dxa"/>
          </w:tcPr>
          <w:p w14:paraId="1A9B87F3" w14:textId="1F2A00AF" w:rsidR="003F429D" w:rsidRPr="00AC5F7B" w:rsidRDefault="003F429D" w:rsidP="003F429D">
            <w:pPr>
              <w:jc w:val="right"/>
              <w:rPr>
                <w:rFonts w:eastAsia="Arial" w:cs="Arial"/>
                <w:sz w:val="16"/>
                <w:lang w:val="en-GB"/>
              </w:rPr>
            </w:pPr>
            <w:r>
              <w:rPr>
                <w:rFonts w:eastAsia="Arial" w:cs="Arial"/>
                <w:sz w:val="16"/>
              </w:rPr>
              <w:t>0.55 (0.52-0.57)</w:t>
            </w:r>
          </w:p>
        </w:tc>
      </w:tr>
      <w:tr w:rsidR="003F429D" w:rsidRPr="00AC5F7B" w14:paraId="048FF47C" w14:textId="77777777" w:rsidTr="00710B2D">
        <w:tc>
          <w:tcPr>
            <w:tcW w:w="0" w:type="auto"/>
          </w:tcPr>
          <w:p w14:paraId="36FD3B71" w14:textId="56D56CB6" w:rsidR="003F429D" w:rsidRPr="00AC5F7B" w:rsidRDefault="003F429D" w:rsidP="003F429D">
            <w:pPr>
              <w:rPr>
                <w:rFonts w:eastAsia="Arial" w:cs="Arial"/>
                <w:sz w:val="16"/>
                <w:lang w:val="en-GB"/>
              </w:rPr>
            </w:pPr>
            <w:r w:rsidRPr="00AC5F7B">
              <w:rPr>
                <w:rFonts w:eastAsia="Arial" w:cs="Arial"/>
                <w:sz w:val="16"/>
                <w:lang w:val="en-GB"/>
              </w:rPr>
              <w:t xml:space="preserve">  55-64</w:t>
            </w:r>
          </w:p>
        </w:tc>
        <w:tc>
          <w:tcPr>
            <w:tcW w:w="1954" w:type="dxa"/>
          </w:tcPr>
          <w:p w14:paraId="2BDE20AA" w14:textId="3929FF98" w:rsidR="003F429D" w:rsidRPr="00AC5F7B" w:rsidRDefault="003F429D" w:rsidP="003F429D">
            <w:pPr>
              <w:jc w:val="right"/>
              <w:rPr>
                <w:rFonts w:eastAsia="Arial" w:cs="Arial"/>
                <w:sz w:val="16"/>
                <w:lang w:val="en-GB"/>
              </w:rPr>
            </w:pPr>
            <w:r>
              <w:rPr>
                <w:rFonts w:eastAsia="Arial" w:cs="Arial"/>
                <w:sz w:val="16"/>
              </w:rPr>
              <w:t>0.66 (0.62-0.70)</w:t>
            </w:r>
          </w:p>
        </w:tc>
        <w:tc>
          <w:tcPr>
            <w:tcW w:w="1844" w:type="dxa"/>
          </w:tcPr>
          <w:p w14:paraId="0397DF98" w14:textId="6411B168" w:rsidR="003F429D" w:rsidRPr="00AC5F7B" w:rsidRDefault="003F429D" w:rsidP="003F429D">
            <w:pPr>
              <w:jc w:val="right"/>
              <w:rPr>
                <w:rFonts w:eastAsia="Arial" w:cs="Arial"/>
                <w:sz w:val="16"/>
                <w:lang w:val="en-GB"/>
              </w:rPr>
            </w:pPr>
            <w:r>
              <w:rPr>
                <w:rFonts w:eastAsia="Arial" w:cs="Arial"/>
                <w:sz w:val="16"/>
              </w:rPr>
              <w:t>0.54 (0.51-0.57)</w:t>
            </w:r>
          </w:p>
        </w:tc>
        <w:tc>
          <w:tcPr>
            <w:tcW w:w="1842" w:type="dxa"/>
          </w:tcPr>
          <w:p w14:paraId="746988C8" w14:textId="5EA084A1" w:rsidR="003F429D" w:rsidRPr="00AC5F7B" w:rsidRDefault="003F429D" w:rsidP="003F429D">
            <w:pPr>
              <w:jc w:val="right"/>
              <w:rPr>
                <w:rFonts w:eastAsia="Arial" w:cs="Arial"/>
                <w:sz w:val="16"/>
                <w:lang w:val="en-GB"/>
              </w:rPr>
            </w:pPr>
            <w:r>
              <w:rPr>
                <w:rFonts w:eastAsia="Arial" w:cs="Arial"/>
                <w:sz w:val="16"/>
              </w:rPr>
              <w:t>0.54 (0.51-0.57)</w:t>
            </w:r>
          </w:p>
        </w:tc>
      </w:tr>
      <w:tr w:rsidR="003F429D" w:rsidRPr="00AC5F7B" w14:paraId="0421ADCB" w14:textId="77777777" w:rsidTr="00710B2D">
        <w:tc>
          <w:tcPr>
            <w:tcW w:w="0" w:type="auto"/>
          </w:tcPr>
          <w:p w14:paraId="20F7DF9A" w14:textId="1EA73D5A" w:rsidR="003F429D" w:rsidRPr="00AC5F7B" w:rsidRDefault="003F429D" w:rsidP="003F429D">
            <w:pPr>
              <w:rPr>
                <w:rFonts w:eastAsia="Arial" w:cs="Arial"/>
                <w:sz w:val="16"/>
                <w:lang w:val="en-GB"/>
              </w:rPr>
            </w:pPr>
            <w:r w:rsidRPr="00AC5F7B">
              <w:rPr>
                <w:rFonts w:eastAsia="Arial" w:cs="Arial"/>
                <w:sz w:val="16"/>
                <w:lang w:val="en-GB"/>
              </w:rPr>
              <w:t xml:space="preserve">  65+</w:t>
            </w:r>
          </w:p>
        </w:tc>
        <w:tc>
          <w:tcPr>
            <w:tcW w:w="1954" w:type="dxa"/>
          </w:tcPr>
          <w:p w14:paraId="6049DDD3" w14:textId="402826C8" w:rsidR="003F429D" w:rsidRPr="00AC5F7B" w:rsidRDefault="003F429D" w:rsidP="003F429D">
            <w:pPr>
              <w:jc w:val="right"/>
              <w:rPr>
                <w:rFonts w:eastAsia="Arial" w:cs="Arial"/>
                <w:sz w:val="16"/>
                <w:lang w:val="en-GB"/>
              </w:rPr>
            </w:pPr>
            <w:r>
              <w:rPr>
                <w:rFonts w:eastAsia="Arial" w:cs="Arial"/>
                <w:sz w:val="16"/>
              </w:rPr>
              <w:t>0.48 (0.39-0.58)</w:t>
            </w:r>
          </w:p>
        </w:tc>
        <w:tc>
          <w:tcPr>
            <w:tcW w:w="1844" w:type="dxa"/>
          </w:tcPr>
          <w:p w14:paraId="0CCFE16A" w14:textId="2FD037F1" w:rsidR="003F429D" w:rsidRPr="00AC5F7B" w:rsidRDefault="003F429D" w:rsidP="003F429D">
            <w:pPr>
              <w:jc w:val="right"/>
              <w:rPr>
                <w:rFonts w:eastAsia="Arial" w:cs="Arial"/>
                <w:sz w:val="16"/>
                <w:lang w:val="en-GB"/>
              </w:rPr>
            </w:pPr>
            <w:r>
              <w:rPr>
                <w:rFonts w:eastAsia="Arial" w:cs="Arial"/>
                <w:sz w:val="16"/>
              </w:rPr>
              <w:t>0.37 (0.31-0.45)</w:t>
            </w:r>
          </w:p>
        </w:tc>
        <w:tc>
          <w:tcPr>
            <w:tcW w:w="1842" w:type="dxa"/>
          </w:tcPr>
          <w:p w14:paraId="1E07595B" w14:textId="0CBF96D7" w:rsidR="003F429D" w:rsidRPr="00AC5F7B" w:rsidRDefault="003F429D" w:rsidP="003F429D">
            <w:pPr>
              <w:jc w:val="right"/>
              <w:rPr>
                <w:rFonts w:eastAsia="Arial" w:cs="Arial"/>
                <w:sz w:val="16"/>
                <w:lang w:val="en-GB"/>
              </w:rPr>
            </w:pPr>
            <w:r>
              <w:rPr>
                <w:rFonts w:eastAsia="Arial" w:cs="Arial"/>
                <w:sz w:val="16"/>
              </w:rPr>
              <w:t>0.37 (0.31-0.46)</w:t>
            </w:r>
          </w:p>
        </w:tc>
      </w:tr>
      <w:tr w:rsidR="003F429D" w:rsidRPr="00AC5F7B" w14:paraId="0DFC5A76" w14:textId="77777777" w:rsidTr="00710B2D">
        <w:tc>
          <w:tcPr>
            <w:tcW w:w="0" w:type="auto"/>
          </w:tcPr>
          <w:p w14:paraId="453DE971" w14:textId="43658AA4" w:rsidR="003F429D" w:rsidRPr="00AC5F7B" w:rsidRDefault="003F429D" w:rsidP="003F429D">
            <w:pPr>
              <w:rPr>
                <w:rFonts w:eastAsia="Arial" w:cs="Arial"/>
                <w:sz w:val="16"/>
                <w:lang w:val="en-GB"/>
              </w:rPr>
            </w:pPr>
            <w:r w:rsidRPr="00AC5F7B">
              <w:rPr>
                <w:rFonts w:eastAsia="Arial" w:cs="Arial"/>
                <w:sz w:val="16"/>
                <w:lang w:val="en-GB"/>
              </w:rPr>
              <w:t>Sex</w:t>
            </w:r>
          </w:p>
        </w:tc>
        <w:tc>
          <w:tcPr>
            <w:tcW w:w="1954" w:type="dxa"/>
          </w:tcPr>
          <w:p w14:paraId="73315BC1" w14:textId="77777777" w:rsidR="003F429D" w:rsidRPr="00AC5F7B" w:rsidRDefault="003F429D" w:rsidP="003F429D">
            <w:pPr>
              <w:jc w:val="right"/>
              <w:rPr>
                <w:rFonts w:eastAsia="Arial" w:cs="Arial"/>
                <w:sz w:val="16"/>
                <w:lang w:val="en-GB"/>
              </w:rPr>
            </w:pPr>
          </w:p>
        </w:tc>
        <w:tc>
          <w:tcPr>
            <w:tcW w:w="1844" w:type="dxa"/>
          </w:tcPr>
          <w:p w14:paraId="4799F4CC" w14:textId="77777777" w:rsidR="003F429D" w:rsidRPr="00AC5F7B" w:rsidRDefault="003F429D" w:rsidP="003F429D">
            <w:pPr>
              <w:jc w:val="right"/>
              <w:rPr>
                <w:rFonts w:eastAsia="Arial" w:cs="Arial"/>
                <w:sz w:val="16"/>
                <w:lang w:val="en-GB"/>
              </w:rPr>
            </w:pPr>
          </w:p>
        </w:tc>
        <w:tc>
          <w:tcPr>
            <w:tcW w:w="1842" w:type="dxa"/>
          </w:tcPr>
          <w:p w14:paraId="78510F59" w14:textId="77777777" w:rsidR="003F429D" w:rsidRPr="00AC5F7B" w:rsidRDefault="003F429D" w:rsidP="003F429D">
            <w:pPr>
              <w:jc w:val="right"/>
              <w:rPr>
                <w:rFonts w:eastAsia="Arial" w:cs="Arial"/>
                <w:sz w:val="16"/>
                <w:lang w:val="en-GB"/>
              </w:rPr>
            </w:pPr>
          </w:p>
        </w:tc>
      </w:tr>
      <w:tr w:rsidR="003F429D" w:rsidRPr="00AC5F7B" w14:paraId="677AE32E" w14:textId="77777777" w:rsidTr="00FC367E">
        <w:tc>
          <w:tcPr>
            <w:tcW w:w="0" w:type="auto"/>
          </w:tcPr>
          <w:p w14:paraId="595A2AB1" w14:textId="5C8D5868" w:rsidR="003F429D" w:rsidRPr="00AC5F7B" w:rsidRDefault="003F429D" w:rsidP="003F429D">
            <w:pPr>
              <w:rPr>
                <w:rFonts w:eastAsia="Arial" w:cs="Arial"/>
                <w:sz w:val="16"/>
                <w:lang w:val="en-GB"/>
              </w:rPr>
            </w:pPr>
            <w:r w:rsidRPr="00AC5F7B">
              <w:rPr>
                <w:rFonts w:eastAsia="Arial" w:cs="Arial"/>
                <w:sz w:val="16"/>
                <w:lang w:val="en-GB"/>
              </w:rPr>
              <w:t xml:space="preserve">  Male</w:t>
            </w:r>
          </w:p>
        </w:tc>
        <w:tc>
          <w:tcPr>
            <w:tcW w:w="1954" w:type="dxa"/>
          </w:tcPr>
          <w:p w14:paraId="7324A176" w14:textId="03A0E962" w:rsidR="003F429D" w:rsidRPr="00AC5F7B" w:rsidRDefault="003F429D" w:rsidP="003F429D">
            <w:pPr>
              <w:jc w:val="right"/>
              <w:rPr>
                <w:rFonts w:eastAsia="Arial" w:cs="Arial"/>
                <w:sz w:val="16"/>
                <w:lang w:val="en-GB"/>
              </w:rPr>
            </w:pPr>
            <w:r>
              <w:rPr>
                <w:rFonts w:eastAsia="Arial" w:cs="Arial"/>
                <w:sz w:val="16"/>
              </w:rPr>
              <w:t>1.11 (1.07-1.14)</w:t>
            </w:r>
          </w:p>
        </w:tc>
        <w:tc>
          <w:tcPr>
            <w:tcW w:w="1844" w:type="dxa"/>
          </w:tcPr>
          <w:p w14:paraId="5F5331EA" w14:textId="7FF425BD" w:rsidR="003F429D" w:rsidRPr="00AC5F7B" w:rsidRDefault="003F429D" w:rsidP="003F429D">
            <w:pPr>
              <w:jc w:val="right"/>
              <w:rPr>
                <w:rFonts w:eastAsia="Arial" w:cs="Arial"/>
                <w:sz w:val="16"/>
                <w:lang w:val="en-GB"/>
              </w:rPr>
            </w:pPr>
            <w:r>
              <w:rPr>
                <w:rFonts w:eastAsia="Arial" w:cs="Arial"/>
                <w:sz w:val="16"/>
              </w:rPr>
              <w:t>1.25 (1.16-1.34)</w:t>
            </w:r>
          </w:p>
        </w:tc>
        <w:tc>
          <w:tcPr>
            <w:tcW w:w="1842" w:type="dxa"/>
          </w:tcPr>
          <w:p w14:paraId="15AEB634" w14:textId="6A340011" w:rsidR="003F429D" w:rsidRPr="00AC5F7B" w:rsidRDefault="003F429D" w:rsidP="003F429D">
            <w:pPr>
              <w:jc w:val="right"/>
              <w:rPr>
                <w:rFonts w:eastAsia="Arial" w:cs="Arial"/>
                <w:sz w:val="16"/>
                <w:lang w:val="en-GB"/>
              </w:rPr>
            </w:pPr>
            <w:r>
              <w:rPr>
                <w:rFonts w:eastAsia="Arial" w:cs="Arial"/>
                <w:sz w:val="16"/>
              </w:rPr>
              <w:t>1.25 (1.16-1.34)</w:t>
            </w:r>
          </w:p>
        </w:tc>
      </w:tr>
      <w:tr w:rsidR="003F429D" w:rsidRPr="00AC5F7B" w14:paraId="3B07552C" w14:textId="77777777" w:rsidTr="00FC367E">
        <w:tc>
          <w:tcPr>
            <w:tcW w:w="0" w:type="auto"/>
            <w:tcBorders>
              <w:bottom w:val="single" w:sz="4" w:space="0" w:color="auto"/>
            </w:tcBorders>
          </w:tcPr>
          <w:p w14:paraId="479801A8" w14:textId="71B9CBFC" w:rsidR="003F429D" w:rsidRPr="00AC5F7B" w:rsidRDefault="003F429D" w:rsidP="003F429D">
            <w:pPr>
              <w:rPr>
                <w:rFonts w:eastAsia="Arial" w:cs="Arial"/>
                <w:sz w:val="16"/>
                <w:lang w:val="en-GB"/>
              </w:rPr>
            </w:pPr>
            <w:r w:rsidRPr="00AC5F7B">
              <w:rPr>
                <w:rFonts w:eastAsia="Arial" w:cs="Arial"/>
                <w:sz w:val="16"/>
                <w:lang w:val="en-GB"/>
              </w:rPr>
              <w:t xml:space="preserve">  Female</w:t>
            </w:r>
          </w:p>
        </w:tc>
        <w:tc>
          <w:tcPr>
            <w:tcW w:w="1954" w:type="dxa"/>
            <w:tcBorders>
              <w:bottom w:val="single" w:sz="4" w:space="0" w:color="auto"/>
            </w:tcBorders>
          </w:tcPr>
          <w:p w14:paraId="2D847661" w14:textId="00191391" w:rsidR="003F429D" w:rsidRPr="00AC5F7B" w:rsidRDefault="003F429D" w:rsidP="003F429D">
            <w:pPr>
              <w:jc w:val="right"/>
              <w:rPr>
                <w:rFonts w:eastAsia="Arial" w:cs="Arial"/>
                <w:sz w:val="16"/>
                <w:lang w:val="en-GB"/>
              </w:rPr>
            </w:pPr>
            <w:r>
              <w:rPr>
                <w:rFonts w:eastAsia="Arial" w:cs="Arial"/>
                <w:sz w:val="16"/>
              </w:rPr>
              <w:t>1.00</w:t>
            </w:r>
          </w:p>
        </w:tc>
        <w:tc>
          <w:tcPr>
            <w:tcW w:w="1844" w:type="dxa"/>
            <w:tcBorders>
              <w:bottom w:val="single" w:sz="4" w:space="0" w:color="auto"/>
            </w:tcBorders>
          </w:tcPr>
          <w:p w14:paraId="4DBE33BD" w14:textId="58BED266" w:rsidR="003F429D" w:rsidRPr="00AC5F7B" w:rsidRDefault="003F429D" w:rsidP="003F429D">
            <w:pPr>
              <w:jc w:val="right"/>
              <w:rPr>
                <w:rFonts w:eastAsia="Arial" w:cs="Arial"/>
                <w:sz w:val="16"/>
                <w:lang w:val="en-GB"/>
              </w:rPr>
            </w:pPr>
            <w:r>
              <w:rPr>
                <w:rFonts w:eastAsia="Arial" w:cs="Arial"/>
                <w:sz w:val="16"/>
              </w:rPr>
              <w:t>1.00</w:t>
            </w:r>
          </w:p>
        </w:tc>
        <w:tc>
          <w:tcPr>
            <w:tcW w:w="1842" w:type="dxa"/>
            <w:tcBorders>
              <w:bottom w:val="single" w:sz="4" w:space="0" w:color="auto"/>
            </w:tcBorders>
          </w:tcPr>
          <w:p w14:paraId="14D3C4F6" w14:textId="5E8CBC25" w:rsidR="003F429D" w:rsidRPr="00AC5F7B" w:rsidRDefault="003F429D" w:rsidP="003F429D">
            <w:pPr>
              <w:jc w:val="right"/>
              <w:rPr>
                <w:rFonts w:eastAsia="Arial" w:cs="Arial"/>
                <w:sz w:val="16"/>
                <w:lang w:val="en-GB"/>
              </w:rPr>
            </w:pPr>
            <w:r>
              <w:rPr>
                <w:rFonts w:eastAsia="Arial" w:cs="Arial"/>
                <w:sz w:val="16"/>
              </w:rPr>
              <w:t>1.00</w:t>
            </w:r>
          </w:p>
        </w:tc>
      </w:tr>
    </w:tbl>
    <w:p w14:paraId="10164F7C" w14:textId="03A37842" w:rsidR="003D6301" w:rsidRPr="00AC5F7B" w:rsidRDefault="00817EC8" w:rsidP="00916E60">
      <w:pPr>
        <w:spacing w:after="0"/>
        <w:rPr>
          <w:rFonts w:eastAsia="Arial" w:cs="Arial"/>
          <w:sz w:val="16"/>
          <w:szCs w:val="16"/>
          <w:lang w:val="en-GB"/>
        </w:rPr>
      </w:pPr>
      <w:r w:rsidRPr="00AC5F7B">
        <w:rPr>
          <w:rFonts w:eastAsia="Arial" w:cs="Arial"/>
          <w:sz w:val="16"/>
          <w:szCs w:val="16"/>
          <w:lang w:val="en-GB"/>
        </w:rPr>
        <w:t xml:space="preserve">Abbreviations: CMA=cumulative medication availability, CI=confidence interval </w:t>
      </w:r>
    </w:p>
    <w:p w14:paraId="314923FD" w14:textId="77777777" w:rsidR="00916E60" w:rsidRPr="00AC5F7B" w:rsidRDefault="00916E60" w:rsidP="00916E60">
      <w:pPr>
        <w:spacing w:after="0"/>
        <w:rPr>
          <w:rFonts w:eastAsia="Arial" w:cs="Arial"/>
          <w:sz w:val="16"/>
          <w:szCs w:val="16"/>
          <w:lang w:val="en-GB"/>
        </w:rPr>
      </w:pPr>
    </w:p>
    <w:p w14:paraId="35FA922A" w14:textId="68073D0E" w:rsidR="00C20ED1" w:rsidRPr="00AC5F7B" w:rsidRDefault="00C20ED1" w:rsidP="00916E60">
      <w:pPr>
        <w:spacing w:after="0"/>
        <w:rPr>
          <w:rFonts w:eastAsia="Arial" w:cs="Arial"/>
          <w:sz w:val="16"/>
          <w:szCs w:val="16"/>
          <w:lang w:val="en-GB"/>
        </w:rPr>
      </w:pPr>
      <w:proofErr w:type="gramStart"/>
      <w:r w:rsidRPr="00AC5F7B">
        <w:rPr>
          <w:rFonts w:eastAsia="Arial" w:cs="Arial"/>
          <w:sz w:val="16"/>
          <w:szCs w:val="16"/>
          <w:vertAlign w:val="superscript"/>
          <w:lang w:val="en-GB"/>
        </w:rPr>
        <w:t>a</w:t>
      </w:r>
      <w:proofErr w:type="gramEnd"/>
      <w:r w:rsidRPr="00AC5F7B">
        <w:rPr>
          <w:rFonts w:eastAsia="Arial" w:cs="Arial"/>
          <w:sz w:val="16"/>
          <w:szCs w:val="16"/>
          <w:vertAlign w:val="superscript"/>
          <w:lang w:val="en-GB"/>
        </w:rPr>
        <w:t xml:space="preserve"> </w:t>
      </w:r>
      <w:r w:rsidRPr="00AC5F7B">
        <w:rPr>
          <w:rFonts w:eastAsia="Arial" w:cs="Arial"/>
          <w:sz w:val="16"/>
          <w:szCs w:val="16"/>
          <w:lang w:val="en-GB"/>
        </w:rPr>
        <w:t xml:space="preserve">Risk ratios for each </w:t>
      </w:r>
      <w:r w:rsidR="007E2213" w:rsidRPr="00AC5F7B">
        <w:rPr>
          <w:rFonts w:eastAsia="Arial" w:cs="Arial"/>
          <w:sz w:val="16"/>
          <w:szCs w:val="16"/>
          <w:lang w:val="en-GB"/>
        </w:rPr>
        <w:t>group of</w:t>
      </w:r>
      <w:r w:rsidRPr="00AC5F7B">
        <w:rPr>
          <w:rFonts w:eastAsia="Arial" w:cs="Arial"/>
          <w:sz w:val="16"/>
          <w:szCs w:val="16"/>
          <w:lang w:val="en-GB"/>
        </w:rPr>
        <w:t xml:space="preserve"> mental health diagnoses </w:t>
      </w:r>
      <w:r w:rsidR="007E2213" w:rsidRPr="00AC5F7B">
        <w:rPr>
          <w:rFonts w:eastAsia="Arial" w:cs="Arial"/>
          <w:sz w:val="16"/>
          <w:szCs w:val="16"/>
          <w:lang w:val="en-GB"/>
        </w:rPr>
        <w:t xml:space="preserve">were </w:t>
      </w:r>
      <w:r w:rsidRPr="00AC5F7B">
        <w:rPr>
          <w:rFonts w:eastAsia="Arial" w:cs="Arial"/>
          <w:sz w:val="16"/>
          <w:szCs w:val="16"/>
          <w:lang w:val="en-GB"/>
        </w:rPr>
        <w:t>adjusted for</w:t>
      </w:r>
      <w:r w:rsidR="0005493A">
        <w:rPr>
          <w:rFonts w:eastAsia="Arial" w:cs="Arial"/>
          <w:sz w:val="16"/>
          <w:szCs w:val="16"/>
          <w:lang w:val="en-GB"/>
        </w:rPr>
        <w:t xml:space="preserve"> years since baseline, age</w:t>
      </w:r>
      <w:r w:rsidRPr="00AC5F7B">
        <w:rPr>
          <w:rFonts w:eastAsia="Arial" w:cs="Arial"/>
          <w:sz w:val="16"/>
          <w:szCs w:val="16"/>
          <w:lang w:val="en-GB"/>
        </w:rPr>
        <w:t xml:space="preserve"> </w:t>
      </w:r>
      <w:r w:rsidR="00422C28" w:rsidRPr="00AC5F7B">
        <w:rPr>
          <w:rFonts w:eastAsia="Arial" w:cs="Arial"/>
          <w:sz w:val="16"/>
          <w:szCs w:val="16"/>
          <w:lang w:val="en-GB"/>
        </w:rPr>
        <w:t xml:space="preserve">and </w:t>
      </w:r>
      <w:r w:rsidRPr="00AC5F7B">
        <w:rPr>
          <w:rFonts w:eastAsia="Arial" w:cs="Arial"/>
          <w:sz w:val="16"/>
          <w:szCs w:val="16"/>
          <w:lang w:val="en-GB"/>
        </w:rPr>
        <w:t>sex.</w:t>
      </w:r>
    </w:p>
    <w:p w14:paraId="177318AC" w14:textId="380ABAF2" w:rsidR="00C20ED1" w:rsidRPr="00AC5F7B" w:rsidRDefault="00C20ED1" w:rsidP="00C20ED1">
      <w:pPr>
        <w:rPr>
          <w:rFonts w:eastAsia="Arial" w:cs="Arial"/>
          <w:sz w:val="16"/>
          <w:szCs w:val="16"/>
          <w:lang w:val="en-GB"/>
        </w:rPr>
      </w:pPr>
      <w:proofErr w:type="gramStart"/>
      <w:r w:rsidRPr="00AC5F7B">
        <w:rPr>
          <w:rFonts w:eastAsia="Arial" w:cs="Arial"/>
          <w:sz w:val="16"/>
          <w:szCs w:val="16"/>
          <w:vertAlign w:val="superscript"/>
          <w:lang w:val="en-GB"/>
        </w:rPr>
        <w:t>b</w:t>
      </w:r>
      <w:proofErr w:type="gramEnd"/>
      <w:r w:rsidRPr="00AC5F7B">
        <w:rPr>
          <w:rFonts w:eastAsia="Arial" w:cs="Arial"/>
          <w:sz w:val="16"/>
          <w:szCs w:val="16"/>
          <w:vertAlign w:val="superscript"/>
          <w:lang w:val="en-GB"/>
        </w:rPr>
        <w:t xml:space="preserve"> </w:t>
      </w:r>
      <w:r w:rsidRPr="00AC5F7B">
        <w:rPr>
          <w:rFonts w:eastAsia="Arial" w:cs="Arial"/>
          <w:sz w:val="16"/>
          <w:szCs w:val="16"/>
          <w:lang w:val="en-GB"/>
        </w:rPr>
        <w:t>Risk ratios adjusted for years sinc</w:t>
      </w:r>
      <w:r w:rsidR="0005493A">
        <w:rPr>
          <w:rFonts w:eastAsia="Arial" w:cs="Arial"/>
          <w:sz w:val="16"/>
          <w:szCs w:val="16"/>
          <w:lang w:val="en-GB"/>
        </w:rPr>
        <w:t>e baseline, age</w:t>
      </w:r>
      <w:r w:rsidR="00051D1D">
        <w:rPr>
          <w:rFonts w:eastAsia="Arial" w:cs="Arial"/>
          <w:sz w:val="16"/>
          <w:szCs w:val="16"/>
          <w:lang w:val="en-GB"/>
        </w:rPr>
        <w:t>, sex, organic mental disorders, substance use disorders, serious mental disorders, depression, anxiety and other mental disorders</w:t>
      </w:r>
      <w:r w:rsidR="003C108D" w:rsidRPr="00AC5F7B">
        <w:rPr>
          <w:rFonts w:eastAsia="Arial" w:cs="Arial"/>
          <w:sz w:val="16"/>
          <w:szCs w:val="16"/>
          <w:lang w:val="en-GB"/>
        </w:rPr>
        <w:t xml:space="preserve">. </w:t>
      </w:r>
    </w:p>
    <w:p w14:paraId="0F65E579" w14:textId="2C6524D2" w:rsidR="00C20ED1" w:rsidRPr="00AC5F7B" w:rsidRDefault="00C20ED1">
      <w:pPr>
        <w:rPr>
          <w:rFonts w:ascii="Times New Roman" w:eastAsia="Arial" w:hAnsi="Times New Roman" w:cs="Arial"/>
          <w:sz w:val="16"/>
          <w:lang w:val="en-GB"/>
        </w:rPr>
      </w:pPr>
    </w:p>
    <w:p w14:paraId="598F98BB" w14:textId="77777777" w:rsidR="00C20ED1" w:rsidRPr="00AC5F7B" w:rsidRDefault="00C20ED1">
      <w:pPr>
        <w:rPr>
          <w:rFonts w:eastAsia="Arial" w:cs="Arial"/>
          <w:sz w:val="16"/>
          <w:lang w:val="en-GB"/>
        </w:rPr>
      </w:pPr>
    </w:p>
    <w:p w14:paraId="382EF45D" w14:textId="77777777" w:rsidR="00C20ED1" w:rsidRPr="00AC5F7B" w:rsidRDefault="00C20ED1">
      <w:pPr>
        <w:rPr>
          <w:rFonts w:eastAsia="Arial" w:cs="Arial"/>
          <w:sz w:val="16"/>
          <w:lang w:val="en-GB"/>
        </w:rPr>
        <w:sectPr w:rsidR="00C20ED1" w:rsidRPr="00AC5F7B" w:rsidSect="000C7FD0">
          <w:pgSz w:w="11906" w:h="16838"/>
          <w:pgMar w:top="1440" w:right="1440" w:bottom="1440" w:left="1440" w:header="708" w:footer="708" w:gutter="0"/>
          <w:cols w:space="708"/>
          <w:docGrid w:linePitch="360"/>
        </w:sectPr>
      </w:pPr>
    </w:p>
    <w:p w14:paraId="6269F23C" w14:textId="40C1FAA1" w:rsidR="00095941" w:rsidRDefault="00095941" w:rsidP="00095941">
      <w:pPr>
        <w:spacing w:after="0"/>
        <w:rPr>
          <w:ins w:id="173" w:author="Egger, Matthias (ISPM)" w:date="2022-05-16T18:37:00Z"/>
          <w:rFonts w:eastAsia="Arial" w:cs="Arial"/>
          <w:b/>
          <w:color w:val="000000"/>
          <w:sz w:val="18"/>
          <w:lang w:val="en-GB"/>
        </w:rPr>
      </w:pPr>
      <w:r w:rsidRPr="00AC5F7B">
        <w:rPr>
          <w:rFonts w:eastAsia="Arial" w:cs="Arial"/>
          <w:b/>
          <w:color w:val="000000"/>
          <w:sz w:val="18"/>
          <w:lang w:val="en-GB"/>
        </w:rPr>
        <w:lastRenderedPageBreak/>
        <w:t xml:space="preserve">Table 3: </w:t>
      </w:r>
      <w:r w:rsidR="00D55C8C" w:rsidRPr="00AC5F7B">
        <w:rPr>
          <w:rFonts w:eastAsia="Arial" w:cs="Arial"/>
          <w:b/>
          <w:color w:val="000000"/>
          <w:sz w:val="18"/>
          <w:lang w:val="en-GB"/>
        </w:rPr>
        <w:t xml:space="preserve">Unadjusted and adjusted </w:t>
      </w:r>
      <w:r w:rsidR="00C932FB" w:rsidRPr="00AC5F7B">
        <w:rPr>
          <w:rFonts w:eastAsia="Arial" w:cs="Arial"/>
          <w:b/>
          <w:color w:val="000000"/>
          <w:sz w:val="18"/>
          <w:lang w:val="en-GB"/>
        </w:rPr>
        <w:t xml:space="preserve">risk </w:t>
      </w:r>
      <w:r w:rsidR="00D55C8C" w:rsidRPr="00AC5F7B">
        <w:rPr>
          <w:rFonts w:eastAsia="Arial" w:cs="Arial"/>
          <w:b/>
          <w:color w:val="000000"/>
          <w:sz w:val="18"/>
          <w:lang w:val="en-GB"/>
        </w:rPr>
        <w:t xml:space="preserve">ratios for </w:t>
      </w:r>
      <w:r w:rsidR="007965BF" w:rsidRPr="00AC5F7B">
        <w:rPr>
          <w:rFonts w:eastAsia="Arial" w:cs="Arial"/>
          <w:b/>
          <w:color w:val="000000"/>
          <w:sz w:val="18"/>
          <w:lang w:val="en-GB"/>
        </w:rPr>
        <w:t>factors associated with</w:t>
      </w:r>
      <w:r w:rsidR="00D55C8C" w:rsidRPr="00AC5F7B">
        <w:rPr>
          <w:rFonts w:eastAsia="Arial" w:cs="Arial"/>
          <w:b/>
          <w:color w:val="000000"/>
          <w:sz w:val="18"/>
          <w:lang w:val="en-GB"/>
        </w:rPr>
        <w:t xml:space="preserve"> </w:t>
      </w:r>
      <w:r w:rsidR="00670B7B" w:rsidRPr="00AC5F7B">
        <w:rPr>
          <w:rFonts w:eastAsia="Arial" w:cs="Arial"/>
          <w:b/>
          <w:color w:val="000000"/>
          <w:sz w:val="18"/>
          <w:lang w:val="en-GB"/>
        </w:rPr>
        <w:t xml:space="preserve">viral non-suppression </w:t>
      </w:r>
      <w:r w:rsidR="00D55C8C" w:rsidRPr="00AC5F7B">
        <w:rPr>
          <w:rFonts w:eastAsia="Arial" w:cs="Arial"/>
          <w:b/>
          <w:color w:val="000000"/>
          <w:sz w:val="18"/>
          <w:lang w:val="en-GB"/>
        </w:rPr>
        <w:t>(viral load ≥400 copies/mL)</w:t>
      </w:r>
      <w:ins w:id="174" w:author="Egger, Matthias (ISPM)" w:date="2022-05-16T18:37:00Z">
        <w:r w:rsidR="00053887">
          <w:rPr>
            <w:rFonts w:eastAsia="Arial" w:cs="Arial"/>
            <w:b/>
            <w:color w:val="000000"/>
            <w:sz w:val="18"/>
            <w:lang w:val="en-GB"/>
          </w:rPr>
          <w:t>.</w:t>
        </w:r>
      </w:ins>
    </w:p>
    <w:p w14:paraId="6CB8BC84" w14:textId="77777777" w:rsidR="00053887" w:rsidRPr="00AC5F7B" w:rsidRDefault="00053887" w:rsidP="00095941">
      <w:pPr>
        <w:spacing w:after="0"/>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1622"/>
        <w:gridCol w:w="1355"/>
        <w:gridCol w:w="1355"/>
        <w:gridCol w:w="1622"/>
      </w:tblGrid>
      <w:tr w:rsidR="00B6689E" w:rsidRPr="00AC5F7B" w14:paraId="00E44192" w14:textId="77777777" w:rsidTr="001B72E7">
        <w:tc>
          <w:tcPr>
            <w:tcW w:w="0" w:type="auto"/>
            <w:tcBorders>
              <w:top w:val="single" w:sz="4" w:space="0" w:color="auto"/>
              <w:bottom w:val="single" w:sz="4" w:space="0" w:color="auto"/>
            </w:tcBorders>
          </w:tcPr>
          <w:p w14:paraId="157ECF0D" w14:textId="77777777" w:rsidR="00B6689E" w:rsidRPr="00AC5F7B" w:rsidRDefault="00B6689E" w:rsidP="00C52133">
            <w:pPr>
              <w:jc w:val="center"/>
              <w:rPr>
                <w:rFonts w:eastAsia="Arial" w:cs="Arial"/>
                <w:sz w:val="16"/>
                <w:lang w:val="en-GB"/>
              </w:rPr>
            </w:pPr>
          </w:p>
        </w:tc>
        <w:tc>
          <w:tcPr>
            <w:tcW w:w="0" w:type="auto"/>
            <w:tcBorders>
              <w:top w:val="single" w:sz="4" w:space="0" w:color="auto"/>
              <w:bottom w:val="single" w:sz="4" w:space="0" w:color="auto"/>
            </w:tcBorders>
          </w:tcPr>
          <w:p w14:paraId="3CD9E4BD" w14:textId="2B841ADB" w:rsidR="00B6689E" w:rsidRPr="00AC5F7B" w:rsidRDefault="00B6689E" w:rsidP="00C52133">
            <w:pPr>
              <w:jc w:val="center"/>
              <w:rPr>
                <w:rFonts w:eastAsia="Arial" w:cs="Arial"/>
                <w:b/>
                <w:sz w:val="16"/>
                <w:lang w:val="en-GB"/>
              </w:rPr>
            </w:pPr>
            <w:r w:rsidRPr="00AC5F7B">
              <w:rPr>
                <w:rFonts w:eastAsia="Arial" w:cs="Arial"/>
                <w:b/>
                <w:sz w:val="16"/>
                <w:lang w:val="en-GB"/>
              </w:rPr>
              <w:t>RR (95% CI)</w:t>
            </w:r>
          </w:p>
        </w:tc>
        <w:tc>
          <w:tcPr>
            <w:tcW w:w="0" w:type="auto"/>
            <w:tcBorders>
              <w:top w:val="single" w:sz="4" w:space="0" w:color="auto"/>
              <w:bottom w:val="single" w:sz="4" w:space="0" w:color="auto"/>
            </w:tcBorders>
          </w:tcPr>
          <w:p w14:paraId="0E28F749" w14:textId="5CE107FE" w:rsidR="00B6689E" w:rsidRPr="00AC5F7B" w:rsidRDefault="00B6689E" w:rsidP="00C52133">
            <w:pPr>
              <w:jc w:val="center"/>
              <w:rPr>
                <w:rFonts w:eastAsia="Arial" w:cs="Arial"/>
                <w:b/>
                <w:sz w:val="16"/>
                <w:lang w:val="en-GB"/>
              </w:rPr>
            </w:pPr>
            <w:proofErr w:type="spellStart"/>
            <w:r w:rsidRPr="00AC5F7B">
              <w:rPr>
                <w:rFonts w:eastAsia="Arial" w:cs="Arial"/>
                <w:b/>
                <w:sz w:val="16"/>
                <w:lang w:val="en-GB"/>
              </w:rPr>
              <w:t>aRR</w:t>
            </w:r>
            <w:proofErr w:type="spellEnd"/>
            <w:r w:rsidRPr="00AC5F7B">
              <w:rPr>
                <w:rFonts w:eastAsia="Arial" w:cs="Arial"/>
                <w:b/>
                <w:sz w:val="16"/>
                <w:lang w:val="en-GB"/>
              </w:rPr>
              <w:t xml:space="preserve"> (95% CI)</w:t>
            </w:r>
            <w:r w:rsidRPr="00AC5F7B">
              <w:rPr>
                <w:rFonts w:eastAsia="Arial" w:cs="Arial"/>
                <w:sz w:val="16"/>
                <w:vertAlign w:val="superscript"/>
                <w:lang w:val="en-GB"/>
              </w:rPr>
              <w:t>a</w:t>
            </w:r>
          </w:p>
        </w:tc>
        <w:tc>
          <w:tcPr>
            <w:tcW w:w="0" w:type="auto"/>
            <w:tcBorders>
              <w:top w:val="single" w:sz="4" w:space="0" w:color="auto"/>
              <w:bottom w:val="single" w:sz="4" w:space="0" w:color="auto"/>
            </w:tcBorders>
          </w:tcPr>
          <w:p w14:paraId="1D0F90D3" w14:textId="2772AF19" w:rsidR="00B6689E" w:rsidRPr="00AC5F7B" w:rsidRDefault="00B6689E" w:rsidP="00C52133">
            <w:pPr>
              <w:jc w:val="center"/>
              <w:rPr>
                <w:rFonts w:eastAsia="Arial" w:cs="Arial"/>
                <w:b/>
                <w:sz w:val="16"/>
                <w:lang w:val="en-GB"/>
              </w:rPr>
            </w:pPr>
            <w:proofErr w:type="spellStart"/>
            <w:r w:rsidRPr="00AC5F7B">
              <w:rPr>
                <w:rFonts w:eastAsia="Arial" w:cs="Arial"/>
                <w:b/>
                <w:sz w:val="16"/>
                <w:lang w:val="en-GB"/>
              </w:rPr>
              <w:t>aRR</w:t>
            </w:r>
            <w:proofErr w:type="spellEnd"/>
            <w:r w:rsidRPr="00AC5F7B">
              <w:rPr>
                <w:rFonts w:eastAsia="Arial" w:cs="Arial"/>
                <w:b/>
                <w:sz w:val="16"/>
                <w:lang w:val="en-GB"/>
              </w:rPr>
              <w:t xml:space="preserve"> (95% CI)</w:t>
            </w:r>
            <w:r w:rsidRPr="00AC5F7B">
              <w:rPr>
                <w:rFonts w:eastAsia="Arial" w:cs="Arial"/>
                <w:sz w:val="16"/>
                <w:vertAlign w:val="superscript"/>
                <w:lang w:val="en-GB"/>
              </w:rPr>
              <w:t>b</w:t>
            </w:r>
          </w:p>
        </w:tc>
        <w:tc>
          <w:tcPr>
            <w:tcW w:w="0" w:type="auto"/>
            <w:tcBorders>
              <w:top w:val="single" w:sz="4" w:space="0" w:color="auto"/>
              <w:bottom w:val="single" w:sz="4" w:space="0" w:color="auto"/>
            </w:tcBorders>
          </w:tcPr>
          <w:p w14:paraId="7933B528" w14:textId="7B1AE017" w:rsidR="00B6689E" w:rsidRPr="00AC5F7B" w:rsidRDefault="00B6689E" w:rsidP="00AA3289">
            <w:pPr>
              <w:jc w:val="center"/>
              <w:rPr>
                <w:rFonts w:eastAsia="Arial" w:cs="Arial"/>
                <w:b/>
                <w:sz w:val="16"/>
                <w:lang w:val="en-GB"/>
              </w:rPr>
            </w:pPr>
            <w:proofErr w:type="spellStart"/>
            <w:r w:rsidRPr="00AC5F7B">
              <w:rPr>
                <w:rFonts w:eastAsia="Arial" w:cs="Arial"/>
                <w:b/>
                <w:sz w:val="16"/>
                <w:lang w:val="en-GB"/>
              </w:rPr>
              <w:t>aRR</w:t>
            </w:r>
            <w:proofErr w:type="spellEnd"/>
            <w:r w:rsidRPr="00AC5F7B">
              <w:rPr>
                <w:rFonts w:eastAsia="Arial" w:cs="Arial"/>
                <w:b/>
                <w:sz w:val="16"/>
                <w:lang w:val="en-GB"/>
              </w:rPr>
              <w:t xml:space="preserve"> (95% CI)</w:t>
            </w:r>
            <w:r w:rsidRPr="00AC5F7B">
              <w:rPr>
                <w:rFonts w:eastAsia="Arial" w:cs="Arial"/>
                <w:sz w:val="16"/>
                <w:vertAlign w:val="superscript"/>
                <w:lang w:val="en-GB"/>
              </w:rPr>
              <w:t>c</w:t>
            </w:r>
          </w:p>
        </w:tc>
      </w:tr>
      <w:tr w:rsidR="00B6689E" w:rsidRPr="00AC5F7B" w14:paraId="4EE2265E" w14:textId="77777777" w:rsidTr="001B72E7">
        <w:tc>
          <w:tcPr>
            <w:tcW w:w="0" w:type="auto"/>
            <w:tcBorders>
              <w:top w:val="single" w:sz="4" w:space="0" w:color="auto"/>
            </w:tcBorders>
          </w:tcPr>
          <w:p w14:paraId="238D4604" w14:textId="02C56763" w:rsidR="00B6689E" w:rsidRPr="00AC5F7B" w:rsidRDefault="00B6689E" w:rsidP="00591C71">
            <w:pPr>
              <w:rPr>
                <w:rFonts w:eastAsia="Arial" w:cs="Arial"/>
                <w:sz w:val="16"/>
                <w:lang w:val="en-GB"/>
              </w:rPr>
            </w:pPr>
            <w:r w:rsidRPr="00AC5F7B">
              <w:rPr>
                <w:rFonts w:eastAsia="Arial" w:cs="Arial"/>
                <w:sz w:val="16"/>
                <w:lang w:val="en-GB"/>
              </w:rPr>
              <w:t>Mental health diagnos</w:t>
            </w:r>
            <w:r w:rsidR="00591C71">
              <w:rPr>
                <w:rFonts w:eastAsia="Arial" w:cs="Arial"/>
                <w:sz w:val="16"/>
                <w:lang w:val="en-GB"/>
              </w:rPr>
              <w:t>e</w:t>
            </w:r>
            <w:r w:rsidRPr="00AC5F7B">
              <w:rPr>
                <w:rFonts w:eastAsia="Arial" w:cs="Arial"/>
                <w:sz w:val="16"/>
                <w:lang w:val="en-GB"/>
              </w:rPr>
              <w:t>s</w:t>
            </w:r>
          </w:p>
        </w:tc>
        <w:tc>
          <w:tcPr>
            <w:tcW w:w="0" w:type="auto"/>
            <w:tcBorders>
              <w:top w:val="single" w:sz="4" w:space="0" w:color="auto"/>
            </w:tcBorders>
          </w:tcPr>
          <w:p w14:paraId="7DC3C1BE" w14:textId="77777777" w:rsidR="00B6689E" w:rsidRPr="00AC5F7B" w:rsidRDefault="00B6689E" w:rsidP="00F726E1">
            <w:pPr>
              <w:jc w:val="right"/>
              <w:rPr>
                <w:rFonts w:eastAsia="Arial" w:cs="Arial"/>
                <w:sz w:val="16"/>
                <w:lang w:val="en-GB"/>
              </w:rPr>
            </w:pPr>
          </w:p>
        </w:tc>
        <w:tc>
          <w:tcPr>
            <w:tcW w:w="0" w:type="auto"/>
            <w:tcBorders>
              <w:top w:val="single" w:sz="4" w:space="0" w:color="auto"/>
            </w:tcBorders>
          </w:tcPr>
          <w:p w14:paraId="59ECA25D" w14:textId="77777777" w:rsidR="00B6689E" w:rsidRPr="00AC5F7B" w:rsidRDefault="00B6689E" w:rsidP="00F726E1">
            <w:pPr>
              <w:jc w:val="right"/>
              <w:rPr>
                <w:rFonts w:eastAsia="Arial" w:cs="Arial"/>
                <w:sz w:val="16"/>
                <w:lang w:val="en-GB"/>
              </w:rPr>
            </w:pPr>
          </w:p>
        </w:tc>
        <w:tc>
          <w:tcPr>
            <w:tcW w:w="0" w:type="auto"/>
            <w:tcBorders>
              <w:top w:val="single" w:sz="4" w:space="0" w:color="auto"/>
            </w:tcBorders>
          </w:tcPr>
          <w:p w14:paraId="1B573493" w14:textId="77777777" w:rsidR="00B6689E" w:rsidRPr="00AC5F7B" w:rsidRDefault="00B6689E" w:rsidP="00F726E1">
            <w:pPr>
              <w:jc w:val="right"/>
              <w:rPr>
                <w:rFonts w:eastAsia="Arial" w:cs="Arial"/>
                <w:sz w:val="16"/>
                <w:lang w:val="en-GB"/>
              </w:rPr>
            </w:pPr>
          </w:p>
        </w:tc>
        <w:tc>
          <w:tcPr>
            <w:tcW w:w="0" w:type="auto"/>
            <w:tcBorders>
              <w:top w:val="single" w:sz="4" w:space="0" w:color="auto"/>
            </w:tcBorders>
          </w:tcPr>
          <w:p w14:paraId="7B88A578" w14:textId="77777777" w:rsidR="00B6689E" w:rsidRPr="00AC5F7B" w:rsidRDefault="00B6689E" w:rsidP="00F726E1">
            <w:pPr>
              <w:jc w:val="right"/>
              <w:rPr>
                <w:rFonts w:eastAsia="Arial" w:cs="Arial"/>
                <w:sz w:val="16"/>
                <w:lang w:val="en-GB"/>
              </w:rPr>
            </w:pPr>
          </w:p>
        </w:tc>
      </w:tr>
      <w:tr w:rsidR="00B6689E" w:rsidRPr="00AC5F7B" w14:paraId="337DBFCC" w14:textId="77777777" w:rsidTr="00710B2D">
        <w:tc>
          <w:tcPr>
            <w:tcW w:w="0" w:type="auto"/>
          </w:tcPr>
          <w:p w14:paraId="0878CF11" w14:textId="6D976A61" w:rsidR="00B6689E" w:rsidRPr="00AC5F7B" w:rsidRDefault="00B6689E" w:rsidP="00F104D5">
            <w:pPr>
              <w:rPr>
                <w:rFonts w:eastAsia="Arial" w:cs="Arial"/>
                <w:sz w:val="16"/>
                <w:lang w:val="en-GB"/>
              </w:rPr>
            </w:pPr>
            <w:r w:rsidRPr="00AC5F7B">
              <w:rPr>
                <w:rFonts w:eastAsia="Arial" w:cs="Arial"/>
                <w:sz w:val="16"/>
                <w:lang w:val="en-GB"/>
              </w:rPr>
              <w:t xml:space="preserve">  No mental health diagnosis</w:t>
            </w:r>
          </w:p>
        </w:tc>
        <w:tc>
          <w:tcPr>
            <w:tcW w:w="0" w:type="auto"/>
          </w:tcPr>
          <w:p w14:paraId="1DAC6F95" w14:textId="34361B78" w:rsidR="00B6689E" w:rsidRPr="00AC5F7B" w:rsidRDefault="00B6689E" w:rsidP="00F104D5">
            <w:pPr>
              <w:jc w:val="right"/>
              <w:rPr>
                <w:rFonts w:eastAsia="Arial" w:cs="Arial"/>
                <w:sz w:val="16"/>
                <w:lang w:val="en-GB"/>
              </w:rPr>
            </w:pPr>
            <w:r w:rsidRPr="00AC5F7B">
              <w:rPr>
                <w:rFonts w:eastAsia="Arial" w:cs="Arial"/>
                <w:sz w:val="16"/>
                <w:lang w:val="en-GB"/>
              </w:rPr>
              <w:t>1.00</w:t>
            </w:r>
          </w:p>
        </w:tc>
        <w:tc>
          <w:tcPr>
            <w:tcW w:w="0" w:type="auto"/>
          </w:tcPr>
          <w:p w14:paraId="7B4167A4" w14:textId="1D2575D6" w:rsidR="00B6689E" w:rsidRPr="00AC5F7B" w:rsidRDefault="00B6689E" w:rsidP="00F104D5">
            <w:pPr>
              <w:jc w:val="right"/>
              <w:rPr>
                <w:rFonts w:eastAsia="Arial" w:cs="Arial"/>
                <w:sz w:val="16"/>
                <w:lang w:val="en-GB"/>
              </w:rPr>
            </w:pPr>
            <w:r w:rsidRPr="00AC5F7B">
              <w:rPr>
                <w:rFonts w:eastAsia="Arial" w:cs="Arial"/>
                <w:sz w:val="16"/>
                <w:lang w:val="en-GB"/>
              </w:rPr>
              <w:t>1.00</w:t>
            </w:r>
          </w:p>
        </w:tc>
        <w:tc>
          <w:tcPr>
            <w:tcW w:w="0" w:type="auto"/>
          </w:tcPr>
          <w:p w14:paraId="708A188C" w14:textId="3191BCC7" w:rsidR="00B6689E" w:rsidRPr="00AC5F7B" w:rsidRDefault="00B6689E" w:rsidP="00F104D5">
            <w:pPr>
              <w:jc w:val="right"/>
              <w:rPr>
                <w:rFonts w:eastAsia="Arial" w:cs="Arial"/>
                <w:sz w:val="16"/>
                <w:lang w:val="en-GB"/>
              </w:rPr>
            </w:pPr>
            <w:r w:rsidRPr="00AC5F7B">
              <w:rPr>
                <w:rFonts w:eastAsia="Arial" w:cs="Arial"/>
                <w:sz w:val="16"/>
                <w:lang w:val="en-GB"/>
              </w:rPr>
              <w:t>1.00</w:t>
            </w:r>
          </w:p>
        </w:tc>
        <w:tc>
          <w:tcPr>
            <w:tcW w:w="0" w:type="auto"/>
          </w:tcPr>
          <w:p w14:paraId="7CDC9BE8" w14:textId="1616A4BE" w:rsidR="00B6689E" w:rsidRPr="00AC5F7B" w:rsidRDefault="00B6689E" w:rsidP="00F104D5">
            <w:pPr>
              <w:jc w:val="right"/>
              <w:rPr>
                <w:rFonts w:eastAsia="Arial" w:cs="Arial"/>
                <w:sz w:val="16"/>
                <w:lang w:val="en-GB"/>
              </w:rPr>
            </w:pPr>
            <w:r w:rsidRPr="00AC5F7B">
              <w:rPr>
                <w:rFonts w:eastAsia="Arial" w:cs="Arial"/>
                <w:sz w:val="16"/>
                <w:lang w:val="en-GB"/>
              </w:rPr>
              <w:t>1.00</w:t>
            </w:r>
          </w:p>
        </w:tc>
      </w:tr>
      <w:tr w:rsidR="00B6689E" w:rsidRPr="00AC5F7B" w14:paraId="30AB310C" w14:textId="77777777" w:rsidTr="00710B2D">
        <w:tc>
          <w:tcPr>
            <w:tcW w:w="0" w:type="auto"/>
          </w:tcPr>
          <w:p w14:paraId="1D47E40A" w14:textId="7D227BCD" w:rsidR="00B6689E" w:rsidRPr="00AC5F7B" w:rsidRDefault="00B6689E" w:rsidP="00F104D5">
            <w:pPr>
              <w:rPr>
                <w:rFonts w:eastAsia="Arial" w:cs="Arial"/>
                <w:sz w:val="16"/>
                <w:lang w:val="en-GB"/>
              </w:rPr>
            </w:pPr>
            <w:r w:rsidRPr="00AC5F7B">
              <w:rPr>
                <w:rFonts w:eastAsia="Arial" w:cs="Arial"/>
                <w:sz w:val="16"/>
                <w:lang w:val="en-GB"/>
              </w:rPr>
              <w:t xml:space="preserve">  Organic mental disorder</w:t>
            </w:r>
          </w:p>
        </w:tc>
        <w:tc>
          <w:tcPr>
            <w:tcW w:w="0" w:type="auto"/>
          </w:tcPr>
          <w:p w14:paraId="6A041FE8" w14:textId="01DF1003" w:rsidR="00B6689E" w:rsidRPr="00AC5F7B" w:rsidRDefault="00B6689E" w:rsidP="00F104D5">
            <w:pPr>
              <w:jc w:val="right"/>
              <w:rPr>
                <w:rFonts w:eastAsia="Arial" w:cs="Arial"/>
                <w:sz w:val="16"/>
                <w:lang w:val="en-GB"/>
              </w:rPr>
            </w:pPr>
            <w:r w:rsidRPr="00AC5F7B">
              <w:rPr>
                <w:rFonts w:eastAsia="Arial" w:cs="Arial"/>
                <w:sz w:val="16"/>
                <w:lang w:val="en-GB"/>
              </w:rPr>
              <w:t>1.70 (1.34-2.15)</w:t>
            </w:r>
          </w:p>
        </w:tc>
        <w:tc>
          <w:tcPr>
            <w:tcW w:w="0" w:type="auto"/>
          </w:tcPr>
          <w:p w14:paraId="3B49040A" w14:textId="6575E5C8" w:rsidR="00B6689E" w:rsidRPr="00AC5F7B" w:rsidRDefault="00B6689E" w:rsidP="00F104D5">
            <w:pPr>
              <w:jc w:val="right"/>
              <w:rPr>
                <w:rFonts w:eastAsia="Arial" w:cs="Arial"/>
                <w:sz w:val="16"/>
                <w:lang w:val="en-GB"/>
              </w:rPr>
            </w:pPr>
            <w:r w:rsidRPr="00AC5F7B">
              <w:rPr>
                <w:rFonts w:eastAsia="Arial" w:cs="Arial"/>
                <w:sz w:val="16"/>
                <w:lang w:val="en-GB"/>
              </w:rPr>
              <w:t>1.78 (1.41-2.24)</w:t>
            </w:r>
          </w:p>
        </w:tc>
        <w:tc>
          <w:tcPr>
            <w:tcW w:w="0" w:type="auto"/>
          </w:tcPr>
          <w:p w14:paraId="7D8EF242" w14:textId="204B9F50" w:rsidR="00B6689E" w:rsidRPr="00AC5F7B" w:rsidRDefault="00B6689E" w:rsidP="00F104D5">
            <w:pPr>
              <w:jc w:val="right"/>
              <w:rPr>
                <w:rFonts w:eastAsia="Arial" w:cs="Arial"/>
                <w:sz w:val="16"/>
                <w:lang w:val="en-GB"/>
              </w:rPr>
            </w:pPr>
            <w:r w:rsidRPr="00AC5F7B">
              <w:rPr>
                <w:rFonts w:eastAsia="Arial" w:cs="Arial"/>
                <w:sz w:val="16"/>
                <w:lang w:val="en-GB"/>
              </w:rPr>
              <w:t>1.55 (1.22-1.96)</w:t>
            </w:r>
          </w:p>
        </w:tc>
        <w:tc>
          <w:tcPr>
            <w:tcW w:w="0" w:type="auto"/>
          </w:tcPr>
          <w:p w14:paraId="6FF0D7C4" w14:textId="6F3B5872" w:rsidR="00B6689E" w:rsidRPr="00AC5F7B" w:rsidRDefault="00B6689E" w:rsidP="00F104D5">
            <w:pPr>
              <w:jc w:val="right"/>
              <w:rPr>
                <w:rFonts w:eastAsia="Arial" w:cs="Arial"/>
                <w:sz w:val="16"/>
                <w:highlight w:val="green"/>
                <w:lang w:val="en-GB"/>
              </w:rPr>
            </w:pPr>
            <w:r w:rsidRPr="00AC5F7B">
              <w:rPr>
                <w:rFonts w:eastAsia="Arial" w:cs="Arial"/>
                <w:sz w:val="16"/>
                <w:lang w:val="en-GB"/>
              </w:rPr>
              <w:t>1.34 (1.09-1.66)</w:t>
            </w:r>
          </w:p>
        </w:tc>
      </w:tr>
      <w:tr w:rsidR="00B6689E" w:rsidRPr="00AC5F7B" w14:paraId="40402FA3" w14:textId="77777777" w:rsidTr="00710B2D">
        <w:tc>
          <w:tcPr>
            <w:tcW w:w="0" w:type="auto"/>
          </w:tcPr>
          <w:p w14:paraId="5FA836F1" w14:textId="0C2D259F" w:rsidR="00B6689E" w:rsidRPr="00AC5F7B" w:rsidRDefault="00B6689E" w:rsidP="00F104D5">
            <w:pPr>
              <w:rPr>
                <w:rFonts w:eastAsia="Arial" w:cs="Arial"/>
                <w:sz w:val="16"/>
                <w:lang w:val="en-GB"/>
              </w:rPr>
            </w:pPr>
            <w:r w:rsidRPr="00AC5F7B">
              <w:rPr>
                <w:rFonts w:eastAsia="Arial" w:cs="Arial"/>
                <w:sz w:val="16"/>
                <w:lang w:val="en-GB"/>
              </w:rPr>
              <w:t xml:space="preserve">  Substance use disorder</w:t>
            </w:r>
          </w:p>
        </w:tc>
        <w:tc>
          <w:tcPr>
            <w:tcW w:w="0" w:type="auto"/>
          </w:tcPr>
          <w:p w14:paraId="53509637" w14:textId="3A1F13CE" w:rsidR="00B6689E" w:rsidRPr="00AC5F7B" w:rsidRDefault="00B6689E" w:rsidP="00F104D5">
            <w:pPr>
              <w:jc w:val="right"/>
              <w:rPr>
                <w:rFonts w:eastAsia="Arial" w:cs="Arial"/>
                <w:sz w:val="16"/>
                <w:lang w:val="en-GB"/>
              </w:rPr>
            </w:pPr>
            <w:r w:rsidRPr="00AC5F7B">
              <w:rPr>
                <w:rFonts w:eastAsia="Arial" w:cs="Arial"/>
                <w:sz w:val="16"/>
                <w:lang w:val="en-GB"/>
              </w:rPr>
              <w:t>2.03 (1.58-2.60)</w:t>
            </w:r>
          </w:p>
        </w:tc>
        <w:tc>
          <w:tcPr>
            <w:tcW w:w="0" w:type="auto"/>
          </w:tcPr>
          <w:p w14:paraId="559F8D94" w14:textId="55478A52" w:rsidR="00B6689E" w:rsidRPr="00AC5F7B" w:rsidRDefault="00B6689E" w:rsidP="00F104D5">
            <w:pPr>
              <w:jc w:val="right"/>
              <w:rPr>
                <w:rFonts w:eastAsia="Arial" w:cs="Arial"/>
                <w:sz w:val="16"/>
                <w:lang w:val="en-GB"/>
              </w:rPr>
            </w:pPr>
            <w:r w:rsidRPr="00AC5F7B">
              <w:rPr>
                <w:rFonts w:eastAsia="Arial" w:cs="Arial"/>
                <w:sz w:val="16"/>
                <w:lang w:val="en-GB"/>
              </w:rPr>
              <w:t>1.82 (1.42-2.34)</w:t>
            </w:r>
          </w:p>
        </w:tc>
        <w:tc>
          <w:tcPr>
            <w:tcW w:w="0" w:type="auto"/>
          </w:tcPr>
          <w:p w14:paraId="6129B8C8" w14:textId="00F43832" w:rsidR="00B6689E" w:rsidRPr="00AC5F7B" w:rsidRDefault="00B6689E" w:rsidP="00F104D5">
            <w:pPr>
              <w:jc w:val="right"/>
              <w:rPr>
                <w:rFonts w:eastAsia="Arial" w:cs="Arial"/>
                <w:sz w:val="16"/>
                <w:lang w:val="en-GB"/>
              </w:rPr>
            </w:pPr>
            <w:r w:rsidRPr="00AC5F7B">
              <w:rPr>
                <w:rFonts w:eastAsia="Arial" w:cs="Arial"/>
                <w:sz w:val="16"/>
                <w:lang w:val="en-GB"/>
              </w:rPr>
              <w:t>1.53 (1.19-1.97)</w:t>
            </w:r>
          </w:p>
        </w:tc>
        <w:tc>
          <w:tcPr>
            <w:tcW w:w="0" w:type="auto"/>
          </w:tcPr>
          <w:p w14:paraId="18A2C266" w14:textId="44AB57D5" w:rsidR="00B6689E" w:rsidRPr="00AC5F7B" w:rsidRDefault="00B6689E" w:rsidP="00F104D5">
            <w:pPr>
              <w:jc w:val="right"/>
              <w:rPr>
                <w:rFonts w:eastAsia="Arial" w:cs="Arial"/>
                <w:sz w:val="16"/>
                <w:highlight w:val="green"/>
                <w:lang w:val="en-GB"/>
              </w:rPr>
            </w:pPr>
            <w:r w:rsidRPr="00AC5F7B">
              <w:rPr>
                <w:rFonts w:eastAsia="Arial" w:cs="Arial"/>
                <w:sz w:val="16"/>
                <w:lang w:val="en-GB"/>
              </w:rPr>
              <w:t>1.03 (0.83-1.27)</w:t>
            </w:r>
          </w:p>
        </w:tc>
      </w:tr>
      <w:tr w:rsidR="00B6689E" w:rsidRPr="00AC5F7B" w14:paraId="658F2484" w14:textId="77777777" w:rsidTr="00710B2D">
        <w:tc>
          <w:tcPr>
            <w:tcW w:w="0" w:type="auto"/>
          </w:tcPr>
          <w:p w14:paraId="5EEB20B5" w14:textId="60C2AA57" w:rsidR="00B6689E" w:rsidRPr="00AC5F7B" w:rsidRDefault="00B6689E" w:rsidP="00F104D5">
            <w:pPr>
              <w:rPr>
                <w:rFonts w:eastAsia="Arial" w:cs="Arial"/>
                <w:sz w:val="16"/>
                <w:lang w:val="en-GB"/>
              </w:rPr>
            </w:pPr>
            <w:r w:rsidRPr="00AC5F7B">
              <w:rPr>
                <w:rFonts w:eastAsia="Arial" w:cs="Arial"/>
                <w:sz w:val="16"/>
                <w:lang w:val="en-GB"/>
              </w:rPr>
              <w:t xml:space="preserve">  Serious mental disorder</w:t>
            </w:r>
          </w:p>
        </w:tc>
        <w:tc>
          <w:tcPr>
            <w:tcW w:w="0" w:type="auto"/>
          </w:tcPr>
          <w:p w14:paraId="7D52B8C2" w14:textId="6FDC629F" w:rsidR="00B6689E" w:rsidRPr="00AC5F7B" w:rsidRDefault="00B6689E" w:rsidP="00F104D5">
            <w:pPr>
              <w:jc w:val="right"/>
              <w:rPr>
                <w:rFonts w:eastAsia="Arial" w:cs="Arial"/>
                <w:sz w:val="16"/>
                <w:lang w:val="en-GB"/>
              </w:rPr>
            </w:pPr>
            <w:r w:rsidRPr="00AC5F7B">
              <w:rPr>
                <w:rFonts w:eastAsia="Arial" w:cs="Arial"/>
                <w:sz w:val="16"/>
                <w:lang w:val="en-GB"/>
              </w:rPr>
              <w:t>1.42 (1.20-1.68)</w:t>
            </w:r>
          </w:p>
        </w:tc>
        <w:tc>
          <w:tcPr>
            <w:tcW w:w="0" w:type="auto"/>
          </w:tcPr>
          <w:p w14:paraId="6986F817" w14:textId="74C06246" w:rsidR="00B6689E" w:rsidRPr="00AC5F7B" w:rsidRDefault="00B6689E" w:rsidP="00F104D5">
            <w:pPr>
              <w:jc w:val="right"/>
              <w:rPr>
                <w:rFonts w:eastAsia="Arial" w:cs="Arial"/>
                <w:sz w:val="16"/>
                <w:lang w:val="en-GB"/>
              </w:rPr>
            </w:pPr>
            <w:r w:rsidRPr="00AC5F7B">
              <w:rPr>
                <w:rFonts w:eastAsia="Arial" w:cs="Arial"/>
                <w:sz w:val="16"/>
                <w:lang w:val="en-GB"/>
              </w:rPr>
              <w:t>1.54 (1.30-1.82)</w:t>
            </w:r>
          </w:p>
        </w:tc>
        <w:tc>
          <w:tcPr>
            <w:tcW w:w="0" w:type="auto"/>
          </w:tcPr>
          <w:p w14:paraId="65190FA9" w14:textId="1635C38F" w:rsidR="00B6689E" w:rsidRPr="00AC5F7B" w:rsidRDefault="00B6689E" w:rsidP="00F104D5">
            <w:pPr>
              <w:jc w:val="right"/>
              <w:rPr>
                <w:rFonts w:eastAsia="Arial" w:cs="Arial"/>
                <w:sz w:val="16"/>
                <w:lang w:val="en-GB"/>
              </w:rPr>
            </w:pPr>
            <w:r w:rsidRPr="00AC5F7B">
              <w:rPr>
                <w:rFonts w:eastAsia="Arial" w:cs="Arial"/>
                <w:sz w:val="16"/>
                <w:lang w:val="en-GB"/>
              </w:rPr>
              <w:t>1.30 (1.09-1.54)</w:t>
            </w:r>
          </w:p>
        </w:tc>
        <w:tc>
          <w:tcPr>
            <w:tcW w:w="0" w:type="auto"/>
          </w:tcPr>
          <w:p w14:paraId="0D7AA93A" w14:textId="24C188D7" w:rsidR="00B6689E" w:rsidRPr="00AC5F7B" w:rsidRDefault="00B6689E" w:rsidP="00F104D5">
            <w:pPr>
              <w:jc w:val="right"/>
              <w:rPr>
                <w:rFonts w:eastAsia="Arial" w:cs="Arial"/>
                <w:sz w:val="16"/>
                <w:highlight w:val="green"/>
                <w:lang w:val="en-GB"/>
              </w:rPr>
            </w:pPr>
            <w:r w:rsidRPr="00AC5F7B">
              <w:rPr>
                <w:rFonts w:eastAsia="Arial" w:cs="Arial"/>
                <w:sz w:val="16"/>
                <w:lang w:val="en-GB"/>
              </w:rPr>
              <w:t>1.27 (1.09-1.48)</w:t>
            </w:r>
          </w:p>
        </w:tc>
      </w:tr>
      <w:tr w:rsidR="00B6689E" w:rsidRPr="00AC5F7B" w14:paraId="1766E174" w14:textId="77777777" w:rsidTr="00710B2D">
        <w:tc>
          <w:tcPr>
            <w:tcW w:w="0" w:type="auto"/>
          </w:tcPr>
          <w:p w14:paraId="5D2E4ADC" w14:textId="267F1979" w:rsidR="00B6689E" w:rsidRPr="00AC5F7B" w:rsidRDefault="00B6689E" w:rsidP="00FB39D6">
            <w:pPr>
              <w:rPr>
                <w:rFonts w:eastAsia="Arial" w:cs="Arial"/>
                <w:sz w:val="16"/>
                <w:lang w:val="en-GB"/>
              </w:rPr>
            </w:pPr>
            <w:r w:rsidRPr="00AC5F7B">
              <w:rPr>
                <w:rFonts w:eastAsia="Arial" w:cs="Arial"/>
                <w:sz w:val="16"/>
                <w:lang w:val="en-GB"/>
              </w:rPr>
              <w:t xml:space="preserve">  Depression</w:t>
            </w:r>
          </w:p>
        </w:tc>
        <w:tc>
          <w:tcPr>
            <w:tcW w:w="0" w:type="auto"/>
          </w:tcPr>
          <w:p w14:paraId="53FAD51A" w14:textId="60160EB9" w:rsidR="00B6689E" w:rsidRPr="00AC5F7B" w:rsidRDefault="00B6689E" w:rsidP="00F104D5">
            <w:pPr>
              <w:jc w:val="right"/>
              <w:rPr>
                <w:rFonts w:eastAsia="Arial" w:cs="Arial"/>
                <w:sz w:val="16"/>
                <w:lang w:val="en-GB"/>
              </w:rPr>
            </w:pPr>
            <w:r w:rsidRPr="00AC5F7B">
              <w:rPr>
                <w:rFonts w:eastAsia="Arial" w:cs="Arial"/>
                <w:sz w:val="16"/>
                <w:lang w:val="en-GB"/>
              </w:rPr>
              <w:t>1.17 (1.09-1.26)</w:t>
            </w:r>
          </w:p>
        </w:tc>
        <w:tc>
          <w:tcPr>
            <w:tcW w:w="0" w:type="auto"/>
          </w:tcPr>
          <w:p w14:paraId="58CE37F6" w14:textId="493FB961" w:rsidR="00B6689E" w:rsidRPr="00AC5F7B" w:rsidRDefault="00B6689E" w:rsidP="00F104D5">
            <w:pPr>
              <w:jc w:val="right"/>
              <w:rPr>
                <w:rFonts w:eastAsia="Arial" w:cs="Arial"/>
                <w:sz w:val="16"/>
                <w:lang w:val="en-GB"/>
              </w:rPr>
            </w:pPr>
            <w:r w:rsidRPr="00AC5F7B">
              <w:rPr>
                <w:rFonts w:eastAsia="Arial" w:cs="Arial"/>
                <w:sz w:val="16"/>
                <w:lang w:val="en-GB"/>
              </w:rPr>
              <w:t>1.26 (1.17-1.35)</w:t>
            </w:r>
          </w:p>
        </w:tc>
        <w:tc>
          <w:tcPr>
            <w:tcW w:w="0" w:type="auto"/>
          </w:tcPr>
          <w:p w14:paraId="5FE380A3" w14:textId="345D350A" w:rsidR="00B6689E" w:rsidRPr="00AC5F7B" w:rsidRDefault="00B6689E" w:rsidP="00F104D5">
            <w:pPr>
              <w:jc w:val="right"/>
              <w:rPr>
                <w:rFonts w:eastAsia="Arial" w:cs="Arial"/>
                <w:sz w:val="16"/>
                <w:lang w:val="en-GB"/>
              </w:rPr>
            </w:pPr>
            <w:r w:rsidRPr="00AC5F7B">
              <w:rPr>
                <w:rFonts w:eastAsia="Arial" w:cs="Arial"/>
                <w:sz w:val="16"/>
                <w:lang w:val="en-GB"/>
              </w:rPr>
              <w:t>1.19 (1.10-1.28)</w:t>
            </w:r>
          </w:p>
        </w:tc>
        <w:tc>
          <w:tcPr>
            <w:tcW w:w="0" w:type="auto"/>
          </w:tcPr>
          <w:p w14:paraId="35CAE52D" w14:textId="06AD3EB9" w:rsidR="00B6689E" w:rsidRPr="00AC5F7B" w:rsidRDefault="00B6689E" w:rsidP="00F104D5">
            <w:pPr>
              <w:jc w:val="right"/>
              <w:rPr>
                <w:rFonts w:eastAsia="Arial" w:cs="Arial"/>
                <w:sz w:val="16"/>
                <w:highlight w:val="green"/>
                <w:lang w:val="en-GB"/>
              </w:rPr>
            </w:pPr>
            <w:r w:rsidRPr="00AC5F7B">
              <w:rPr>
                <w:rFonts w:eastAsia="Arial" w:cs="Arial"/>
                <w:sz w:val="16"/>
                <w:lang w:val="en-GB"/>
              </w:rPr>
              <w:t>1.11 (1.04-1.19)</w:t>
            </w:r>
          </w:p>
        </w:tc>
      </w:tr>
      <w:tr w:rsidR="00B6689E" w:rsidRPr="00AC5F7B" w14:paraId="1EA68DFD" w14:textId="77777777" w:rsidTr="00710B2D">
        <w:tc>
          <w:tcPr>
            <w:tcW w:w="0" w:type="auto"/>
          </w:tcPr>
          <w:p w14:paraId="3B0474EA" w14:textId="415B2D5E" w:rsidR="00B6689E" w:rsidRPr="00AC5F7B" w:rsidRDefault="00B6689E" w:rsidP="00FB39D6">
            <w:pPr>
              <w:rPr>
                <w:rFonts w:eastAsia="Arial" w:cs="Arial"/>
                <w:sz w:val="16"/>
                <w:lang w:val="en-GB"/>
              </w:rPr>
            </w:pPr>
            <w:r w:rsidRPr="00AC5F7B">
              <w:rPr>
                <w:rFonts w:eastAsia="Arial" w:cs="Arial"/>
                <w:sz w:val="16"/>
                <w:lang w:val="en-GB"/>
              </w:rPr>
              <w:t xml:space="preserve">  Anxiety</w:t>
            </w:r>
          </w:p>
        </w:tc>
        <w:tc>
          <w:tcPr>
            <w:tcW w:w="0" w:type="auto"/>
          </w:tcPr>
          <w:p w14:paraId="35060063" w14:textId="5EAD00A0" w:rsidR="00B6689E" w:rsidRPr="00AC5F7B" w:rsidRDefault="00B6689E" w:rsidP="00F104D5">
            <w:pPr>
              <w:jc w:val="right"/>
              <w:rPr>
                <w:rFonts w:eastAsia="Arial" w:cs="Arial"/>
                <w:sz w:val="16"/>
                <w:lang w:val="en-GB"/>
              </w:rPr>
            </w:pPr>
            <w:r w:rsidRPr="00AC5F7B">
              <w:rPr>
                <w:rFonts w:eastAsia="Arial" w:cs="Arial"/>
                <w:sz w:val="16"/>
                <w:lang w:val="en-GB"/>
              </w:rPr>
              <w:t>1.03 (0.97-1.10)</w:t>
            </w:r>
          </w:p>
        </w:tc>
        <w:tc>
          <w:tcPr>
            <w:tcW w:w="0" w:type="auto"/>
          </w:tcPr>
          <w:p w14:paraId="4249A577" w14:textId="2DFDE4E6" w:rsidR="00B6689E" w:rsidRPr="00AC5F7B" w:rsidRDefault="00B6689E" w:rsidP="00F104D5">
            <w:pPr>
              <w:jc w:val="right"/>
              <w:rPr>
                <w:rFonts w:eastAsia="Arial" w:cs="Arial"/>
                <w:sz w:val="16"/>
                <w:lang w:val="en-GB"/>
              </w:rPr>
            </w:pPr>
            <w:r w:rsidRPr="00AC5F7B">
              <w:rPr>
                <w:rFonts w:eastAsia="Arial" w:cs="Arial"/>
                <w:sz w:val="16"/>
                <w:lang w:val="en-GB"/>
              </w:rPr>
              <w:t>1.11 (1.04-1.19)</w:t>
            </w:r>
          </w:p>
        </w:tc>
        <w:tc>
          <w:tcPr>
            <w:tcW w:w="0" w:type="auto"/>
          </w:tcPr>
          <w:p w14:paraId="073796B5" w14:textId="3BAF2540" w:rsidR="00B6689E" w:rsidRPr="00AC5F7B" w:rsidRDefault="00B6689E" w:rsidP="00F104D5">
            <w:pPr>
              <w:jc w:val="right"/>
              <w:rPr>
                <w:rFonts w:eastAsia="Arial" w:cs="Arial"/>
                <w:sz w:val="16"/>
                <w:lang w:val="en-GB"/>
              </w:rPr>
            </w:pPr>
            <w:r w:rsidRPr="00AC5F7B">
              <w:rPr>
                <w:rFonts w:eastAsia="Arial" w:cs="Arial"/>
                <w:sz w:val="16"/>
                <w:lang w:val="en-GB"/>
              </w:rPr>
              <w:t>1.04 (0.97-1.11)</w:t>
            </w:r>
          </w:p>
        </w:tc>
        <w:tc>
          <w:tcPr>
            <w:tcW w:w="0" w:type="auto"/>
          </w:tcPr>
          <w:p w14:paraId="7A9D5EA3" w14:textId="0E538CB3" w:rsidR="00B6689E" w:rsidRPr="00AC5F7B" w:rsidRDefault="00B6689E" w:rsidP="00F104D5">
            <w:pPr>
              <w:jc w:val="right"/>
              <w:rPr>
                <w:rFonts w:eastAsia="Arial" w:cs="Arial"/>
                <w:sz w:val="16"/>
                <w:highlight w:val="green"/>
                <w:lang w:val="en-GB"/>
              </w:rPr>
            </w:pPr>
            <w:r w:rsidRPr="00AC5F7B">
              <w:rPr>
                <w:rFonts w:eastAsia="Arial" w:cs="Arial"/>
                <w:sz w:val="16"/>
                <w:lang w:val="en-GB"/>
              </w:rPr>
              <w:t>1.00 (0.95-1.07)</w:t>
            </w:r>
          </w:p>
        </w:tc>
      </w:tr>
      <w:tr w:rsidR="00B6689E" w:rsidRPr="00AC5F7B" w14:paraId="3A11E0FB" w14:textId="77777777" w:rsidTr="00710B2D">
        <w:tc>
          <w:tcPr>
            <w:tcW w:w="0" w:type="auto"/>
          </w:tcPr>
          <w:p w14:paraId="1D92EDB4" w14:textId="169A6EF7" w:rsidR="00B6689E" w:rsidRPr="00AC5F7B" w:rsidRDefault="00B6689E" w:rsidP="00F104D5">
            <w:pPr>
              <w:rPr>
                <w:rFonts w:eastAsia="Arial" w:cs="Arial"/>
                <w:sz w:val="16"/>
                <w:lang w:val="en-GB"/>
              </w:rPr>
            </w:pPr>
            <w:r w:rsidRPr="00AC5F7B">
              <w:rPr>
                <w:rFonts w:eastAsia="Arial" w:cs="Arial"/>
                <w:sz w:val="16"/>
                <w:lang w:val="en-GB"/>
              </w:rPr>
              <w:t xml:space="preserve">  Other mental disorders</w:t>
            </w:r>
          </w:p>
        </w:tc>
        <w:tc>
          <w:tcPr>
            <w:tcW w:w="0" w:type="auto"/>
          </w:tcPr>
          <w:p w14:paraId="28B5DDEC" w14:textId="3BBE9938" w:rsidR="00B6689E" w:rsidRPr="00AC5F7B" w:rsidRDefault="00B6689E" w:rsidP="00F104D5">
            <w:pPr>
              <w:jc w:val="right"/>
              <w:rPr>
                <w:rFonts w:eastAsia="Arial" w:cs="Arial"/>
                <w:sz w:val="16"/>
                <w:lang w:val="en-GB"/>
              </w:rPr>
            </w:pPr>
            <w:r w:rsidRPr="00AC5F7B">
              <w:rPr>
                <w:rFonts w:eastAsia="Arial" w:cs="Arial"/>
                <w:sz w:val="16"/>
                <w:lang w:val="en-GB"/>
              </w:rPr>
              <w:t>1.08 (0.97-1.22)</w:t>
            </w:r>
          </w:p>
        </w:tc>
        <w:tc>
          <w:tcPr>
            <w:tcW w:w="0" w:type="auto"/>
          </w:tcPr>
          <w:p w14:paraId="640F74CF" w14:textId="1A08DFEC" w:rsidR="00B6689E" w:rsidRPr="00AC5F7B" w:rsidRDefault="00B6689E" w:rsidP="00F104D5">
            <w:pPr>
              <w:jc w:val="right"/>
              <w:rPr>
                <w:rFonts w:eastAsia="Arial" w:cs="Arial"/>
                <w:sz w:val="16"/>
                <w:lang w:val="en-GB"/>
              </w:rPr>
            </w:pPr>
            <w:r w:rsidRPr="00AC5F7B">
              <w:rPr>
                <w:rFonts w:eastAsia="Arial" w:cs="Arial"/>
                <w:sz w:val="16"/>
                <w:lang w:val="en-GB"/>
              </w:rPr>
              <w:t>1.10 (0.98-1.23)</w:t>
            </w:r>
          </w:p>
        </w:tc>
        <w:tc>
          <w:tcPr>
            <w:tcW w:w="0" w:type="auto"/>
          </w:tcPr>
          <w:p w14:paraId="036B1676" w14:textId="31C055FD" w:rsidR="00B6689E" w:rsidRPr="00AC5F7B" w:rsidRDefault="00B6689E" w:rsidP="00F104D5">
            <w:pPr>
              <w:jc w:val="right"/>
              <w:rPr>
                <w:rFonts w:eastAsia="Arial" w:cs="Arial"/>
                <w:sz w:val="16"/>
                <w:lang w:val="en-GB"/>
              </w:rPr>
            </w:pPr>
            <w:r w:rsidRPr="00AC5F7B">
              <w:rPr>
                <w:rFonts w:eastAsia="Arial" w:cs="Arial"/>
                <w:sz w:val="16"/>
                <w:lang w:val="en-GB"/>
              </w:rPr>
              <w:t>1.01 (0.90-1.14)</w:t>
            </w:r>
          </w:p>
        </w:tc>
        <w:tc>
          <w:tcPr>
            <w:tcW w:w="0" w:type="auto"/>
          </w:tcPr>
          <w:p w14:paraId="3E4966A3" w14:textId="7F78751C" w:rsidR="00B6689E" w:rsidRPr="00AC5F7B" w:rsidRDefault="00B6689E" w:rsidP="00F104D5">
            <w:pPr>
              <w:jc w:val="right"/>
              <w:rPr>
                <w:rFonts w:eastAsia="Arial" w:cs="Arial"/>
                <w:sz w:val="16"/>
                <w:lang w:val="en-GB"/>
              </w:rPr>
            </w:pPr>
            <w:r w:rsidRPr="00AC5F7B">
              <w:rPr>
                <w:rFonts w:eastAsia="Arial" w:cs="Arial"/>
                <w:sz w:val="16"/>
                <w:lang w:val="en-GB"/>
              </w:rPr>
              <w:t>1.06 (0.96-1.17)</w:t>
            </w:r>
          </w:p>
        </w:tc>
      </w:tr>
      <w:tr w:rsidR="00B6689E" w:rsidRPr="00AC5F7B" w14:paraId="652DCA93" w14:textId="77777777" w:rsidTr="00710B2D">
        <w:tc>
          <w:tcPr>
            <w:tcW w:w="0" w:type="auto"/>
          </w:tcPr>
          <w:p w14:paraId="3254E8C9" w14:textId="1FDE3944" w:rsidR="00B6689E" w:rsidRPr="00AC5F7B" w:rsidRDefault="00B6689E" w:rsidP="00F104D5">
            <w:pPr>
              <w:rPr>
                <w:rFonts w:eastAsia="Arial" w:cs="Arial"/>
                <w:sz w:val="16"/>
                <w:lang w:val="en-GB"/>
              </w:rPr>
            </w:pPr>
            <w:r w:rsidRPr="00AC5F7B">
              <w:rPr>
                <w:rFonts w:eastAsia="Arial" w:cs="Arial"/>
                <w:sz w:val="16"/>
                <w:lang w:val="en-GB"/>
              </w:rPr>
              <w:t xml:space="preserve">  Any mental disorders</w:t>
            </w:r>
          </w:p>
        </w:tc>
        <w:tc>
          <w:tcPr>
            <w:tcW w:w="0" w:type="auto"/>
          </w:tcPr>
          <w:p w14:paraId="7E732E59" w14:textId="4BF4E49F" w:rsidR="00B6689E" w:rsidRPr="00AC5F7B" w:rsidRDefault="00B6689E" w:rsidP="00F104D5">
            <w:pPr>
              <w:jc w:val="right"/>
              <w:rPr>
                <w:rFonts w:eastAsia="Arial" w:cs="Arial"/>
                <w:sz w:val="16"/>
                <w:lang w:val="en-GB"/>
              </w:rPr>
            </w:pPr>
            <w:r w:rsidRPr="00AC5F7B">
              <w:rPr>
                <w:rFonts w:eastAsia="Arial" w:cs="Arial"/>
                <w:sz w:val="16"/>
                <w:lang w:val="en-GB"/>
              </w:rPr>
              <w:t>1.08 (1.02-1.15)</w:t>
            </w:r>
          </w:p>
        </w:tc>
        <w:tc>
          <w:tcPr>
            <w:tcW w:w="0" w:type="auto"/>
          </w:tcPr>
          <w:p w14:paraId="23C6098A" w14:textId="7363F243" w:rsidR="00B6689E" w:rsidRPr="00AC5F7B" w:rsidRDefault="00B6689E" w:rsidP="00F104D5">
            <w:pPr>
              <w:jc w:val="right"/>
              <w:rPr>
                <w:rFonts w:eastAsia="Arial" w:cs="Arial"/>
                <w:sz w:val="16"/>
                <w:highlight w:val="green"/>
                <w:lang w:val="en-GB"/>
              </w:rPr>
            </w:pPr>
            <w:r w:rsidRPr="00AC5F7B">
              <w:rPr>
                <w:rFonts w:eastAsia="Arial" w:cs="Arial"/>
                <w:sz w:val="16"/>
                <w:lang w:val="en-GB"/>
              </w:rPr>
              <w:t>1.16 (1.09-1.24)</w:t>
            </w:r>
          </w:p>
        </w:tc>
        <w:tc>
          <w:tcPr>
            <w:tcW w:w="0" w:type="auto"/>
          </w:tcPr>
          <w:p w14:paraId="6FCEDDAF" w14:textId="77777777" w:rsidR="00B6689E" w:rsidRPr="00AC5F7B" w:rsidRDefault="00B6689E" w:rsidP="00F104D5">
            <w:pPr>
              <w:jc w:val="right"/>
              <w:rPr>
                <w:rFonts w:eastAsia="Arial" w:cs="Arial"/>
                <w:sz w:val="16"/>
                <w:lang w:val="en-GB"/>
              </w:rPr>
            </w:pPr>
          </w:p>
        </w:tc>
        <w:tc>
          <w:tcPr>
            <w:tcW w:w="0" w:type="auto"/>
          </w:tcPr>
          <w:p w14:paraId="6E1B6434" w14:textId="77777777" w:rsidR="00B6689E" w:rsidRPr="00AC5F7B" w:rsidRDefault="00B6689E" w:rsidP="00F104D5">
            <w:pPr>
              <w:jc w:val="right"/>
              <w:rPr>
                <w:rFonts w:eastAsia="Arial" w:cs="Arial"/>
                <w:sz w:val="16"/>
                <w:lang w:val="en-GB"/>
              </w:rPr>
            </w:pPr>
          </w:p>
        </w:tc>
      </w:tr>
      <w:tr w:rsidR="00B6689E" w:rsidRPr="00AC5F7B" w14:paraId="19E42BB2" w14:textId="77777777" w:rsidTr="00710B2D">
        <w:tc>
          <w:tcPr>
            <w:tcW w:w="0" w:type="auto"/>
          </w:tcPr>
          <w:p w14:paraId="4E3E42AD" w14:textId="3B0722F0" w:rsidR="00B6689E" w:rsidRPr="00AC5F7B" w:rsidRDefault="00B6689E" w:rsidP="00F104D5">
            <w:pPr>
              <w:rPr>
                <w:rFonts w:eastAsia="Arial" w:cs="Arial"/>
                <w:sz w:val="16"/>
                <w:lang w:val="en-GB"/>
              </w:rPr>
            </w:pPr>
            <w:r w:rsidRPr="00AC5F7B">
              <w:rPr>
                <w:rFonts w:eastAsia="Arial" w:cs="Arial"/>
                <w:sz w:val="16"/>
                <w:lang w:val="en-GB"/>
              </w:rPr>
              <w:t>Age, y</w:t>
            </w:r>
          </w:p>
        </w:tc>
        <w:tc>
          <w:tcPr>
            <w:tcW w:w="0" w:type="auto"/>
          </w:tcPr>
          <w:p w14:paraId="4590B885" w14:textId="5E16EACA" w:rsidR="00B6689E" w:rsidRPr="00AC5F7B" w:rsidRDefault="00B6689E" w:rsidP="00F104D5">
            <w:pPr>
              <w:jc w:val="right"/>
              <w:rPr>
                <w:rFonts w:eastAsia="Arial" w:cs="Arial"/>
                <w:sz w:val="16"/>
                <w:lang w:val="en-GB"/>
              </w:rPr>
            </w:pPr>
          </w:p>
        </w:tc>
        <w:tc>
          <w:tcPr>
            <w:tcW w:w="0" w:type="auto"/>
          </w:tcPr>
          <w:p w14:paraId="5C039FB4" w14:textId="303A20B3" w:rsidR="00B6689E" w:rsidRPr="00AC5F7B" w:rsidRDefault="00B6689E" w:rsidP="00F104D5">
            <w:pPr>
              <w:jc w:val="right"/>
              <w:rPr>
                <w:rFonts w:eastAsia="Arial" w:cs="Arial"/>
                <w:sz w:val="16"/>
                <w:lang w:val="en-GB"/>
              </w:rPr>
            </w:pPr>
          </w:p>
        </w:tc>
        <w:tc>
          <w:tcPr>
            <w:tcW w:w="0" w:type="auto"/>
          </w:tcPr>
          <w:p w14:paraId="721C58EF" w14:textId="0099D266" w:rsidR="00B6689E" w:rsidRPr="00AC5F7B" w:rsidRDefault="00B6689E" w:rsidP="00F104D5">
            <w:pPr>
              <w:jc w:val="right"/>
              <w:rPr>
                <w:rFonts w:eastAsia="Arial" w:cs="Arial"/>
                <w:sz w:val="16"/>
                <w:lang w:val="en-GB"/>
              </w:rPr>
            </w:pPr>
          </w:p>
        </w:tc>
        <w:tc>
          <w:tcPr>
            <w:tcW w:w="0" w:type="auto"/>
          </w:tcPr>
          <w:p w14:paraId="448CBB2A" w14:textId="2829384C" w:rsidR="00B6689E" w:rsidRPr="00AC5F7B" w:rsidRDefault="00B6689E" w:rsidP="00F104D5">
            <w:pPr>
              <w:jc w:val="right"/>
              <w:rPr>
                <w:rFonts w:eastAsia="Arial" w:cs="Arial"/>
                <w:sz w:val="16"/>
                <w:lang w:val="en-GB"/>
              </w:rPr>
            </w:pPr>
          </w:p>
        </w:tc>
      </w:tr>
      <w:tr w:rsidR="00B6689E" w:rsidRPr="00AC5F7B" w14:paraId="31E02793" w14:textId="77777777" w:rsidTr="00710B2D">
        <w:tc>
          <w:tcPr>
            <w:tcW w:w="0" w:type="auto"/>
          </w:tcPr>
          <w:p w14:paraId="0724C858" w14:textId="354CDFAC" w:rsidR="00B6689E" w:rsidRPr="00AC5F7B" w:rsidRDefault="00B6689E" w:rsidP="00F104D5">
            <w:pPr>
              <w:rPr>
                <w:rFonts w:eastAsia="Arial" w:cs="Arial"/>
                <w:sz w:val="16"/>
                <w:lang w:val="en-GB"/>
              </w:rPr>
            </w:pPr>
            <w:r w:rsidRPr="00AC5F7B">
              <w:rPr>
                <w:rFonts w:eastAsia="Arial" w:cs="Arial"/>
                <w:sz w:val="16"/>
                <w:lang w:val="en-GB"/>
              </w:rPr>
              <w:t xml:space="preserve">  15-19</w:t>
            </w:r>
          </w:p>
        </w:tc>
        <w:tc>
          <w:tcPr>
            <w:tcW w:w="0" w:type="auto"/>
          </w:tcPr>
          <w:p w14:paraId="29267F02" w14:textId="264E68E6" w:rsidR="00B6689E" w:rsidRPr="00AC5F7B" w:rsidRDefault="00B6689E" w:rsidP="00F104D5">
            <w:pPr>
              <w:jc w:val="right"/>
              <w:rPr>
                <w:rFonts w:eastAsia="Arial" w:cs="Arial"/>
                <w:sz w:val="16"/>
                <w:lang w:val="en-GB"/>
              </w:rPr>
            </w:pPr>
            <w:r w:rsidRPr="00AC5F7B">
              <w:rPr>
                <w:rFonts w:eastAsia="Arial" w:cs="Arial"/>
                <w:sz w:val="16"/>
                <w:lang w:val="en-GB"/>
              </w:rPr>
              <w:t>2.85 (2.40-3.38)</w:t>
            </w:r>
          </w:p>
        </w:tc>
        <w:tc>
          <w:tcPr>
            <w:tcW w:w="0" w:type="auto"/>
          </w:tcPr>
          <w:p w14:paraId="44E33B8E" w14:textId="0B827938" w:rsidR="00B6689E" w:rsidRPr="00AC5F7B" w:rsidRDefault="00B6689E" w:rsidP="00F104D5">
            <w:pPr>
              <w:jc w:val="right"/>
              <w:rPr>
                <w:rFonts w:eastAsia="Arial" w:cs="Arial"/>
                <w:sz w:val="16"/>
                <w:lang w:val="en-GB"/>
              </w:rPr>
            </w:pPr>
            <w:r w:rsidRPr="00AC5F7B">
              <w:rPr>
                <w:rFonts w:eastAsia="Arial" w:cs="Arial"/>
                <w:sz w:val="16"/>
                <w:lang w:val="en-GB"/>
              </w:rPr>
              <w:t>2.71 (2.28-3.22)</w:t>
            </w:r>
          </w:p>
        </w:tc>
        <w:tc>
          <w:tcPr>
            <w:tcW w:w="0" w:type="auto"/>
          </w:tcPr>
          <w:p w14:paraId="6459032A" w14:textId="15F1F021" w:rsidR="00B6689E" w:rsidRPr="00AC5F7B" w:rsidRDefault="00B6689E" w:rsidP="00F104D5">
            <w:pPr>
              <w:jc w:val="right"/>
              <w:rPr>
                <w:rFonts w:eastAsia="Arial" w:cs="Arial"/>
                <w:sz w:val="16"/>
                <w:lang w:val="en-GB"/>
              </w:rPr>
            </w:pPr>
            <w:r w:rsidRPr="00AC5F7B">
              <w:rPr>
                <w:rFonts w:eastAsia="Arial" w:cs="Arial"/>
                <w:sz w:val="16"/>
                <w:lang w:val="en-GB"/>
              </w:rPr>
              <w:t>2.72 (2.29-3.24)</w:t>
            </w:r>
          </w:p>
        </w:tc>
        <w:tc>
          <w:tcPr>
            <w:tcW w:w="0" w:type="auto"/>
          </w:tcPr>
          <w:p w14:paraId="45DB5D84" w14:textId="78D78024" w:rsidR="00B6689E" w:rsidRPr="00AC5F7B" w:rsidRDefault="00B6689E" w:rsidP="00F104D5">
            <w:pPr>
              <w:jc w:val="right"/>
              <w:rPr>
                <w:rFonts w:eastAsia="Arial" w:cs="Arial"/>
                <w:sz w:val="16"/>
                <w:lang w:val="en-GB"/>
              </w:rPr>
            </w:pPr>
            <w:r w:rsidRPr="00AC5F7B">
              <w:rPr>
                <w:rFonts w:eastAsia="Arial" w:cs="Arial"/>
                <w:sz w:val="16"/>
                <w:lang w:val="en-GB"/>
              </w:rPr>
              <w:t>2.52 (2.14-2.96)</w:t>
            </w:r>
          </w:p>
        </w:tc>
      </w:tr>
      <w:tr w:rsidR="00B6689E" w:rsidRPr="00AC5F7B" w14:paraId="5EF7E5FA" w14:textId="77777777" w:rsidTr="00710B2D">
        <w:tc>
          <w:tcPr>
            <w:tcW w:w="0" w:type="auto"/>
          </w:tcPr>
          <w:p w14:paraId="7CA8ACBC" w14:textId="29FB3B4F" w:rsidR="00B6689E" w:rsidRPr="00AC5F7B" w:rsidRDefault="00B6689E" w:rsidP="00F104D5">
            <w:pPr>
              <w:rPr>
                <w:rFonts w:eastAsia="Arial" w:cs="Arial"/>
                <w:sz w:val="16"/>
                <w:lang w:val="en-GB"/>
              </w:rPr>
            </w:pPr>
            <w:r w:rsidRPr="00AC5F7B">
              <w:rPr>
                <w:rFonts w:eastAsia="Arial" w:cs="Arial"/>
                <w:sz w:val="16"/>
                <w:lang w:val="en-GB"/>
              </w:rPr>
              <w:t xml:space="preserve">  20-24</w:t>
            </w:r>
          </w:p>
        </w:tc>
        <w:tc>
          <w:tcPr>
            <w:tcW w:w="0" w:type="auto"/>
          </w:tcPr>
          <w:p w14:paraId="6DF7AA85" w14:textId="23DCEAE9" w:rsidR="00B6689E" w:rsidRPr="00AC5F7B" w:rsidRDefault="00B6689E" w:rsidP="00F104D5">
            <w:pPr>
              <w:jc w:val="right"/>
              <w:rPr>
                <w:rFonts w:eastAsia="Arial" w:cs="Arial"/>
                <w:sz w:val="16"/>
                <w:lang w:val="en-GB"/>
              </w:rPr>
            </w:pPr>
            <w:r w:rsidRPr="00AC5F7B">
              <w:rPr>
                <w:rFonts w:eastAsia="Arial" w:cs="Arial"/>
                <w:sz w:val="16"/>
                <w:lang w:val="en-GB"/>
              </w:rPr>
              <w:t>2.42 (1.97-2.97)</w:t>
            </w:r>
          </w:p>
        </w:tc>
        <w:tc>
          <w:tcPr>
            <w:tcW w:w="0" w:type="auto"/>
          </w:tcPr>
          <w:p w14:paraId="5155A4D4" w14:textId="649190B9" w:rsidR="00B6689E" w:rsidRPr="00AC5F7B" w:rsidRDefault="00B6689E" w:rsidP="00F104D5">
            <w:pPr>
              <w:jc w:val="right"/>
              <w:rPr>
                <w:rFonts w:eastAsia="Arial" w:cs="Arial"/>
                <w:sz w:val="16"/>
                <w:lang w:val="en-GB"/>
              </w:rPr>
            </w:pPr>
            <w:r w:rsidRPr="00AC5F7B">
              <w:rPr>
                <w:rFonts w:eastAsia="Arial" w:cs="Arial"/>
                <w:sz w:val="16"/>
                <w:lang w:val="en-GB"/>
              </w:rPr>
              <w:t>2.29 (1.84-2.85)</w:t>
            </w:r>
          </w:p>
        </w:tc>
        <w:tc>
          <w:tcPr>
            <w:tcW w:w="0" w:type="auto"/>
          </w:tcPr>
          <w:p w14:paraId="0EC3AF3B" w14:textId="031A219F" w:rsidR="00B6689E" w:rsidRPr="00AC5F7B" w:rsidRDefault="00B6689E" w:rsidP="00F104D5">
            <w:pPr>
              <w:jc w:val="right"/>
              <w:rPr>
                <w:rFonts w:eastAsia="Arial" w:cs="Arial"/>
                <w:sz w:val="16"/>
                <w:lang w:val="en-GB"/>
              </w:rPr>
            </w:pPr>
            <w:r w:rsidRPr="00AC5F7B">
              <w:rPr>
                <w:rFonts w:eastAsia="Arial" w:cs="Arial"/>
                <w:sz w:val="16"/>
                <w:lang w:val="en-GB"/>
              </w:rPr>
              <w:t>2.29 (1.83-2.85)</w:t>
            </w:r>
          </w:p>
        </w:tc>
        <w:tc>
          <w:tcPr>
            <w:tcW w:w="0" w:type="auto"/>
          </w:tcPr>
          <w:p w14:paraId="04262076" w14:textId="3E3FD313" w:rsidR="00B6689E" w:rsidRPr="00AC5F7B" w:rsidRDefault="00B6689E" w:rsidP="00F104D5">
            <w:pPr>
              <w:jc w:val="right"/>
              <w:rPr>
                <w:rFonts w:eastAsia="Arial" w:cs="Arial"/>
                <w:sz w:val="16"/>
                <w:lang w:val="en-GB"/>
              </w:rPr>
            </w:pPr>
            <w:r w:rsidRPr="00AC5F7B">
              <w:rPr>
                <w:rFonts w:eastAsia="Arial" w:cs="Arial"/>
                <w:sz w:val="16"/>
                <w:lang w:val="en-GB"/>
              </w:rPr>
              <w:t>1.93 (1.55-2.42)</w:t>
            </w:r>
          </w:p>
        </w:tc>
      </w:tr>
      <w:tr w:rsidR="00B6689E" w:rsidRPr="00AC5F7B" w14:paraId="64180108" w14:textId="77777777" w:rsidTr="00710B2D">
        <w:tc>
          <w:tcPr>
            <w:tcW w:w="0" w:type="auto"/>
          </w:tcPr>
          <w:p w14:paraId="3F081E19" w14:textId="55DC7AD8" w:rsidR="00B6689E" w:rsidRPr="00AC5F7B" w:rsidRDefault="00B6689E" w:rsidP="00F104D5">
            <w:pPr>
              <w:rPr>
                <w:rFonts w:eastAsia="Arial" w:cs="Arial"/>
                <w:sz w:val="16"/>
                <w:lang w:val="en-GB"/>
              </w:rPr>
            </w:pPr>
            <w:r w:rsidRPr="00AC5F7B">
              <w:rPr>
                <w:rFonts w:eastAsia="Arial" w:cs="Arial"/>
                <w:sz w:val="16"/>
                <w:lang w:val="en-GB"/>
              </w:rPr>
              <w:t xml:space="preserve">  25-34</w:t>
            </w:r>
          </w:p>
        </w:tc>
        <w:tc>
          <w:tcPr>
            <w:tcW w:w="0" w:type="auto"/>
          </w:tcPr>
          <w:p w14:paraId="3577800C" w14:textId="2E5814C7" w:rsidR="00B6689E" w:rsidRPr="00AC5F7B" w:rsidRDefault="00B6689E" w:rsidP="00F104D5">
            <w:pPr>
              <w:jc w:val="right"/>
              <w:rPr>
                <w:rFonts w:eastAsia="Arial" w:cs="Arial"/>
                <w:sz w:val="16"/>
                <w:lang w:val="en-GB"/>
              </w:rPr>
            </w:pPr>
            <w:r w:rsidRPr="00AC5F7B">
              <w:rPr>
                <w:rFonts w:eastAsia="Arial" w:cs="Arial"/>
                <w:sz w:val="16"/>
                <w:lang w:val="en-GB"/>
              </w:rPr>
              <w:t>1.00</w:t>
            </w:r>
          </w:p>
        </w:tc>
        <w:tc>
          <w:tcPr>
            <w:tcW w:w="0" w:type="auto"/>
          </w:tcPr>
          <w:p w14:paraId="44781377" w14:textId="22235B43" w:rsidR="00B6689E" w:rsidRPr="00AC5F7B" w:rsidRDefault="00B6689E" w:rsidP="00F104D5">
            <w:pPr>
              <w:jc w:val="right"/>
              <w:rPr>
                <w:rFonts w:eastAsia="Arial" w:cs="Arial"/>
                <w:sz w:val="16"/>
                <w:lang w:val="en-GB"/>
              </w:rPr>
            </w:pPr>
            <w:r w:rsidRPr="00AC5F7B">
              <w:rPr>
                <w:rFonts w:eastAsia="Arial" w:cs="Arial"/>
                <w:sz w:val="16"/>
                <w:lang w:val="en-GB"/>
              </w:rPr>
              <w:t>1.00</w:t>
            </w:r>
          </w:p>
        </w:tc>
        <w:tc>
          <w:tcPr>
            <w:tcW w:w="0" w:type="auto"/>
          </w:tcPr>
          <w:p w14:paraId="1AA7C941" w14:textId="47931187" w:rsidR="00B6689E" w:rsidRPr="00AC5F7B" w:rsidRDefault="00B6689E" w:rsidP="00F104D5">
            <w:pPr>
              <w:jc w:val="right"/>
              <w:rPr>
                <w:rFonts w:eastAsia="Arial" w:cs="Arial"/>
                <w:sz w:val="16"/>
                <w:lang w:val="en-GB"/>
              </w:rPr>
            </w:pPr>
            <w:r w:rsidRPr="00AC5F7B">
              <w:rPr>
                <w:rFonts w:eastAsia="Arial" w:cs="Arial"/>
                <w:sz w:val="16"/>
                <w:lang w:val="en-GB"/>
              </w:rPr>
              <w:t>1.00</w:t>
            </w:r>
          </w:p>
        </w:tc>
        <w:tc>
          <w:tcPr>
            <w:tcW w:w="0" w:type="auto"/>
          </w:tcPr>
          <w:p w14:paraId="31E07FE8" w14:textId="5216C4F5" w:rsidR="00B6689E" w:rsidRPr="00AC5F7B" w:rsidRDefault="00B6689E" w:rsidP="00F104D5">
            <w:pPr>
              <w:jc w:val="right"/>
              <w:rPr>
                <w:rFonts w:eastAsia="Arial" w:cs="Arial"/>
                <w:sz w:val="16"/>
                <w:lang w:val="en-GB"/>
              </w:rPr>
            </w:pPr>
            <w:r w:rsidRPr="00AC5F7B">
              <w:rPr>
                <w:rFonts w:eastAsia="Arial" w:cs="Arial"/>
                <w:sz w:val="16"/>
                <w:lang w:val="en-GB"/>
              </w:rPr>
              <w:t>1.00</w:t>
            </w:r>
          </w:p>
        </w:tc>
      </w:tr>
      <w:tr w:rsidR="00B6689E" w:rsidRPr="00AC5F7B" w14:paraId="145F4D87" w14:textId="77777777" w:rsidTr="00710B2D">
        <w:tc>
          <w:tcPr>
            <w:tcW w:w="0" w:type="auto"/>
          </w:tcPr>
          <w:p w14:paraId="32716F9C" w14:textId="4134473A" w:rsidR="00B6689E" w:rsidRPr="00AC5F7B" w:rsidRDefault="00B6689E" w:rsidP="00F104D5">
            <w:pPr>
              <w:rPr>
                <w:rFonts w:eastAsia="Arial" w:cs="Arial"/>
                <w:sz w:val="16"/>
                <w:lang w:val="en-GB"/>
              </w:rPr>
            </w:pPr>
            <w:r w:rsidRPr="00AC5F7B">
              <w:rPr>
                <w:rFonts w:eastAsia="Arial" w:cs="Arial"/>
                <w:sz w:val="16"/>
                <w:lang w:val="en-GB"/>
              </w:rPr>
              <w:t xml:space="preserve">  35-44</w:t>
            </w:r>
          </w:p>
        </w:tc>
        <w:tc>
          <w:tcPr>
            <w:tcW w:w="0" w:type="auto"/>
          </w:tcPr>
          <w:p w14:paraId="44D38C9D" w14:textId="56955EF7" w:rsidR="00B6689E" w:rsidRPr="00AC5F7B" w:rsidRDefault="00B6689E" w:rsidP="00F104D5">
            <w:pPr>
              <w:jc w:val="right"/>
              <w:rPr>
                <w:rFonts w:eastAsia="Arial" w:cs="Arial"/>
                <w:sz w:val="16"/>
                <w:lang w:val="en-GB"/>
              </w:rPr>
            </w:pPr>
            <w:r w:rsidRPr="00AC5F7B">
              <w:rPr>
                <w:rFonts w:eastAsia="Arial" w:cs="Arial"/>
                <w:sz w:val="16"/>
                <w:lang w:val="en-GB"/>
              </w:rPr>
              <w:t>0.89 (0.82-0.97)</w:t>
            </w:r>
          </w:p>
        </w:tc>
        <w:tc>
          <w:tcPr>
            <w:tcW w:w="0" w:type="auto"/>
          </w:tcPr>
          <w:p w14:paraId="02C62DD1" w14:textId="4AB45BEE" w:rsidR="00B6689E" w:rsidRPr="00AC5F7B" w:rsidRDefault="00B6689E" w:rsidP="00F104D5">
            <w:pPr>
              <w:jc w:val="right"/>
              <w:rPr>
                <w:rFonts w:eastAsia="Arial" w:cs="Arial"/>
                <w:sz w:val="16"/>
                <w:lang w:val="en-GB"/>
              </w:rPr>
            </w:pPr>
            <w:r w:rsidRPr="00AC5F7B">
              <w:rPr>
                <w:rFonts w:eastAsia="Arial" w:cs="Arial"/>
                <w:sz w:val="16"/>
                <w:lang w:val="en-GB"/>
              </w:rPr>
              <w:t>0.87 (0.79-0.95)</w:t>
            </w:r>
          </w:p>
        </w:tc>
        <w:tc>
          <w:tcPr>
            <w:tcW w:w="0" w:type="auto"/>
          </w:tcPr>
          <w:p w14:paraId="144294BB" w14:textId="18D8000D" w:rsidR="00B6689E" w:rsidRPr="00AC5F7B" w:rsidRDefault="00B6689E" w:rsidP="00F104D5">
            <w:pPr>
              <w:jc w:val="right"/>
              <w:rPr>
                <w:rFonts w:eastAsia="Arial" w:cs="Arial"/>
                <w:sz w:val="16"/>
                <w:lang w:val="en-GB"/>
              </w:rPr>
            </w:pPr>
            <w:r w:rsidRPr="00AC5F7B">
              <w:rPr>
                <w:rFonts w:eastAsia="Arial" w:cs="Arial"/>
                <w:sz w:val="16"/>
                <w:lang w:val="en-GB"/>
              </w:rPr>
              <w:t>0.87 (0.80-0.95)</w:t>
            </w:r>
          </w:p>
        </w:tc>
        <w:tc>
          <w:tcPr>
            <w:tcW w:w="0" w:type="auto"/>
          </w:tcPr>
          <w:p w14:paraId="59508A36" w14:textId="1854A52A" w:rsidR="00B6689E" w:rsidRPr="00AC5F7B" w:rsidRDefault="00B6689E" w:rsidP="00F104D5">
            <w:pPr>
              <w:jc w:val="right"/>
              <w:rPr>
                <w:rFonts w:eastAsia="Arial" w:cs="Arial"/>
                <w:sz w:val="16"/>
                <w:lang w:val="en-GB"/>
              </w:rPr>
            </w:pPr>
            <w:r w:rsidRPr="00AC5F7B">
              <w:rPr>
                <w:rFonts w:eastAsia="Arial" w:cs="Arial"/>
                <w:sz w:val="16"/>
                <w:lang w:val="en-GB"/>
              </w:rPr>
              <w:t>0.96 (0.89-1.04)</w:t>
            </w:r>
          </w:p>
        </w:tc>
      </w:tr>
      <w:tr w:rsidR="00B6689E" w:rsidRPr="00AC5F7B" w14:paraId="268231B7" w14:textId="77777777" w:rsidTr="00710B2D">
        <w:tc>
          <w:tcPr>
            <w:tcW w:w="0" w:type="auto"/>
          </w:tcPr>
          <w:p w14:paraId="1C34D355" w14:textId="085769FC" w:rsidR="00B6689E" w:rsidRPr="00AC5F7B" w:rsidRDefault="00B6689E" w:rsidP="00F104D5">
            <w:pPr>
              <w:rPr>
                <w:rFonts w:eastAsia="Arial" w:cs="Arial"/>
                <w:sz w:val="16"/>
                <w:lang w:val="en-GB"/>
              </w:rPr>
            </w:pPr>
            <w:r w:rsidRPr="00AC5F7B">
              <w:rPr>
                <w:rFonts w:eastAsia="Arial" w:cs="Arial"/>
                <w:sz w:val="16"/>
                <w:lang w:val="en-GB"/>
              </w:rPr>
              <w:t xml:space="preserve">  45-54</w:t>
            </w:r>
          </w:p>
        </w:tc>
        <w:tc>
          <w:tcPr>
            <w:tcW w:w="0" w:type="auto"/>
          </w:tcPr>
          <w:p w14:paraId="319C1C9A" w14:textId="773A8342" w:rsidR="00B6689E" w:rsidRPr="00AC5F7B" w:rsidRDefault="00B6689E" w:rsidP="00F104D5">
            <w:pPr>
              <w:jc w:val="right"/>
              <w:rPr>
                <w:rFonts w:eastAsia="Arial" w:cs="Arial"/>
                <w:sz w:val="16"/>
                <w:lang w:val="en-GB"/>
              </w:rPr>
            </w:pPr>
            <w:r w:rsidRPr="00AC5F7B">
              <w:rPr>
                <w:rFonts w:eastAsia="Arial" w:cs="Arial"/>
                <w:sz w:val="16"/>
                <w:lang w:val="en-GB"/>
              </w:rPr>
              <w:t>0.67 (0.61-0.74)</w:t>
            </w:r>
          </w:p>
        </w:tc>
        <w:tc>
          <w:tcPr>
            <w:tcW w:w="0" w:type="auto"/>
          </w:tcPr>
          <w:p w14:paraId="4D021DAE" w14:textId="629A16C4" w:rsidR="00B6689E" w:rsidRPr="00AC5F7B" w:rsidRDefault="00B6689E" w:rsidP="00F104D5">
            <w:pPr>
              <w:jc w:val="right"/>
              <w:rPr>
                <w:rFonts w:eastAsia="Arial" w:cs="Arial"/>
                <w:sz w:val="16"/>
                <w:lang w:val="en-GB"/>
              </w:rPr>
            </w:pPr>
            <w:r w:rsidRPr="00AC5F7B">
              <w:rPr>
                <w:rFonts w:eastAsia="Arial" w:cs="Arial"/>
                <w:sz w:val="16"/>
                <w:lang w:val="en-GB"/>
              </w:rPr>
              <w:t>0.63 (0.57-0.70)</w:t>
            </w:r>
          </w:p>
        </w:tc>
        <w:tc>
          <w:tcPr>
            <w:tcW w:w="0" w:type="auto"/>
          </w:tcPr>
          <w:p w14:paraId="69C8B301" w14:textId="05EEBBF6" w:rsidR="00B6689E" w:rsidRPr="00AC5F7B" w:rsidRDefault="00B6689E" w:rsidP="00F104D5">
            <w:pPr>
              <w:jc w:val="right"/>
              <w:rPr>
                <w:rFonts w:eastAsia="Arial" w:cs="Arial"/>
                <w:sz w:val="16"/>
                <w:lang w:val="en-GB"/>
              </w:rPr>
            </w:pPr>
            <w:r w:rsidRPr="00AC5F7B">
              <w:rPr>
                <w:rFonts w:eastAsia="Arial" w:cs="Arial"/>
                <w:sz w:val="16"/>
                <w:lang w:val="en-GB"/>
              </w:rPr>
              <w:t>0.64 (0.57-0.70)</w:t>
            </w:r>
          </w:p>
        </w:tc>
        <w:tc>
          <w:tcPr>
            <w:tcW w:w="0" w:type="auto"/>
          </w:tcPr>
          <w:p w14:paraId="53880F12" w14:textId="46F6FD28" w:rsidR="00B6689E" w:rsidRPr="00AC5F7B" w:rsidRDefault="00B6689E" w:rsidP="00F104D5">
            <w:pPr>
              <w:jc w:val="right"/>
              <w:rPr>
                <w:rFonts w:eastAsia="Arial" w:cs="Arial"/>
                <w:sz w:val="16"/>
                <w:lang w:val="en-GB"/>
              </w:rPr>
            </w:pPr>
            <w:r w:rsidRPr="00AC5F7B">
              <w:rPr>
                <w:rFonts w:eastAsia="Arial" w:cs="Arial"/>
                <w:sz w:val="16"/>
                <w:lang w:val="en-GB"/>
              </w:rPr>
              <w:t>0.82 (0.75-0.89)</w:t>
            </w:r>
          </w:p>
        </w:tc>
      </w:tr>
      <w:tr w:rsidR="00B6689E" w:rsidRPr="00AC5F7B" w14:paraId="5A115EA7" w14:textId="77777777" w:rsidTr="00710B2D">
        <w:tc>
          <w:tcPr>
            <w:tcW w:w="0" w:type="auto"/>
          </w:tcPr>
          <w:p w14:paraId="77A10738" w14:textId="41DFF54E" w:rsidR="00B6689E" w:rsidRPr="00AC5F7B" w:rsidRDefault="00B6689E" w:rsidP="00F104D5">
            <w:pPr>
              <w:rPr>
                <w:rFonts w:eastAsia="Arial" w:cs="Arial"/>
                <w:sz w:val="16"/>
                <w:lang w:val="en-GB"/>
              </w:rPr>
            </w:pPr>
            <w:r w:rsidRPr="00AC5F7B">
              <w:rPr>
                <w:rFonts w:eastAsia="Arial" w:cs="Arial"/>
                <w:sz w:val="16"/>
                <w:lang w:val="en-GB"/>
              </w:rPr>
              <w:t xml:space="preserve">  55-64</w:t>
            </w:r>
          </w:p>
        </w:tc>
        <w:tc>
          <w:tcPr>
            <w:tcW w:w="0" w:type="auto"/>
          </w:tcPr>
          <w:p w14:paraId="779EE4E7" w14:textId="0F26BD4B" w:rsidR="00B6689E" w:rsidRPr="00AC5F7B" w:rsidRDefault="00B6689E" w:rsidP="00F104D5">
            <w:pPr>
              <w:jc w:val="right"/>
              <w:rPr>
                <w:rFonts w:eastAsia="Arial" w:cs="Arial"/>
                <w:sz w:val="16"/>
                <w:lang w:val="en-GB"/>
              </w:rPr>
            </w:pPr>
            <w:r w:rsidRPr="00AC5F7B">
              <w:rPr>
                <w:rFonts w:eastAsia="Arial" w:cs="Arial"/>
                <w:sz w:val="16"/>
                <w:lang w:val="en-GB"/>
              </w:rPr>
              <w:t>0.56 (0.50-0.63)</w:t>
            </w:r>
          </w:p>
        </w:tc>
        <w:tc>
          <w:tcPr>
            <w:tcW w:w="0" w:type="auto"/>
          </w:tcPr>
          <w:p w14:paraId="25C071F9" w14:textId="02965E13" w:rsidR="00B6689E" w:rsidRPr="00AC5F7B" w:rsidRDefault="00B6689E" w:rsidP="00F104D5">
            <w:pPr>
              <w:jc w:val="right"/>
              <w:rPr>
                <w:rFonts w:eastAsia="Arial" w:cs="Arial"/>
                <w:sz w:val="16"/>
                <w:lang w:val="en-GB"/>
              </w:rPr>
            </w:pPr>
            <w:r w:rsidRPr="00AC5F7B">
              <w:rPr>
                <w:rFonts w:eastAsia="Arial" w:cs="Arial"/>
                <w:sz w:val="16"/>
                <w:lang w:val="en-GB"/>
              </w:rPr>
              <w:t>0.50 (0.44-0.57)</w:t>
            </w:r>
          </w:p>
        </w:tc>
        <w:tc>
          <w:tcPr>
            <w:tcW w:w="0" w:type="auto"/>
          </w:tcPr>
          <w:p w14:paraId="71C6164D" w14:textId="3C6E4243" w:rsidR="00B6689E" w:rsidRPr="00AC5F7B" w:rsidRDefault="00B6689E" w:rsidP="00F104D5">
            <w:pPr>
              <w:jc w:val="right"/>
              <w:rPr>
                <w:rFonts w:eastAsia="Arial" w:cs="Arial"/>
                <w:sz w:val="16"/>
                <w:lang w:val="en-GB"/>
              </w:rPr>
            </w:pPr>
            <w:r w:rsidRPr="00AC5F7B">
              <w:rPr>
                <w:rFonts w:eastAsia="Arial" w:cs="Arial"/>
                <w:sz w:val="16"/>
                <w:lang w:val="en-GB"/>
              </w:rPr>
              <w:t>0.50 (0.44-0.57)</w:t>
            </w:r>
          </w:p>
        </w:tc>
        <w:tc>
          <w:tcPr>
            <w:tcW w:w="0" w:type="auto"/>
          </w:tcPr>
          <w:p w14:paraId="575277B1" w14:textId="6EE7639F" w:rsidR="00B6689E" w:rsidRPr="00AC5F7B" w:rsidRDefault="00B6689E" w:rsidP="00F104D5">
            <w:pPr>
              <w:jc w:val="right"/>
              <w:rPr>
                <w:rFonts w:eastAsia="Arial" w:cs="Arial"/>
                <w:sz w:val="16"/>
                <w:lang w:val="en-GB"/>
              </w:rPr>
            </w:pPr>
            <w:r w:rsidRPr="00AC5F7B">
              <w:rPr>
                <w:rFonts w:eastAsia="Arial" w:cs="Arial"/>
                <w:sz w:val="16"/>
                <w:lang w:val="en-GB"/>
              </w:rPr>
              <w:t>0.68 (0.61-0.77)</w:t>
            </w:r>
          </w:p>
        </w:tc>
      </w:tr>
      <w:tr w:rsidR="00B6689E" w:rsidRPr="00AC5F7B" w14:paraId="45816000" w14:textId="77777777" w:rsidTr="00710B2D">
        <w:tc>
          <w:tcPr>
            <w:tcW w:w="0" w:type="auto"/>
          </w:tcPr>
          <w:p w14:paraId="0A3D9122" w14:textId="3A7A0706" w:rsidR="00B6689E" w:rsidRPr="00AC5F7B" w:rsidRDefault="00B6689E" w:rsidP="00F104D5">
            <w:pPr>
              <w:rPr>
                <w:rFonts w:eastAsia="Arial" w:cs="Arial"/>
                <w:sz w:val="16"/>
                <w:lang w:val="en-GB"/>
              </w:rPr>
            </w:pPr>
            <w:r w:rsidRPr="00AC5F7B">
              <w:rPr>
                <w:rFonts w:eastAsia="Arial" w:cs="Arial"/>
                <w:sz w:val="16"/>
                <w:lang w:val="en-GB"/>
              </w:rPr>
              <w:t xml:space="preserve">  65+</w:t>
            </w:r>
          </w:p>
        </w:tc>
        <w:tc>
          <w:tcPr>
            <w:tcW w:w="0" w:type="auto"/>
          </w:tcPr>
          <w:p w14:paraId="76F589C2" w14:textId="33B3B6F6" w:rsidR="00B6689E" w:rsidRPr="00AC5F7B" w:rsidRDefault="00B6689E" w:rsidP="00F104D5">
            <w:pPr>
              <w:jc w:val="right"/>
              <w:rPr>
                <w:rFonts w:eastAsia="Arial" w:cs="Arial"/>
                <w:sz w:val="16"/>
                <w:lang w:val="en-GB"/>
              </w:rPr>
            </w:pPr>
            <w:r w:rsidRPr="00AC5F7B">
              <w:rPr>
                <w:rFonts w:eastAsia="Arial" w:cs="Arial"/>
                <w:sz w:val="16"/>
                <w:lang w:val="en-GB"/>
              </w:rPr>
              <w:t>0.47 (0.36-0.60)</w:t>
            </w:r>
          </w:p>
        </w:tc>
        <w:tc>
          <w:tcPr>
            <w:tcW w:w="0" w:type="auto"/>
          </w:tcPr>
          <w:p w14:paraId="44B2D176" w14:textId="6B47D520" w:rsidR="00B6689E" w:rsidRPr="00AC5F7B" w:rsidRDefault="00B6689E" w:rsidP="00F104D5">
            <w:pPr>
              <w:jc w:val="right"/>
              <w:rPr>
                <w:rFonts w:eastAsia="Arial" w:cs="Arial"/>
                <w:sz w:val="16"/>
                <w:lang w:val="en-GB"/>
              </w:rPr>
            </w:pPr>
            <w:r w:rsidRPr="00AC5F7B">
              <w:rPr>
                <w:rFonts w:eastAsia="Arial" w:cs="Arial"/>
                <w:sz w:val="16"/>
                <w:lang w:val="en-GB"/>
              </w:rPr>
              <w:t>0.41 (0.31-0.54)</w:t>
            </w:r>
          </w:p>
        </w:tc>
        <w:tc>
          <w:tcPr>
            <w:tcW w:w="0" w:type="auto"/>
          </w:tcPr>
          <w:p w14:paraId="5F790590" w14:textId="093F8085" w:rsidR="00B6689E" w:rsidRPr="00AC5F7B" w:rsidRDefault="00B6689E" w:rsidP="00F104D5">
            <w:pPr>
              <w:jc w:val="right"/>
              <w:rPr>
                <w:rFonts w:eastAsia="Arial" w:cs="Arial"/>
                <w:sz w:val="16"/>
                <w:lang w:val="en-GB"/>
              </w:rPr>
            </w:pPr>
            <w:r w:rsidRPr="00AC5F7B">
              <w:rPr>
                <w:rFonts w:eastAsia="Arial" w:cs="Arial"/>
                <w:sz w:val="16"/>
                <w:lang w:val="en-GB"/>
              </w:rPr>
              <w:t>0.41 (0.31-0.54)</w:t>
            </w:r>
          </w:p>
        </w:tc>
        <w:tc>
          <w:tcPr>
            <w:tcW w:w="0" w:type="auto"/>
          </w:tcPr>
          <w:p w14:paraId="40D7612B" w14:textId="707E2EFA" w:rsidR="00B6689E" w:rsidRPr="00AC5F7B" w:rsidRDefault="00B6689E" w:rsidP="00F104D5">
            <w:pPr>
              <w:jc w:val="right"/>
              <w:rPr>
                <w:rFonts w:eastAsia="Arial" w:cs="Arial"/>
                <w:sz w:val="16"/>
                <w:lang w:val="en-GB"/>
              </w:rPr>
            </w:pPr>
            <w:r w:rsidRPr="00AC5F7B">
              <w:rPr>
                <w:rFonts w:eastAsia="Arial" w:cs="Arial"/>
                <w:sz w:val="16"/>
                <w:lang w:val="en-GB"/>
              </w:rPr>
              <w:t>0.62 (0.48-0.80)</w:t>
            </w:r>
          </w:p>
        </w:tc>
      </w:tr>
      <w:tr w:rsidR="00B6689E" w:rsidRPr="00AC5F7B" w14:paraId="0B771651" w14:textId="77777777" w:rsidTr="00710B2D">
        <w:tc>
          <w:tcPr>
            <w:tcW w:w="0" w:type="auto"/>
          </w:tcPr>
          <w:p w14:paraId="1A6DB7DC" w14:textId="1707B8F6" w:rsidR="00B6689E" w:rsidRPr="00AC5F7B" w:rsidRDefault="00B6689E" w:rsidP="00F104D5">
            <w:pPr>
              <w:rPr>
                <w:rFonts w:eastAsia="Arial" w:cs="Arial"/>
                <w:sz w:val="16"/>
                <w:lang w:val="en-GB"/>
              </w:rPr>
            </w:pPr>
            <w:r w:rsidRPr="00AC5F7B">
              <w:rPr>
                <w:rFonts w:eastAsia="Arial" w:cs="Arial"/>
                <w:sz w:val="16"/>
                <w:lang w:val="en-GB"/>
              </w:rPr>
              <w:t>Sex</w:t>
            </w:r>
          </w:p>
        </w:tc>
        <w:tc>
          <w:tcPr>
            <w:tcW w:w="0" w:type="auto"/>
          </w:tcPr>
          <w:p w14:paraId="7E332B6A" w14:textId="49317867" w:rsidR="00B6689E" w:rsidRPr="00AC5F7B" w:rsidRDefault="00B6689E" w:rsidP="00F104D5">
            <w:pPr>
              <w:jc w:val="right"/>
              <w:rPr>
                <w:rFonts w:eastAsia="Arial" w:cs="Arial"/>
                <w:sz w:val="16"/>
                <w:lang w:val="en-GB"/>
              </w:rPr>
            </w:pPr>
          </w:p>
        </w:tc>
        <w:tc>
          <w:tcPr>
            <w:tcW w:w="0" w:type="auto"/>
          </w:tcPr>
          <w:p w14:paraId="0C158011" w14:textId="09E4E6E1" w:rsidR="00B6689E" w:rsidRPr="00AC5F7B" w:rsidRDefault="00B6689E" w:rsidP="00F104D5">
            <w:pPr>
              <w:jc w:val="right"/>
              <w:rPr>
                <w:rFonts w:eastAsia="Arial" w:cs="Arial"/>
                <w:sz w:val="16"/>
                <w:lang w:val="en-GB"/>
              </w:rPr>
            </w:pPr>
          </w:p>
        </w:tc>
        <w:tc>
          <w:tcPr>
            <w:tcW w:w="0" w:type="auto"/>
          </w:tcPr>
          <w:p w14:paraId="0E3A890D" w14:textId="3DB6297F" w:rsidR="00B6689E" w:rsidRPr="00AC5F7B" w:rsidRDefault="00B6689E" w:rsidP="00F104D5">
            <w:pPr>
              <w:jc w:val="right"/>
              <w:rPr>
                <w:rFonts w:eastAsia="Arial" w:cs="Arial"/>
                <w:sz w:val="16"/>
                <w:lang w:val="en-GB"/>
              </w:rPr>
            </w:pPr>
          </w:p>
        </w:tc>
        <w:tc>
          <w:tcPr>
            <w:tcW w:w="0" w:type="auto"/>
          </w:tcPr>
          <w:p w14:paraId="76A87995" w14:textId="1062B11A" w:rsidR="00B6689E" w:rsidRPr="00AC5F7B" w:rsidRDefault="00B6689E" w:rsidP="00F104D5">
            <w:pPr>
              <w:jc w:val="right"/>
              <w:rPr>
                <w:rFonts w:eastAsia="Arial" w:cs="Arial"/>
                <w:sz w:val="16"/>
                <w:lang w:val="en-GB"/>
              </w:rPr>
            </w:pPr>
          </w:p>
        </w:tc>
      </w:tr>
      <w:tr w:rsidR="00B6689E" w:rsidRPr="00AC5F7B" w14:paraId="7BD0CFE4" w14:textId="77777777" w:rsidTr="00710B2D">
        <w:tc>
          <w:tcPr>
            <w:tcW w:w="0" w:type="auto"/>
          </w:tcPr>
          <w:p w14:paraId="0611CA14" w14:textId="6958E269" w:rsidR="00B6689E" w:rsidRPr="00AC5F7B" w:rsidRDefault="00B6689E" w:rsidP="00F104D5">
            <w:pPr>
              <w:rPr>
                <w:rFonts w:eastAsia="Arial" w:cs="Arial"/>
                <w:sz w:val="16"/>
                <w:lang w:val="en-GB"/>
              </w:rPr>
            </w:pPr>
            <w:r w:rsidRPr="00AC5F7B">
              <w:rPr>
                <w:rFonts w:eastAsia="Arial" w:cs="Arial"/>
                <w:sz w:val="16"/>
                <w:lang w:val="en-GB"/>
              </w:rPr>
              <w:t xml:space="preserve">  Male</w:t>
            </w:r>
          </w:p>
        </w:tc>
        <w:tc>
          <w:tcPr>
            <w:tcW w:w="0" w:type="auto"/>
          </w:tcPr>
          <w:p w14:paraId="73821244" w14:textId="4779AC7A" w:rsidR="00B6689E" w:rsidRPr="00AC5F7B" w:rsidRDefault="00B6689E" w:rsidP="00F104D5">
            <w:pPr>
              <w:jc w:val="right"/>
              <w:rPr>
                <w:rFonts w:eastAsia="Arial" w:cs="Arial"/>
                <w:sz w:val="16"/>
                <w:lang w:val="en-GB"/>
              </w:rPr>
            </w:pPr>
            <w:r w:rsidRPr="00AC5F7B">
              <w:rPr>
                <w:rFonts w:eastAsia="Arial" w:cs="Arial"/>
                <w:sz w:val="16"/>
                <w:lang w:val="en-GB"/>
              </w:rPr>
              <w:t>1.42 (1.33-1.52)</w:t>
            </w:r>
          </w:p>
        </w:tc>
        <w:tc>
          <w:tcPr>
            <w:tcW w:w="0" w:type="auto"/>
          </w:tcPr>
          <w:p w14:paraId="6003B2F6" w14:textId="58999798" w:rsidR="00B6689E" w:rsidRPr="00AC5F7B" w:rsidRDefault="00B6689E" w:rsidP="00F104D5">
            <w:pPr>
              <w:jc w:val="right"/>
              <w:rPr>
                <w:rFonts w:eastAsia="Arial" w:cs="Arial"/>
                <w:sz w:val="16"/>
                <w:lang w:val="en-GB"/>
              </w:rPr>
            </w:pPr>
            <w:r w:rsidRPr="00AC5F7B">
              <w:rPr>
                <w:rFonts w:eastAsia="Arial" w:cs="Arial"/>
                <w:sz w:val="16"/>
                <w:lang w:val="en-GB"/>
              </w:rPr>
              <w:t>1.47 (1.31-1.66)</w:t>
            </w:r>
          </w:p>
        </w:tc>
        <w:tc>
          <w:tcPr>
            <w:tcW w:w="0" w:type="auto"/>
          </w:tcPr>
          <w:p w14:paraId="4BB29C7D" w14:textId="0E47DD85" w:rsidR="00B6689E" w:rsidRPr="00AC5F7B" w:rsidRDefault="00B6689E" w:rsidP="00F104D5">
            <w:pPr>
              <w:jc w:val="right"/>
              <w:rPr>
                <w:rFonts w:eastAsia="Arial" w:cs="Arial"/>
                <w:sz w:val="16"/>
                <w:lang w:val="en-GB"/>
              </w:rPr>
            </w:pPr>
            <w:r w:rsidRPr="00AC5F7B">
              <w:rPr>
                <w:rFonts w:eastAsia="Arial" w:cs="Arial"/>
                <w:sz w:val="16"/>
                <w:lang w:val="en-GB"/>
              </w:rPr>
              <w:t>1.48 (1.31-1.67)</w:t>
            </w:r>
          </w:p>
        </w:tc>
        <w:tc>
          <w:tcPr>
            <w:tcW w:w="0" w:type="auto"/>
          </w:tcPr>
          <w:p w14:paraId="1E2A5688" w14:textId="7561B7D7" w:rsidR="00B6689E" w:rsidRPr="00AC5F7B" w:rsidRDefault="00B6689E" w:rsidP="00F104D5">
            <w:pPr>
              <w:jc w:val="right"/>
              <w:rPr>
                <w:rFonts w:eastAsia="Arial" w:cs="Arial"/>
                <w:sz w:val="16"/>
                <w:lang w:val="en-GB"/>
              </w:rPr>
            </w:pPr>
            <w:r w:rsidRPr="00AC5F7B">
              <w:rPr>
                <w:rFonts w:eastAsia="Arial" w:cs="Arial"/>
                <w:sz w:val="16"/>
                <w:lang w:val="en-GB"/>
              </w:rPr>
              <w:t>1.34 (1.20-1.50)</w:t>
            </w:r>
          </w:p>
        </w:tc>
      </w:tr>
      <w:tr w:rsidR="00B6689E" w:rsidRPr="00AC5F7B" w14:paraId="4E5213E4" w14:textId="77777777" w:rsidTr="00710B2D">
        <w:tc>
          <w:tcPr>
            <w:tcW w:w="0" w:type="auto"/>
          </w:tcPr>
          <w:p w14:paraId="7C0B8112" w14:textId="12679570" w:rsidR="00B6689E" w:rsidRPr="00AC5F7B" w:rsidRDefault="00B6689E" w:rsidP="00F104D5">
            <w:pPr>
              <w:rPr>
                <w:rFonts w:eastAsia="Arial" w:cs="Arial"/>
                <w:sz w:val="16"/>
                <w:lang w:val="en-GB"/>
              </w:rPr>
            </w:pPr>
            <w:r w:rsidRPr="00AC5F7B">
              <w:rPr>
                <w:rFonts w:eastAsia="Arial" w:cs="Arial"/>
                <w:sz w:val="16"/>
                <w:lang w:val="en-GB"/>
              </w:rPr>
              <w:t xml:space="preserve">  Female</w:t>
            </w:r>
          </w:p>
        </w:tc>
        <w:tc>
          <w:tcPr>
            <w:tcW w:w="0" w:type="auto"/>
          </w:tcPr>
          <w:p w14:paraId="60637B6F" w14:textId="074DB397" w:rsidR="00B6689E" w:rsidRPr="00AC5F7B" w:rsidRDefault="00B6689E" w:rsidP="00F104D5">
            <w:pPr>
              <w:jc w:val="right"/>
              <w:rPr>
                <w:rFonts w:eastAsia="Arial" w:cs="Arial"/>
                <w:sz w:val="16"/>
                <w:lang w:val="en-GB"/>
              </w:rPr>
            </w:pPr>
            <w:r w:rsidRPr="00AC5F7B">
              <w:rPr>
                <w:rFonts w:eastAsia="Arial" w:cs="Arial"/>
                <w:sz w:val="16"/>
                <w:lang w:val="en-GB"/>
              </w:rPr>
              <w:t>1.00</w:t>
            </w:r>
          </w:p>
        </w:tc>
        <w:tc>
          <w:tcPr>
            <w:tcW w:w="0" w:type="auto"/>
          </w:tcPr>
          <w:p w14:paraId="638340BE" w14:textId="594DD78B" w:rsidR="00B6689E" w:rsidRPr="00AC5F7B" w:rsidRDefault="00B6689E" w:rsidP="00F104D5">
            <w:pPr>
              <w:jc w:val="right"/>
              <w:rPr>
                <w:rFonts w:eastAsia="Arial" w:cs="Arial"/>
                <w:sz w:val="16"/>
                <w:lang w:val="en-GB"/>
              </w:rPr>
            </w:pPr>
            <w:r w:rsidRPr="00AC5F7B">
              <w:rPr>
                <w:rFonts w:eastAsia="Arial" w:cs="Arial"/>
                <w:sz w:val="16"/>
                <w:lang w:val="en-GB"/>
              </w:rPr>
              <w:t>1.00</w:t>
            </w:r>
          </w:p>
        </w:tc>
        <w:tc>
          <w:tcPr>
            <w:tcW w:w="0" w:type="auto"/>
          </w:tcPr>
          <w:p w14:paraId="643C935C" w14:textId="548166A6" w:rsidR="00B6689E" w:rsidRPr="00AC5F7B" w:rsidRDefault="00B6689E" w:rsidP="00F104D5">
            <w:pPr>
              <w:jc w:val="right"/>
              <w:rPr>
                <w:rFonts w:eastAsia="Arial" w:cs="Arial"/>
                <w:sz w:val="16"/>
                <w:lang w:val="en-GB"/>
              </w:rPr>
            </w:pPr>
            <w:r w:rsidRPr="00AC5F7B">
              <w:rPr>
                <w:rFonts w:eastAsia="Arial" w:cs="Arial"/>
                <w:sz w:val="16"/>
                <w:lang w:val="en-GB"/>
              </w:rPr>
              <w:t>1.00</w:t>
            </w:r>
          </w:p>
        </w:tc>
        <w:tc>
          <w:tcPr>
            <w:tcW w:w="0" w:type="auto"/>
          </w:tcPr>
          <w:p w14:paraId="02EE1DD2" w14:textId="1182D47D" w:rsidR="00B6689E" w:rsidRPr="00AC5F7B" w:rsidRDefault="00B6689E" w:rsidP="00F104D5">
            <w:pPr>
              <w:jc w:val="right"/>
              <w:rPr>
                <w:rFonts w:eastAsia="Arial" w:cs="Arial"/>
                <w:sz w:val="16"/>
                <w:lang w:val="en-GB"/>
              </w:rPr>
            </w:pPr>
            <w:r w:rsidRPr="00AC5F7B">
              <w:rPr>
                <w:rFonts w:eastAsia="Arial" w:cs="Arial"/>
                <w:sz w:val="16"/>
                <w:lang w:val="en-GB"/>
              </w:rPr>
              <w:t>1.00</w:t>
            </w:r>
          </w:p>
        </w:tc>
      </w:tr>
      <w:tr w:rsidR="00B6689E" w:rsidRPr="00AC5F7B" w14:paraId="3ACEDF56" w14:textId="77777777" w:rsidTr="00710B2D">
        <w:tc>
          <w:tcPr>
            <w:tcW w:w="0" w:type="auto"/>
          </w:tcPr>
          <w:p w14:paraId="451507F2" w14:textId="438870BC" w:rsidR="00B6689E" w:rsidRPr="00AC5F7B" w:rsidRDefault="0071624F" w:rsidP="0071624F">
            <w:pPr>
              <w:rPr>
                <w:rFonts w:eastAsia="Arial" w:cs="Arial"/>
                <w:sz w:val="16"/>
                <w:lang w:val="en-GB"/>
              </w:rPr>
            </w:pPr>
            <w:r w:rsidRPr="00AC5F7B">
              <w:rPr>
                <w:rFonts w:eastAsia="Arial" w:cs="Arial"/>
                <w:sz w:val="16"/>
                <w:lang w:val="en-GB"/>
              </w:rPr>
              <w:t>CMA</w:t>
            </w:r>
            <w:r w:rsidR="00B6689E" w:rsidRPr="00AC5F7B">
              <w:rPr>
                <w:rFonts w:eastAsia="Arial" w:cs="Arial"/>
                <w:sz w:val="16"/>
                <w:lang w:val="en-GB"/>
              </w:rPr>
              <w:t>, %</w:t>
            </w:r>
          </w:p>
        </w:tc>
        <w:tc>
          <w:tcPr>
            <w:tcW w:w="0" w:type="auto"/>
          </w:tcPr>
          <w:p w14:paraId="52DEA2D3" w14:textId="01C7A197" w:rsidR="00B6689E" w:rsidRPr="00AC5F7B" w:rsidRDefault="00B6689E" w:rsidP="00F104D5">
            <w:pPr>
              <w:jc w:val="right"/>
              <w:rPr>
                <w:rFonts w:eastAsia="Arial" w:cs="Arial"/>
                <w:sz w:val="16"/>
                <w:lang w:val="en-GB"/>
              </w:rPr>
            </w:pPr>
          </w:p>
        </w:tc>
        <w:tc>
          <w:tcPr>
            <w:tcW w:w="0" w:type="auto"/>
          </w:tcPr>
          <w:p w14:paraId="421953FD" w14:textId="77777777" w:rsidR="00B6689E" w:rsidRPr="00AC5F7B" w:rsidRDefault="00B6689E" w:rsidP="00F104D5">
            <w:pPr>
              <w:jc w:val="right"/>
              <w:rPr>
                <w:rFonts w:eastAsia="Arial" w:cs="Arial"/>
                <w:sz w:val="16"/>
                <w:lang w:val="en-GB"/>
              </w:rPr>
            </w:pPr>
          </w:p>
        </w:tc>
        <w:tc>
          <w:tcPr>
            <w:tcW w:w="0" w:type="auto"/>
          </w:tcPr>
          <w:p w14:paraId="0D1F9D9F" w14:textId="77777777" w:rsidR="00B6689E" w:rsidRPr="00AC5F7B" w:rsidRDefault="00B6689E" w:rsidP="00F104D5">
            <w:pPr>
              <w:jc w:val="right"/>
              <w:rPr>
                <w:rFonts w:eastAsia="Arial" w:cs="Arial"/>
                <w:sz w:val="16"/>
                <w:lang w:val="en-GB"/>
              </w:rPr>
            </w:pPr>
          </w:p>
        </w:tc>
        <w:tc>
          <w:tcPr>
            <w:tcW w:w="0" w:type="auto"/>
          </w:tcPr>
          <w:p w14:paraId="10EE8C1F" w14:textId="1CADF3CC" w:rsidR="00B6689E" w:rsidRPr="00AC5F7B" w:rsidRDefault="00B6689E" w:rsidP="00F104D5">
            <w:pPr>
              <w:jc w:val="right"/>
              <w:rPr>
                <w:rFonts w:eastAsia="Arial" w:cs="Arial"/>
                <w:sz w:val="16"/>
                <w:lang w:val="en-GB"/>
              </w:rPr>
            </w:pPr>
          </w:p>
        </w:tc>
      </w:tr>
      <w:tr w:rsidR="00B6689E" w:rsidRPr="00AC5F7B" w14:paraId="0A93B951" w14:textId="77777777" w:rsidTr="00710B2D">
        <w:tc>
          <w:tcPr>
            <w:tcW w:w="0" w:type="auto"/>
          </w:tcPr>
          <w:p w14:paraId="5F0315C8" w14:textId="6199AB92" w:rsidR="00B6689E" w:rsidRPr="00AC5F7B" w:rsidRDefault="00B6689E" w:rsidP="00F104D5">
            <w:pPr>
              <w:rPr>
                <w:rFonts w:eastAsia="Arial" w:cs="Arial"/>
                <w:sz w:val="16"/>
                <w:lang w:val="en-GB"/>
              </w:rPr>
            </w:pPr>
            <w:r w:rsidRPr="00AC5F7B">
              <w:rPr>
                <w:rFonts w:eastAsia="Arial" w:cs="Arial"/>
                <w:sz w:val="16"/>
                <w:lang w:val="en-GB"/>
              </w:rPr>
              <w:t xml:space="preserve">  100</w:t>
            </w:r>
          </w:p>
        </w:tc>
        <w:tc>
          <w:tcPr>
            <w:tcW w:w="0" w:type="auto"/>
          </w:tcPr>
          <w:p w14:paraId="146779A4" w14:textId="2599EF91" w:rsidR="00B6689E" w:rsidRPr="00AC5F7B" w:rsidRDefault="00B6689E" w:rsidP="00F104D5">
            <w:pPr>
              <w:jc w:val="right"/>
              <w:rPr>
                <w:rFonts w:eastAsia="Arial" w:cs="Arial"/>
                <w:sz w:val="16"/>
                <w:lang w:val="en-GB"/>
              </w:rPr>
            </w:pPr>
            <w:r w:rsidRPr="00AC5F7B">
              <w:rPr>
                <w:rFonts w:eastAsia="Arial" w:cs="Arial"/>
                <w:sz w:val="16"/>
                <w:lang w:val="en-GB"/>
              </w:rPr>
              <w:t>1.00</w:t>
            </w:r>
          </w:p>
        </w:tc>
        <w:tc>
          <w:tcPr>
            <w:tcW w:w="0" w:type="auto"/>
          </w:tcPr>
          <w:p w14:paraId="60B25634" w14:textId="77777777" w:rsidR="00B6689E" w:rsidRPr="00AC5F7B" w:rsidRDefault="00B6689E" w:rsidP="00F104D5">
            <w:pPr>
              <w:jc w:val="right"/>
              <w:rPr>
                <w:rFonts w:eastAsia="Arial" w:cs="Arial"/>
                <w:sz w:val="16"/>
                <w:lang w:val="en-GB"/>
              </w:rPr>
            </w:pPr>
          </w:p>
        </w:tc>
        <w:tc>
          <w:tcPr>
            <w:tcW w:w="0" w:type="auto"/>
          </w:tcPr>
          <w:p w14:paraId="428C65B5" w14:textId="77777777" w:rsidR="00B6689E" w:rsidRPr="00AC5F7B" w:rsidRDefault="00B6689E" w:rsidP="00F104D5">
            <w:pPr>
              <w:jc w:val="right"/>
              <w:rPr>
                <w:rFonts w:eastAsia="Arial" w:cs="Arial"/>
                <w:sz w:val="16"/>
                <w:lang w:val="en-GB"/>
              </w:rPr>
            </w:pPr>
          </w:p>
        </w:tc>
        <w:tc>
          <w:tcPr>
            <w:tcW w:w="0" w:type="auto"/>
          </w:tcPr>
          <w:p w14:paraId="1F26AEA4" w14:textId="335344D0" w:rsidR="00B6689E" w:rsidRPr="00AC5F7B" w:rsidRDefault="00B6689E" w:rsidP="00F104D5">
            <w:pPr>
              <w:jc w:val="right"/>
              <w:rPr>
                <w:rFonts w:eastAsia="Arial" w:cs="Arial"/>
                <w:sz w:val="16"/>
                <w:lang w:val="en-GB"/>
              </w:rPr>
            </w:pPr>
            <w:r w:rsidRPr="00AC5F7B">
              <w:rPr>
                <w:rFonts w:eastAsia="Arial" w:cs="Arial"/>
                <w:sz w:val="16"/>
                <w:lang w:val="en-GB"/>
              </w:rPr>
              <w:t>1.00</w:t>
            </w:r>
          </w:p>
        </w:tc>
      </w:tr>
      <w:tr w:rsidR="00B6689E" w:rsidRPr="00AC5F7B" w14:paraId="08EBFEB0" w14:textId="77777777" w:rsidTr="00710B2D">
        <w:tc>
          <w:tcPr>
            <w:tcW w:w="0" w:type="auto"/>
          </w:tcPr>
          <w:p w14:paraId="59650C50" w14:textId="704ACEF3" w:rsidR="00B6689E" w:rsidRPr="00AC5F7B" w:rsidRDefault="00B6689E" w:rsidP="00F104D5">
            <w:pPr>
              <w:rPr>
                <w:rFonts w:eastAsia="Arial" w:cs="Arial"/>
                <w:sz w:val="16"/>
                <w:lang w:val="en-GB"/>
              </w:rPr>
            </w:pPr>
            <w:r w:rsidRPr="00AC5F7B">
              <w:rPr>
                <w:rFonts w:eastAsia="Arial" w:cs="Arial"/>
                <w:sz w:val="16"/>
                <w:lang w:val="en-GB"/>
              </w:rPr>
              <w:t xml:space="preserve">  90-99</w:t>
            </w:r>
          </w:p>
        </w:tc>
        <w:tc>
          <w:tcPr>
            <w:tcW w:w="0" w:type="auto"/>
          </w:tcPr>
          <w:p w14:paraId="14963B85" w14:textId="0002C8EB" w:rsidR="00B6689E" w:rsidRPr="00AC5F7B" w:rsidRDefault="00B6689E" w:rsidP="00F104D5">
            <w:pPr>
              <w:jc w:val="right"/>
              <w:rPr>
                <w:rFonts w:eastAsia="Arial" w:cs="Arial"/>
                <w:sz w:val="16"/>
                <w:lang w:val="en-GB"/>
              </w:rPr>
            </w:pPr>
            <w:r w:rsidRPr="00AC5F7B">
              <w:rPr>
                <w:rFonts w:eastAsia="Arial" w:cs="Arial"/>
                <w:sz w:val="16"/>
                <w:lang w:val="en-GB"/>
              </w:rPr>
              <w:t>1.55 (1.43-1.68)</w:t>
            </w:r>
          </w:p>
        </w:tc>
        <w:tc>
          <w:tcPr>
            <w:tcW w:w="0" w:type="auto"/>
          </w:tcPr>
          <w:p w14:paraId="62762AB7" w14:textId="77777777" w:rsidR="00B6689E" w:rsidRPr="00AC5F7B" w:rsidRDefault="00B6689E" w:rsidP="00F104D5">
            <w:pPr>
              <w:jc w:val="right"/>
              <w:rPr>
                <w:rFonts w:eastAsia="Arial" w:cs="Arial"/>
                <w:sz w:val="16"/>
                <w:lang w:val="en-GB"/>
              </w:rPr>
            </w:pPr>
          </w:p>
        </w:tc>
        <w:tc>
          <w:tcPr>
            <w:tcW w:w="0" w:type="auto"/>
          </w:tcPr>
          <w:p w14:paraId="588DB96E" w14:textId="77777777" w:rsidR="00B6689E" w:rsidRPr="00AC5F7B" w:rsidRDefault="00B6689E" w:rsidP="00F104D5">
            <w:pPr>
              <w:jc w:val="right"/>
              <w:rPr>
                <w:rFonts w:eastAsia="Arial" w:cs="Arial"/>
                <w:sz w:val="16"/>
                <w:lang w:val="en-GB"/>
              </w:rPr>
            </w:pPr>
          </w:p>
        </w:tc>
        <w:tc>
          <w:tcPr>
            <w:tcW w:w="0" w:type="auto"/>
          </w:tcPr>
          <w:p w14:paraId="500F8DB9" w14:textId="078E3B3F" w:rsidR="00B6689E" w:rsidRPr="00AC5F7B" w:rsidRDefault="00B6689E" w:rsidP="00F104D5">
            <w:pPr>
              <w:jc w:val="right"/>
              <w:rPr>
                <w:rFonts w:eastAsia="Arial" w:cs="Arial"/>
                <w:sz w:val="16"/>
                <w:lang w:val="en-GB"/>
              </w:rPr>
            </w:pPr>
            <w:r w:rsidRPr="00AC5F7B">
              <w:rPr>
                <w:rFonts w:eastAsia="Arial" w:cs="Arial"/>
                <w:sz w:val="16"/>
                <w:lang w:val="en-GB"/>
              </w:rPr>
              <w:t>1.48 (1.37-1.61)</w:t>
            </w:r>
          </w:p>
        </w:tc>
      </w:tr>
      <w:tr w:rsidR="00B6689E" w:rsidRPr="00AC5F7B" w14:paraId="01A6780E" w14:textId="77777777" w:rsidTr="00710B2D">
        <w:tc>
          <w:tcPr>
            <w:tcW w:w="0" w:type="auto"/>
          </w:tcPr>
          <w:p w14:paraId="082F0292" w14:textId="46553754" w:rsidR="00B6689E" w:rsidRPr="00AC5F7B" w:rsidRDefault="00B6689E" w:rsidP="00F104D5">
            <w:pPr>
              <w:rPr>
                <w:rFonts w:eastAsia="Arial" w:cs="Arial"/>
                <w:sz w:val="16"/>
                <w:lang w:val="en-GB"/>
              </w:rPr>
            </w:pPr>
            <w:r w:rsidRPr="00AC5F7B">
              <w:rPr>
                <w:rFonts w:eastAsia="Arial" w:cs="Arial"/>
                <w:sz w:val="16"/>
                <w:lang w:val="en-GB"/>
              </w:rPr>
              <w:t xml:space="preserve">  80-89</w:t>
            </w:r>
          </w:p>
        </w:tc>
        <w:tc>
          <w:tcPr>
            <w:tcW w:w="0" w:type="auto"/>
          </w:tcPr>
          <w:p w14:paraId="0E825184" w14:textId="31853F47" w:rsidR="00B6689E" w:rsidRPr="00AC5F7B" w:rsidRDefault="00B6689E" w:rsidP="00F104D5">
            <w:pPr>
              <w:jc w:val="right"/>
              <w:rPr>
                <w:rFonts w:eastAsia="Arial" w:cs="Arial"/>
                <w:sz w:val="16"/>
                <w:lang w:val="en-GB"/>
              </w:rPr>
            </w:pPr>
            <w:r w:rsidRPr="00AC5F7B">
              <w:rPr>
                <w:rFonts w:eastAsia="Arial" w:cs="Arial"/>
                <w:sz w:val="16"/>
                <w:lang w:val="en-GB"/>
              </w:rPr>
              <w:t>2.26 (2.07-2.46)</w:t>
            </w:r>
          </w:p>
        </w:tc>
        <w:tc>
          <w:tcPr>
            <w:tcW w:w="0" w:type="auto"/>
          </w:tcPr>
          <w:p w14:paraId="387DEA74" w14:textId="77777777" w:rsidR="00B6689E" w:rsidRPr="00AC5F7B" w:rsidRDefault="00B6689E" w:rsidP="00F104D5">
            <w:pPr>
              <w:jc w:val="right"/>
              <w:rPr>
                <w:rFonts w:eastAsia="Arial" w:cs="Arial"/>
                <w:sz w:val="16"/>
                <w:lang w:val="en-GB"/>
              </w:rPr>
            </w:pPr>
          </w:p>
        </w:tc>
        <w:tc>
          <w:tcPr>
            <w:tcW w:w="0" w:type="auto"/>
          </w:tcPr>
          <w:p w14:paraId="56C86C4A" w14:textId="77777777" w:rsidR="00B6689E" w:rsidRPr="00AC5F7B" w:rsidRDefault="00B6689E" w:rsidP="00F104D5">
            <w:pPr>
              <w:jc w:val="right"/>
              <w:rPr>
                <w:rFonts w:eastAsia="Arial" w:cs="Arial"/>
                <w:sz w:val="16"/>
                <w:lang w:val="en-GB"/>
              </w:rPr>
            </w:pPr>
          </w:p>
        </w:tc>
        <w:tc>
          <w:tcPr>
            <w:tcW w:w="0" w:type="auto"/>
          </w:tcPr>
          <w:p w14:paraId="61EF2B39" w14:textId="13428CAA" w:rsidR="00B6689E" w:rsidRPr="00AC5F7B" w:rsidRDefault="00B6689E" w:rsidP="00F104D5">
            <w:pPr>
              <w:jc w:val="right"/>
              <w:rPr>
                <w:rFonts w:eastAsia="Arial" w:cs="Arial"/>
                <w:sz w:val="16"/>
                <w:lang w:val="en-GB"/>
              </w:rPr>
            </w:pPr>
            <w:r w:rsidRPr="00AC5F7B">
              <w:rPr>
                <w:rFonts w:eastAsia="Arial" w:cs="Arial"/>
                <w:sz w:val="16"/>
                <w:lang w:val="en-GB"/>
              </w:rPr>
              <w:t>2.14 (1.97-2.34)</w:t>
            </w:r>
          </w:p>
        </w:tc>
      </w:tr>
      <w:tr w:rsidR="00B6689E" w:rsidRPr="00AC5F7B" w14:paraId="5E0DC35A" w14:textId="77777777" w:rsidTr="00710B2D">
        <w:tc>
          <w:tcPr>
            <w:tcW w:w="0" w:type="auto"/>
          </w:tcPr>
          <w:p w14:paraId="2C29F951" w14:textId="23D46843" w:rsidR="00B6689E" w:rsidRPr="00AC5F7B" w:rsidRDefault="00B6689E" w:rsidP="00F104D5">
            <w:pPr>
              <w:rPr>
                <w:rFonts w:eastAsia="Arial" w:cs="Arial"/>
                <w:sz w:val="16"/>
                <w:lang w:val="en-GB"/>
              </w:rPr>
            </w:pPr>
            <w:r w:rsidRPr="00AC5F7B">
              <w:rPr>
                <w:rFonts w:eastAsia="Arial" w:cs="Arial"/>
                <w:sz w:val="16"/>
                <w:lang w:val="en-GB"/>
              </w:rPr>
              <w:t xml:space="preserve">  70-79</w:t>
            </w:r>
          </w:p>
        </w:tc>
        <w:tc>
          <w:tcPr>
            <w:tcW w:w="0" w:type="auto"/>
          </w:tcPr>
          <w:p w14:paraId="614E5F28" w14:textId="5A742F7B" w:rsidR="00B6689E" w:rsidRPr="00AC5F7B" w:rsidRDefault="00B6689E" w:rsidP="00F104D5">
            <w:pPr>
              <w:jc w:val="right"/>
              <w:rPr>
                <w:rFonts w:eastAsia="Arial" w:cs="Arial"/>
                <w:sz w:val="16"/>
                <w:lang w:val="en-GB"/>
              </w:rPr>
            </w:pPr>
            <w:r w:rsidRPr="00AC5F7B">
              <w:rPr>
                <w:rFonts w:eastAsia="Arial" w:cs="Arial"/>
                <w:sz w:val="16"/>
                <w:lang w:val="en-GB"/>
              </w:rPr>
              <w:t>3.00 (2.73-3.30)</w:t>
            </w:r>
          </w:p>
        </w:tc>
        <w:tc>
          <w:tcPr>
            <w:tcW w:w="0" w:type="auto"/>
          </w:tcPr>
          <w:p w14:paraId="16A56D5B" w14:textId="77777777" w:rsidR="00B6689E" w:rsidRPr="00AC5F7B" w:rsidRDefault="00B6689E" w:rsidP="00F104D5">
            <w:pPr>
              <w:jc w:val="right"/>
              <w:rPr>
                <w:rFonts w:eastAsia="Arial" w:cs="Arial"/>
                <w:sz w:val="16"/>
                <w:lang w:val="en-GB"/>
              </w:rPr>
            </w:pPr>
          </w:p>
        </w:tc>
        <w:tc>
          <w:tcPr>
            <w:tcW w:w="0" w:type="auto"/>
          </w:tcPr>
          <w:p w14:paraId="1B02B33A" w14:textId="77777777" w:rsidR="00B6689E" w:rsidRPr="00AC5F7B" w:rsidRDefault="00B6689E" w:rsidP="00F104D5">
            <w:pPr>
              <w:jc w:val="right"/>
              <w:rPr>
                <w:rFonts w:eastAsia="Arial" w:cs="Arial"/>
                <w:sz w:val="16"/>
                <w:lang w:val="en-GB"/>
              </w:rPr>
            </w:pPr>
          </w:p>
        </w:tc>
        <w:tc>
          <w:tcPr>
            <w:tcW w:w="0" w:type="auto"/>
          </w:tcPr>
          <w:p w14:paraId="51A26D1E" w14:textId="153250DF" w:rsidR="00B6689E" w:rsidRPr="00AC5F7B" w:rsidRDefault="00B6689E" w:rsidP="00F104D5">
            <w:pPr>
              <w:jc w:val="right"/>
              <w:rPr>
                <w:rFonts w:eastAsia="Arial" w:cs="Arial"/>
                <w:sz w:val="16"/>
                <w:lang w:val="en-GB"/>
              </w:rPr>
            </w:pPr>
            <w:r w:rsidRPr="00AC5F7B">
              <w:rPr>
                <w:rFonts w:eastAsia="Arial" w:cs="Arial"/>
                <w:sz w:val="16"/>
                <w:lang w:val="en-GB"/>
              </w:rPr>
              <w:t>2.83 (2.57-3.11)</w:t>
            </w:r>
          </w:p>
        </w:tc>
      </w:tr>
      <w:tr w:rsidR="00B6689E" w:rsidRPr="00AC5F7B" w14:paraId="5E0A521C" w14:textId="77777777" w:rsidTr="00710B2D">
        <w:tc>
          <w:tcPr>
            <w:tcW w:w="0" w:type="auto"/>
          </w:tcPr>
          <w:p w14:paraId="5CFC0980" w14:textId="772CDB7B" w:rsidR="00B6689E" w:rsidRPr="00AC5F7B" w:rsidRDefault="00B6689E" w:rsidP="00F104D5">
            <w:pPr>
              <w:rPr>
                <w:rFonts w:eastAsia="Arial" w:cs="Arial"/>
                <w:sz w:val="16"/>
                <w:lang w:val="en-GB"/>
              </w:rPr>
            </w:pPr>
            <w:r w:rsidRPr="00AC5F7B">
              <w:rPr>
                <w:rFonts w:eastAsia="Arial" w:cs="Arial"/>
                <w:sz w:val="16"/>
                <w:lang w:val="en-GB"/>
              </w:rPr>
              <w:t xml:space="preserve">  60-69</w:t>
            </w:r>
          </w:p>
        </w:tc>
        <w:tc>
          <w:tcPr>
            <w:tcW w:w="0" w:type="auto"/>
          </w:tcPr>
          <w:p w14:paraId="4C054998" w14:textId="4ECB0D3A" w:rsidR="00B6689E" w:rsidRPr="00AC5F7B" w:rsidRDefault="00B6689E" w:rsidP="00F104D5">
            <w:pPr>
              <w:jc w:val="right"/>
              <w:rPr>
                <w:rFonts w:eastAsia="Arial" w:cs="Arial"/>
                <w:sz w:val="16"/>
                <w:lang w:val="en-GB"/>
              </w:rPr>
            </w:pPr>
            <w:r w:rsidRPr="00AC5F7B">
              <w:rPr>
                <w:rFonts w:eastAsia="Arial" w:cs="Arial"/>
                <w:sz w:val="16"/>
                <w:lang w:val="en-GB"/>
              </w:rPr>
              <w:t>3.58 (3.23-3.96)</w:t>
            </w:r>
          </w:p>
        </w:tc>
        <w:tc>
          <w:tcPr>
            <w:tcW w:w="0" w:type="auto"/>
          </w:tcPr>
          <w:p w14:paraId="01E51ABF" w14:textId="77777777" w:rsidR="00B6689E" w:rsidRPr="00AC5F7B" w:rsidRDefault="00B6689E" w:rsidP="00F104D5">
            <w:pPr>
              <w:jc w:val="right"/>
              <w:rPr>
                <w:rFonts w:eastAsia="Arial" w:cs="Arial"/>
                <w:sz w:val="16"/>
                <w:lang w:val="en-GB"/>
              </w:rPr>
            </w:pPr>
          </w:p>
        </w:tc>
        <w:tc>
          <w:tcPr>
            <w:tcW w:w="0" w:type="auto"/>
          </w:tcPr>
          <w:p w14:paraId="24810C2A" w14:textId="77777777" w:rsidR="00B6689E" w:rsidRPr="00AC5F7B" w:rsidRDefault="00B6689E" w:rsidP="00F104D5">
            <w:pPr>
              <w:jc w:val="right"/>
              <w:rPr>
                <w:rFonts w:eastAsia="Arial" w:cs="Arial"/>
                <w:sz w:val="16"/>
                <w:lang w:val="en-GB"/>
              </w:rPr>
            </w:pPr>
          </w:p>
        </w:tc>
        <w:tc>
          <w:tcPr>
            <w:tcW w:w="0" w:type="auto"/>
          </w:tcPr>
          <w:p w14:paraId="05BC7A48" w14:textId="29D3F5EB" w:rsidR="00B6689E" w:rsidRPr="00AC5F7B" w:rsidRDefault="00B6689E" w:rsidP="00F104D5">
            <w:pPr>
              <w:jc w:val="right"/>
              <w:rPr>
                <w:rFonts w:eastAsia="Arial" w:cs="Arial"/>
                <w:sz w:val="16"/>
                <w:lang w:val="en-GB"/>
              </w:rPr>
            </w:pPr>
            <w:r w:rsidRPr="00AC5F7B">
              <w:rPr>
                <w:rFonts w:eastAsia="Arial" w:cs="Arial"/>
                <w:sz w:val="16"/>
                <w:lang w:val="en-GB"/>
              </w:rPr>
              <w:t>3.39 (3.07-3.76)</w:t>
            </w:r>
          </w:p>
        </w:tc>
      </w:tr>
      <w:tr w:rsidR="00B6689E" w:rsidRPr="00AC5F7B" w14:paraId="1B6E79F8" w14:textId="77777777" w:rsidTr="00710B2D">
        <w:tc>
          <w:tcPr>
            <w:tcW w:w="0" w:type="auto"/>
          </w:tcPr>
          <w:p w14:paraId="1DC4BA74" w14:textId="44921BB6" w:rsidR="00B6689E" w:rsidRPr="00AC5F7B" w:rsidRDefault="00B6689E" w:rsidP="00F104D5">
            <w:pPr>
              <w:rPr>
                <w:rFonts w:eastAsia="Arial" w:cs="Arial"/>
                <w:sz w:val="16"/>
                <w:lang w:val="en-GB"/>
              </w:rPr>
            </w:pPr>
            <w:r w:rsidRPr="00AC5F7B">
              <w:rPr>
                <w:rFonts w:eastAsia="Arial" w:cs="Arial"/>
                <w:sz w:val="16"/>
                <w:lang w:val="en-GB"/>
              </w:rPr>
              <w:t xml:space="preserve">  50-59</w:t>
            </w:r>
          </w:p>
        </w:tc>
        <w:tc>
          <w:tcPr>
            <w:tcW w:w="0" w:type="auto"/>
          </w:tcPr>
          <w:p w14:paraId="1F31C6A4" w14:textId="39219889" w:rsidR="00B6689E" w:rsidRPr="00AC5F7B" w:rsidRDefault="00B6689E" w:rsidP="00F104D5">
            <w:pPr>
              <w:jc w:val="right"/>
              <w:rPr>
                <w:rFonts w:eastAsia="Arial" w:cs="Arial"/>
                <w:sz w:val="16"/>
                <w:lang w:val="en-GB"/>
              </w:rPr>
            </w:pPr>
            <w:r w:rsidRPr="00AC5F7B">
              <w:rPr>
                <w:rFonts w:eastAsia="Arial" w:cs="Arial"/>
                <w:sz w:val="16"/>
                <w:lang w:val="en-GB"/>
              </w:rPr>
              <w:t>4.54 (4.09-5.04)</w:t>
            </w:r>
          </w:p>
        </w:tc>
        <w:tc>
          <w:tcPr>
            <w:tcW w:w="0" w:type="auto"/>
          </w:tcPr>
          <w:p w14:paraId="539E3487" w14:textId="77777777" w:rsidR="00B6689E" w:rsidRPr="00AC5F7B" w:rsidRDefault="00B6689E" w:rsidP="00F104D5">
            <w:pPr>
              <w:jc w:val="right"/>
              <w:rPr>
                <w:rFonts w:eastAsia="Arial" w:cs="Arial"/>
                <w:sz w:val="16"/>
                <w:lang w:val="en-GB"/>
              </w:rPr>
            </w:pPr>
          </w:p>
        </w:tc>
        <w:tc>
          <w:tcPr>
            <w:tcW w:w="0" w:type="auto"/>
          </w:tcPr>
          <w:p w14:paraId="21BCA5A2" w14:textId="77777777" w:rsidR="00B6689E" w:rsidRPr="00AC5F7B" w:rsidRDefault="00B6689E" w:rsidP="00F104D5">
            <w:pPr>
              <w:jc w:val="right"/>
              <w:rPr>
                <w:rFonts w:eastAsia="Arial" w:cs="Arial"/>
                <w:sz w:val="16"/>
                <w:lang w:val="en-GB"/>
              </w:rPr>
            </w:pPr>
          </w:p>
        </w:tc>
        <w:tc>
          <w:tcPr>
            <w:tcW w:w="0" w:type="auto"/>
          </w:tcPr>
          <w:p w14:paraId="5D2B039A" w14:textId="60EB3404" w:rsidR="00B6689E" w:rsidRPr="00AC5F7B" w:rsidRDefault="00B6689E" w:rsidP="00F104D5">
            <w:pPr>
              <w:jc w:val="right"/>
              <w:rPr>
                <w:rFonts w:eastAsia="Arial" w:cs="Arial"/>
                <w:sz w:val="16"/>
                <w:lang w:val="en-GB"/>
              </w:rPr>
            </w:pPr>
            <w:r w:rsidRPr="00AC5F7B">
              <w:rPr>
                <w:rFonts w:eastAsia="Arial" w:cs="Arial"/>
                <w:sz w:val="16"/>
                <w:lang w:val="en-GB"/>
              </w:rPr>
              <w:t>4.21 (3.79-4.67)</w:t>
            </w:r>
          </w:p>
        </w:tc>
      </w:tr>
      <w:tr w:rsidR="00B6689E" w:rsidRPr="00AC5F7B" w14:paraId="470E0F72" w14:textId="77777777" w:rsidTr="00710B2D">
        <w:tc>
          <w:tcPr>
            <w:tcW w:w="0" w:type="auto"/>
          </w:tcPr>
          <w:p w14:paraId="750E5A66" w14:textId="56CFA946" w:rsidR="00B6689E" w:rsidRPr="00AC5F7B" w:rsidRDefault="00B6689E" w:rsidP="00F104D5">
            <w:pPr>
              <w:rPr>
                <w:rFonts w:eastAsia="Arial" w:cs="Arial"/>
                <w:sz w:val="16"/>
                <w:lang w:val="en-GB"/>
              </w:rPr>
            </w:pPr>
            <w:r w:rsidRPr="00AC5F7B">
              <w:rPr>
                <w:rFonts w:eastAsia="Arial" w:cs="Arial"/>
                <w:sz w:val="16"/>
                <w:lang w:val="en-GB"/>
              </w:rPr>
              <w:t xml:space="preserve">  40-49</w:t>
            </w:r>
          </w:p>
        </w:tc>
        <w:tc>
          <w:tcPr>
            <w:tcW w:w="0" w:type="auto"/>
          </w:tcPr>
          <w:p w14:paraId="42AEF5F0" w14:textId="79DD15BD" w:rsidR="00B6689E" w:rsidRPr="00AC5F7B" w:rsidRDefault="00B6689E" w:rsidP="00F104D5">
            <w:pPr>
              <w:jc w:val="right"/>
              <w:rPr>
                <w:rFonts w:eastAsia="Arial" w:cs="Arial"/>
                <w:sz w:val="16"/>
                <w:lang w:val="en-GB"/>
              </w:rPr>
            </w:pPr>
            <w:r w:rsidRPr="00AC5F7B">
              <w:rPr>
                <w:rFonts w:eastAsia="Arial" w:cs="Arial"/>
                <w:sz w:val="16"/>
                <w:lang w:val="en-GB"/>
              </w:rPr>
              <w:t>5.41 (4.85-6.04)</w:t>
            </w:r>
          </w:p>
        </w:tc>
        <w:tc>
          <w:tcPr>
            <w:tcW w:w="0" w:type="auto"/>
          </w:tcPr>
          <w:p w14:paraId="4D1DCDD4" w14:textId="77777777" w:rsidR="00B6689E" w:rsidRPr="00AC5F7B" w:rsidRDefault="00B6689E" w:rsidP="00F104D5">
            <w:pPr>
              <w:jc w:val="right"/>
              <w:rPr>
                <w:rFonts w:eastAsia="Arial" w:cs="Arial"/>
                <w:sz w:val="16"/>
                <w:lang w:val="en-GB"/>
              </w:rPr>
            </w:pPr>
          </w:p>
        </w:tc>
        <w:tc>
          <w:tcPr>
            <w:tcW w:w="0" w:type="auto"/>
          </w:tcPr>
          <w:p w14:paraId="1D1F757F" w14:textId="77777777" w:rsidR="00B6689E" w:rsidRPr="00AC5F7B" w:rsidRDefault="00B6689E" w:rsidP="00F104D5">
            <w:pPr>
              <w:jc w:val="right"/>
              <w:rPr>
                <w:rFonts w:eastAsia="Arial" w:cs="Arial"/>
                <w:sz w:val="16"/>
                <w:lang w:val="en-GB"/>
              </w:rPr>
            </w:pPr>
          </w:p>
        </w:tc>
        <w:tc>
          <w:tcPr>
            <w:tcW w:w="0" w:type="auto"/>
          </w:tcPr>
          <w:p w14:paraId="5AEB4261" w14:textId="534408BC" w:rsidR="00B6689E" w:rsidRPr="00AC5F7B" w:rsidRDefault="00B6689E" w:rsidP="00F104D5">
            <w:pPr>
              <w:jc w:val="right"/>
              <w:rPr>
                <w:rFonts w:eastAsia="Arial" w:cs="Arial"/>
                <w:sz w:val="16"/>
                <w:lang w:val="en-GB"/>
              </w:rPr>
            </w:pPr>
            <w:r w:rsidRPr="00AC5F7B">
              <w:rPr>
                <w:rFonts w:eastAsia="Arial" w:cs="Arial"/>
                <w:sz w:val="16"/>
                <w:lang w:val="en-GB"/>
              </w:rPr>
              <w:t>5.09 (4.56-5.69)</w:t>
            </w:r>
          </w:p>
        </w:tc>
      </w:tr>
      <w:tr w:rsidR="00B6689E" w:rsidRPr="00AC5F7B" w14:paraId="44CC0F6C" w14:textId="77777777" w:rsidTr="00710B2D">
        <w:tc>
          <w:tcPr>
            <w:tcW w:w="0" w:type="auto"/>
          </w:tcPr>
          <w:p w14:paraId="5997E6B9" w14:textId="0ACDB607" w:rsidR="00B6689E" w:rsidRPr="00AC5F7B" w:rsidRDefault="00B6689E" w:rsidP="00F104D5">
            <w:pPr>
              <w:rPr>
                <w:rFonts w:eastAsia="Arial" w:cs="Arial"/>
                <w:sz w:val="16"/>
                <w:lang w:val="en-GB"/>
              </w:rPr>
            </w:pPr>
            <w:r w:rsidRPr="00AC5F7B">
              <w:rPr>
                <w:rFonts w:eastAsia="Arial" w:cs="Arial"/>
                <w:sz w:val="16"/>
                <w:lang w:val="en-GB"/>
              </w:rPr>
              <w:t xml:space="preserve">  30-39</w:t>
            </w:r>
          </w:p>
        </w:tc>
        <w:tc>
          <w:tcPr>
            <w:tcW w:w="0" w:type="auto"/>
          </w:tcPr>
          <w:p w14:paraId="337B3248" w14:textId="2118B2EF" w:rsidR="00B6689E" w:rsidRPr="00AC5F7B" w:rsidRDefault="00B6689E" w:rsidP="00F104D5">
            <w:pPr>
              <w:jc w:val="right"/>
              <w:rPr>
                <w:rFonts w:eastAsia="Arial" w:cs="Arial"/>
                <w:sz w:val="16"/>
                <w:lang w:val="en-GB"/>
              </w:rPr>
            </w:pPr>
            <w:r w:rsidRPr="00AC5F7B">
              <w:rPr>
                <w:rFonts w:eastAsia="Arial" w:cs="Arial"/>
                <w:sz w:val="16"/>
                <w:lang w:val="en-GB"/>
              </w:rPr>
              <w:t>6.32 (5.67-7.03)</w:t>
            </w:r>
          </w:p>
        </w:tc>
        <w:tc>
          <w:tcPr>
            <w:tcW w:w="0" w:type="auto"/>
          </w:tcPr>
          <w:p w14:paraId="1844BD4A" w14:textId="77777777" w:rsidR="00B6689E" w:rsidRPr="00AC5F7B" w:rsidRDefault="00B6689E" w:rsidP="00F104D5">
            <w:pPr>
              <w:jc w:val="right"/>
              <w:rPr>
                <w:rFonts w:eastAsia="Arial" w:cs="Arial"/>
                <w:sz w:val="16"/>
                <w:lang w:val="en-GB"/>
              </w:rPr>
            </w:pPr>
          </w:p>
        </w:tc>
        <w:tc>
          <w:tcPr>
            <w:tcW w:w="0" w:type="auto"/>
          </w:tcPr>
          <w:p w14:paraId="4CDA4F78" w14:textId="77777777" w:rsidR="00B6689E" w:rsidRPr="00AC5F7B" w:rsidRDefault="00B6689E" w:rsidP="00F104D5">
            <w:pPr>
              <w:jc w:val="right"/>
              <w:rPr>
                <w:rFonts w:eastAsia="Arial" w:cs="Arial"/>
                <w:sz w:val="16"/>
                <w:lang w:val="en-GB"/>
              </w:rPr>
            </w:pPr>
          </w:p>
        </w:tc>
        <w:tc>
          <w:tcPr>
            <w:tcW w:w="0" w:type="auto"/>
          </w:tcPr>
          <w:p w14:paraId="6E279C5C" w14:textId="565415AF" w:rsidR="00B6689E" w:rsidRPr="00AC5F7B" w:rsidRDefault="00B6689E" w:rsidP="00F104D5">
            <w:pPr>
              <w:jc w:val="right"/>
              <w:rPr>
                <w:rFonts w:eastAsia="Arial" w:cs="Arial"/>
                <w:sz w:val="16"/>
                <w:lang w:val="en-GB"/>
              </w:rPr>
            </w:pPr>
            <w:r w:rsidRPr="00AC5F7B">
              <w:rPr>
                <w:rFonts w:eastAsia="Arial" w:cs="Arial"/>
                <w:sz w:val="16"/>
                <w:lang w:val="en-GB"/>
              </w:rPr>
              <w:t>5.97 (5.36-6.64)</w:t>
            </w:r>
          </w:p>
        </w:tc>
      </w:tr>
      <w:tr w:rsidR="00B6689E" w:rsidRPr="00AC5F7B" w14:paraId="1D62A2E4" w14:textId="77777777" w:rsidTr="00710B2D">
        <w:tc>
          <w:tcPr>
            <w:tcW w:w="0" w:type="auto"/>
          </w:tcPr>
          <w:p w14:paraId="0D93A5F2" w14:textId="72828289" w:rsidR="00B6689E" w:rsidRPr="00AC5F7B" w:rsidRDefault="00B6689E" w:rsidP="00F104D5">
            <w:pPr>
              <w:rPr>
                <w:rFonts w:eastAsia="Arial" w:cs="Arial"/>
                <w:sz w:val="16"/>
                <w:lang w:val="en-GB"/>
              </w:rPr>
            </w:pPr>
            <w:r w:rsidRPr="00AC5F7B">
              <w:rPr>
                <w:rFonts w:eastAsia="Arial" w:cs="Arial"/>
                <w:sz w:val="16"/>
                <w:lang w:val="en-GB"/>
              </w:rPr>
              <w:t xml:space="preserve">  20-29</w:t>
            </w:r>
          </w:p>
        </w:tc>
        <w:tc>
          <w:tcPr>
            <w:tcW w:w="0" w:type="auto"/>
          </w:tcPr>
          <w:p w14:paraId="7451F3B4" w14:textId="4DB140A4" w:rsidR="00B6689E" w:rsidRPr="00AC5F7B" w:rsidRDefault="00B6689E" w:rsidP="00F104D5">
            <w:pPr>
              <w:jc w:val="right"/>
              <w:rPr>
                <w:rFonts w:eastAsia="Arial" w:cs="Arial"/>
                <w:sz w:val="16"/>
                <w:lang w:val="en-GB"/>
              </w:rPr>
            </w:pPr>
            <w:r w:rsidRPr="00AC5F7B">
              <w:rPr>
                <w:rFonts w:eastAsia="Arial" w:cs="Arial"/>
                <w:sz w:val="16"/>
                <w:lang w:val="en-GB"/>
              </w:rPr>
              <w:t>7.24 (6.59-7.96)</w:t>
            </w:r>
          </w:p>
        </w:tc>
        <w:tc>
          <w:tcPr>
            <w:tcW w:w="0" w:type="auto"/>
          </w:tcPr>
          <w:p w14:paraId="06FF2DFA" w14:textId="77777777" w:rsidR="00B6689E" w:rsidRPr="00AC5F7B" w:rsidRDefault="00B6689E" w:rsidP="00F104D5">
            <w:pPr>
              <w:jc w:val="right"/>
              <w:rPr>
                <w:rFonts w:eastAsia="Arial" w:cs="Arial"/>
                <w:sz w:val="16"/>
                <w:lang w:val="en-GB"/>
              </w:rPr>
            </w:pPr>
          </w:p>
        </w:tc>
        <w:tc>
          <w:tcPr>
            <w:tcW w:w="0" w:type="auto"/>
          </w:tcPr>
          <w:p w14:paraId="65010231" w14:textId="77777777" w:rsidR="00B6689E" w:rsidRPr="00AC5F7B" w:rsidRDefault="00B6689E" w:rsidP="00F104D5">
            <w:pPr>
              <w:jc w:val="right"/>
              <w:rPr>
                <w:rFonts w:eastAsia="Arial" w:cs="Arial"/>
                <w:sz w:val="16"/>
                <w:lang w:val="en-GB"/>
              </w:rPr>
            </w:pPr>
          </w:p>
        </w:tc>
        <w:tc>
          <w:tcPr>
            <w:tcW w:w="0" w:type="auto"/>
          </w:tcPr>
          <w:p w14:paraId="72BE0304" w14:textId="6FD0641B" w:rsidR="00B6689E" w:rsidRPr="00AC5F7B" w:rsidRDefault="00B6689E" w:rsidP="00F104D5">
            <w:pPr>
              <w:jc w:val="right"/>
              <w:rPr>
                <w:rFonts w:eastAsia="Arial" w:cs="Arial"/>
                <w:sz w:val="16"/>
                <w:lang w:val="en-GB"/>
              </w:rPr>
            </w:pPr>
            <w:r w:rsidRPr="00AC5F7B">
              <w:rPr>
                <w:rFonts w:eastAsia="Arial" w:cs="Arial"/>
                <w:sz w:val="16"/>
                <w:lang w:val="en-GB"/>
              </w:rPr>
              <w:t>6.73 (6.13-7.40)</w:t>
            </w:r>
          </w:p>
        </w:tc>
      </w:tr>
      <w:tr w:rsidR="00B6689E" w:rsidRPr="00AC5F7B" w14:paraId="327D35BE" w14:textId="77777777" w:rsidTr="001B72E7">
        <w:tc>
          <w:tcPr>
            <w:tcW w:w="0" w:type="auto"/>
          </w:tcPr>
          <w:p w14:paraId="0D17B2AE" w14:textId="0495A699" w:rsidR="00B6689E" w:rsidRPr="00AC5F7B" w:rsidRDefault="00B6689E" w:rsidP="00F104D5">
            <w:pPr>
              <w:rPr>
                <w:rFonts w:eastAsia="Arial" w:cs="Arial"/>
                <w:sz w:val="16"/>
                <w:lang w:val="en-GB"/>
              </w:rPr>
            </w:pPr>
            <w:r w:rsidRPr="00AC5F7B">
              <w:rPr>
                <w:rFonts w:eastAsia="Arial" w:cs="Arial"/>
                <w:sz w:val="16"/>
                <w:lang w:val="en-GB"/>
              </w:rPr>
              <w:t xml:space="preserve">  10-19</w:t>
            </w:r>
          </w:p>
        </w:tc>
        <w:tc>
          <w:tcPr>
            <w:tcW w:w="0" w:type="auto"/>
          </w:tcPr>
          <w:p w14:paraId="612E74E2" w14:textId="38E0A02E" w:rsidR="00B6689E" w:rsidRPr="00AC5F7B" w:rsidRDefault="00B6689E" w:rsidP="00F104D5">
            <w:pPr>
              <w:jc w:val="right"/>
              <w:rPr>
                <w:rFonts w:eastAsia="Arial" w:cs="Arial"/>
                <w:sz w:val="16"/>
                <w:lang w:val="en-GB"/>
              </w:rPr>
            </w:pPr>
            <w:r w:rsidRPr="00AC5F7B">
              <w:rPr>
                <w:rFonts w:eastAsia="Arial" w:cs="Arial"/>
                <w:sz w:val="16"/>
                <w:lang w:val="en-GB"/>
              </w:rPr>
              <w:t>9.96 (9.24-10.74)</w:t>
            </w:r>
          </w:p>
        </w:tc>
        <w:tc>
          <w:tcPr>
            <w:tcW w:w="0" w:type="auto"/>
          </w:tcPr>
          <w:p w14:paraId="4E46DA5E" w14:textId="77777777" w:rsidR="00B6689E" w:rsidRPr="00AC5F7B" w:rsidRDefault="00B6689E" w:rsidP="00F104D5">
            <w:pPr>
              <w:jc w:val="right"/>
              <w:rPr>
                <w:rFonts w:eastAsia="Arial" w:cs="Arial"/>
                <w:sz w:val="16"/>
                <w:lang w:val="en-GB"/>
              </w:rPr>
            </w:pPr>
          </w:p>
        </w:tc>
        <w:tc>
          <w:tcPr>
            <w:tcW w:w="0" w:type="auto"/>
          </w:tcPr>
          <w:p w14:paraId="5DE07A64" w14:textId="77777777" w:rsidR="00B6689E" w:rsidRPr="00AC5F7B" w:rsidRDefault="00B6689E" w:rsidP="00F104D5">
            <w:pPr>
              <w:jc w:val="right"/>
              <w:rPr>
                <w:rFonts w:eastAsia="Arial" w:cs="Arial"/>
                <w:sz w:val="16"/>
                <w:lang w:val="en-GB"/>
              </w:rPr>
            </w:pPr>
          </w:p>
        </w:tc>
        <w:tc>
          <w:tcPr>
            <w:tcW w:w="0" w:type="auto"/>
          </w:tcPr>
          <w:p w14:paraId="07C43B0E" w14:textId="439C4BC8" w:rsidR="00B6689E" w:rsidRPr="00AC5F7B" w:rsidRDefault="00B6689E" w:rsidP="00F104D5">
            <w:pPr>
              <w:jc w:val="right"/>
              <w:rPr>
                <w:rFonts w:eastAsia="Arial" w:cs="Arial"/>
                <w:sz w:val="16"/>
                <w:lang w:val="en-GB"/>
              </w:rPr>
            </w:pPr>
            <w:r w:rsidRPr="00AC5F7B">
              <w:rPr>
                <w:rFonts w:eastAsia="Arial" w:cs="Arial"/>
                <w:sz w:val="16"/>
                <w:lang w:val="en-GB"/>
              </w:rPr>
              <w:t>9.40 (8.71-10.14)</w:t>
            </w:r>
          </w:p>
        </w:tc>
      </w:tr>
      <w:tr w:rsidR="00B6689E" w:rsidRPr="00AC5F7B" w14:paraId="379BFBB0" w14:textId="77777777" w:rsidTr="001B72E7">
        <w:tc>
          <w:tcPr>
            <w:tcW w:w="0" w:type="auto"/>
            <w:tcBorders>
              <w:bottom w:val="single" w:sz="4" w:space="0" w:color="auto"/>
            </w:tcBorders>
          </w:tcPr>
          <w:p w14:paraId="7E9FD840" w14:textId="65996450" w:rsidR="00B6689E" w:rsidRPr="00AC5F7B" w:rsidRDefault="00B6689E" w:rsidP="00F104D5">
            <w:pPr>
              <w:rPr>
                <w:rFonts w:eastAsia="Arial" w:cs="Arial"/>
                <w:sz w:val="16"/>
                <w:lang w:val="en-GB"/>
              </w:rPr>
            </w:pPr>
            <w:r w:rsidRPr="00AC5F7B">
              <w:rPr>
                <w:rFonts w:eastAsia="Arial" w:cs="Arial"/>
                <w:sz w:val="16"/>
                <w:lang w:val="en-GB"/>
              </w:rPr>
              <w:t xml:space="preserve">  0-9</w:t>
            </w:r>
          </w:p>
        </w:tc>
        <w:tc>
          <w:tcPr>
            <w:tcW w:w="0" w:type="auto"/>
            <w:tcBorders>
              <w:bottom w:val="single" w:sz="4" w:space="0" w:color="auto"/>
            </w:tcBorders>
          </w:tcPr>
          <w:p w14:paraId="5537F890" w14:textId="45430C0A" w:rsidR="00B6689E" w:rsidRPr="00AC5F7B" w:rsidRDefault="00B6689E" w:rsidP="00F104D5">
            <w:pPr>
              <w:jc w:val="right"/>
              <w:rPr>
                <w:rFonts w:eastAsia="Arial" w:cs="Arial"/>
                <w:sz w:val="16"/>
                <w:lang w:val="en-GB"/>
              </w:rPr>
            </w:pPr>
            <w:r w:rsidRPr="00AC5F7B">
              <w:rPr>
                <w:rFonts w:eastAsia="Arial" w:cs="Arial"/>
                <w:sz w:val="16"/>
                <w:lang w:val="en-GB"/>
              </w:rPr>
              <w:t>15.89 (14.88-16.98)</w:t>
            </w:r>
          </w:p>
        </w:tc>
        <w:tc>
          <w:tcPr>
            <w:tcW w:w="0" w:type="auto"/>
            <w:tcBorders>
              <w:bottom w:val="single" w:sz="4" w:space="0" w:color="auto"/>
            </w:tcBorders>
          </w:tcPr>
          <w:p w14:paraId="5F477E5B" w14:textId="77777777" w:rsidR="00B6689E" w:rsidRPr="00AC5F7B" w:rsidRDefault="00B6689E" w:rsidP="00F104D5">
            <w:pPr>
              <w:jc w:val="right"/>
              <w:rPr>
                <w:rFonts w:eastAsia="Arial" w:cs="Arial"/>
                <w:sz w:val="16"/>
                <w:lang w:val="en-GB"/>
              </w:rPr>
            </w:pPr>
          </w:p>
        </w:tc>
        <w:tc>
          <w:tcPr>
            <w:tcW w:w="0" w:type="auto"/>
            <w:tcBorders>
              <w:bottom w:val="single" w:sz="4" w:space="0" w:color="auto"/>
            </w:tcBorders>
          </w:tcPr>
          <w:p w14:paraId="0085A7DF" w14:textId="77777777" w:rsidR="00B6689E" w:rsidRPr="00AC5F7B" w:rsidRDefault="00B6689E" w:rsidP="00F104D5">
            <w:pPr>
              <w:jc w:val="right"/>
              <w:rPr>
                <w:rFonts w:eastAsia="Arial" w:cs="Arial"/>
                <w:sz w:val="16"/>
                <w:lang w:val="en-GB"/>
              </w:rPr>
            </w:pPr>
          </w:p>
        </w:tc>
        <w:tc>
          <w:tcPr>
            <w:tcW w:w="0" w:type="auto"/>
            <w:tcBorders>
              <w:bottom w:val="single" w:sz="4" w:space="0" w:color="auto"/>
            </w:tcBorders>
          </w:tcPr>
          <w:p w14:paraId="2285BD47" w14:textId="60CB8536" w:rsidR="00B6689E" w:rsidRPr="00AC5F7B" w:rsidRDefault="00B6689E" w:rsidP="00F104D5">
            <w:pPr>
              <w:jc w:val="right"/>
              <w:rPr>
                <w:rFonts w:eastAsia="Arial" w:cs="Arial"/>
                <w:sz w:val="16"/>
                <w:lang w:val="en-GB"/>
              </w:rPr>
            </w:pPr>
            <w:r w:rsidRPr="00AC5F7B">
              <w:rPr>
                <w:rFonts w:eastAsia="Arial" w:cs="Arial"/>
                <w:sz w:val="16"/>
                <w:lang w:val="en-GB"/>
              </w:rPr>
              <w:t>15.20 (14.20-16.27)</w:t>
            </w:r>
          </w:p>
        </w:tc>
      </w:tr>
    </w:tbl>
    <w:p w14:paraId="6588F3F0" w14:textId="55098AFD" w:rsidR="003D6301" w:rsidRPr="00AC5F7B" w:rsidRDefault="00262ECC">
      <w:pPr>
        <w:rPr>
          <w:rFonts w:eastAsia="Arial" w:cs="Arial"/>
          <w:sz w:val="16"/>
          <w:lang w:val="en-GB"/>
        </w:rPr>
      </w:pPr>
      <w:r w:rsidRPr="00AC5F7B">
        <w:rPr>
          <w:rFonts w:eastAsia="Arial" w:cs="Arial"/>
          <w:sz w:val="16"/>
          <w:lang w:val="en-GB"/>
        </w:rPr>
        <w:t>A</w:t>
      </w:r>
      <w:r w:rsidR="003672A4" w:rsidRPr="00AC5F7B">
        <w:rPr>
          <w:rFonts w:eastAsia="Arial" w:cs="Arial"/>
          <w:sz w:val="16"/>
          <w:lang w:val="en-GB"/>
        </w:rPr>
        <w:t xml:space="preserve">bbreviations: RR=risk ratio, </w:t>
      </w:r>
      <w:proofErr w:type="spellStart"/>
      <w:r w:rsidR="003672A4" w:rsidRPr="00AC5F7B">
        <w:rPr>
          <w:rFonts w:eastAsia="Arial" w:cs="Arial"/>
          <w:sz w:val="16"/>
          <w:lang w:val="en-GB"/>
        </w:rPr>
        <w:t>aRR</w:t>
      </w:r>
      <w:proofErr w:type="spellEnd"/>
      <w:r w:rsidR="003672A4" w:rsidRPr="00AC5F7B">
        <w:rPr>
          <w:rFonts w:eastAsia="Arial" w:cs="Arial"/>
          <w:sz w:val="16"/>
          <w:lang w:val="en-GB"/>
        </w:rPr>
        <w:t xml:space="preserve">=adjusted risk ratio, CI=confidence interval, CMA=cumulative medication availability </w:t>
      </w:r>
    </w:p>
    <w:p w14:paraId="39832C4C" w14:textId="61BB7A6F" w:rsidR="00422C28" w:rsidRPr="00AC5F7B" w:rsidRDefault="00422C28" w:rsidP="00422C28">
      <w:pPr>
        <w:spacing w:after="0"/>
        <w:rPr>
          <w:rFonts w:eastAsia="Arial" w:cs="Arial"/>
          <w:sz w:val="16"/>
          <w:szCs w:val="16"/>
          <w:lang w:val="en-GB"/>
        </w:rPr>
      </w:pPr>
      <w:proofErr w:type="gramStart"/>
      <w:r w:rsidRPr="00AC5F7B">
        <w:rPr>
          <w:rFonts w:eastAsia="Arial" w:cs="Arial"/>
          <w:sz w:val="16"/>
          <w:szCs w:val="16"/>
          <w:vertAlign w:val="superscript"/>
          <w:lang w:val="en-GB"/>
        </w:rPr>
        <w:t>a</w:t>
      </w:r>
      <w:proofErr w:type="gramEnd"/>
      <w:r w:rsidRPr="00AC5F7B">
        <w:rPr>
          <w:rFonts w:eastAsia="Arial" w:cs="Arial"/>
          <w:sz w:val="16"/>
          <w:szCs w:val="16"/>
          <w:vertAlign w:val="superscript"/>
          <w:lang w:val="en-GB"/>
        </w:rPr>
        <w:t xml:space="preserve"> </w:t>
      </w:r>
      <w:r w:rsidRPr="00AC5F7B">
        <w:rPr>
          <w:rFonts w:eastAsia="Arial" w:cs="Arial"/>
          <w:sz w:val="16"/>
          <w:szCs w:val="16"/>
          <w:lang w:val="en-GB"/>
        </w:rPr>
        <w:t xml:space="preserve">Risk ratios for each group of mental health diagnoses were adjusted for years since </w:t>
      </w:r>
      <w:r w:rsidR="00614B44">
        <w:rPr>
          <w:rFonts w:eastAsia="Arial" w:cs="Arial"/>
          <w:sz w:val="16"/>
          <w:szCs w:val="16"/>
          <w:lang w:val="en-GB"/>
        </w:rPr>
        <w:t>baseline, age</w:t>
      </w:r>
      <w:r w:rsidRPr="00AC5F7B">
        <w:rPr>
          <w:rFonts w:eastAsia="Arial" w:cs="Arial"/>
          <w:sz w:val="16"/>
          <w:szCs w:val="16"/>
          <w:lang w:val="en-GB"/>
        </w:rPr>
        <w:t>, and sex.</w:t>
      </w:r>
    </w:p>
    <w:p w14:paraId="0D5D7B87" w14:textId="77777777" w:rsidR="00614B44" w:rsidRDefault="00B6689E" w:rsidP="00614B44">
      <w:pPr>
        <w:spacing w:after="0"/>
        <w:rPr>
          <w:rFonts w:eastAsia="Arial" w:cs="Arial"/>
          <w:sz w:val="16"/>
          <w:szCs w:val="16"/>
          <w:lang w:val="en-GB"/>
        </w:rPr>
      </w:pPr>
      <w:proofErr w:type="gramStart"/>
      <w:r w:rsidRPr="00AC5F7B">
        <w:rPr>
          <w:rFonts w:eastAsia="Arial" w:cs="Arial"/>
          <w:sz w:val="16"/>
          <w:szCs w:val="16"/>
          <w:vertAlign w:val="superscript"/>
          <w:lang w:val="en-GB"/>
        </w:rPr>
        <w:t>b</w:t>
      </w:r>
      <w:proofErr w:type="gramEnd"/>
      <w:r w:rsidR="002732AB" w:rsidRPr="00AC5F7B">
        <w:rPr>
          <w:rFonts w:eastAsia="Arial" w:cs="Arial"/>
          <w:sz w:val="16"/>
          <w:szCs w:val="16"/>
          <w:vertAlign w:val="superscript"/>
          <w:lang w:val="en-GB"/>
        </w:rPr>
        <w:t xml:space="preserve"> </w:t>
      </w:r>
      <w:r w:rsidR="002732AB" w:rsidRPr="00AC5F7B">
        <w:rPr>
          <w:rFonts w:eastAsia="Arial" w:cs="Arial"/>
          <w:sz w:val="16"/>
          <w:szCs w:val="16"/>
          <w:lang w:val="en-GB"/>
        </w:rPr>
        <w:t>Risk ratios were adjusted for y</w:t>
      </w:r>
      <w:r w:rsidR="00614B44">
        <w:rPr>
          <w:rFonts w:eastAsia="Arial" w:cs="Arial"/>
          <w:sz w:val="16"/>
          <w:szCs w:val="16"/>
          <w:lang w:val="en-GB"/>
        </w:rPr>
        <w:t>ears since baseline, age, sex, organic mental disorders, substance use disorders, serious mental disorders, depression, anxiety and other mental disorders</w:t>
      </w:r>
      <w:r w:rsidR="00614B44" w:rsidRPr="00AC5F7B">
        <w:rPr>
          <w:rFonts w:eastAsia="Arial" w:cs="Arial"/>
          <w:sz w:val="16"/>
          <w:szCs w:val="16"/>
          <w:lang w:val="en-GB"/>
        </w:rPr>
        <w:t xml:space="preserve">. </w:t>
      </w:r>
    </w:p>
    <w:p w14:paraId="51369719" w14:textId="1DF35CB7" w:rsidR="002732AB" w:rsidRPr="00AC5F7B" w:rsidRDefault="00B6689E" w:rsidP="002732AB">
      <w:pPr>
        <w:rPr>
          <w:rFonts w:eastAsia="Arial" w:cs="Arial"/>
          <w:sz w:val="16"/>
          <w:szCs w:val="16"/>
          <w:lang w:val="en-GB"/>
        </w:rPr>
      </w:pPr>
      <w:r w:rsidRPr="00AC5F7B">
        <w:rPr>
          <w:rFonts w:eastAsia="Arial" w:cs="Arial"/>
          <w:sz w:val="16"/>
          <w:szCs w:val="16"/>
          <w:vertAlign w:val="superscript"/>
          <w:lang w:val="en-GB"/>
        </w:rPr>
        <w:t>c</w:t>
      </w:r>
      <w:r w:rsidR="002732AB" w:rsidRPr="00AC5F7B">
        <w:rPr>
          <w:rFonts w:eastAsia="Arial" w:cs="Arial"/>
          <w:sz w:val="16"/>
          <w:szCs w:val="16"/>
          <w:vertAlign w:val="superscript"/>
          <w:lang w:val="en-GB"/>
        </w:rPr>
        <w:t xml:space="preserve"> </w:t>
      </w:r>
      <w:r w:rsidR="002732AB" w:rsidRPr="00AC5F7B">
        <w:rPr>
          <w:rFonts w:eastAsia="Arial" w:cs="Arial"/>
          <w:sz w:val="16"/>
          <w:szCs w:val="16"/>
          <w:lang w:val="en-GB"/>
        </w:rPr>
        <w:t xml:space="preserve">Risk ratios were adjusted for years since baseline, </w:t>
      </w:r>
      <w:r w:rsidR="00614B44">
        <w:rPr>
          <w:rFonts w:eastAsia="Arial" w:cs="Arial"/>
          <w:sz w:val="16"/>
          <w:szCs w:val="16"/>
          <w:lang w:val="en-GB"/>
        </w:rPr>
        <w:t>age, sex, organic mental disorders, substance use disorders, serious mental disorders, depression, anxiety, other mental disorders</w:t>
      </w:r>
      <w:r w:rsidR="00614B44" w:rsidRPr="00AC5F7B">
        <w:rPr>
          <w:rFonts w:eastAsia="Arial" w:cs="Arial"/>
          <w:sz w:val="16"/>
          <w:szCs w:val="16"/>
          <w:lang w:val="en-GB"/>
        </w:rPr>
        <w:t xml:space="preserve"> </w:t>
      </w:r>
      <w:r w:rsidR="002732AB" w:rsidRPr="00AC5F7B">
        <w:rPr>
          <w:rFonts w:eastAsia="Arial" w:cs="Arial"/>
          <w:sz w:val="16"/>
          <w:szCs w:val="16"/>
          <w:lang w:val="en-GB"/>
        </w:rPr>
        <w:t>and CMA.</w:t>
      </w:r>
    </w:p>
    <w:p w14:paraId="7AF06349" w14:textId="0FF160E1" w:rsidR="00E31DF8" w:rsidRPr="00AC5F7B" w:rsidRDefault="00E31DF8">
      <w:pPr>
        <w:rPr>
          <w:rFonts w:eastAsia="Arial" w:cs="Arial"/>
          <w:sz w:val="16"/>
          <w:szCs w:val="16"/>
          <w:lang w:val="en-GB"/>
        </w:rPr>
      </w:pPr>
      <w:r w:rsidRPr="00AC5F7B">
        <w:rPr>
          <w:rFonts w:eastAsia="Arial" w:cs="Arial"/>
          <w:sz w:val="16"/>
          <w:szCs w:val="16"/>
          <w:lang w:val="en-GB"/>
        </w:rPr>
        <w:br w:type="page"/>
      </w:r>
    </w:p>
    <w:p w14:paraId="3C55C5E8" w14:textId="43A76E35" w:rsidR="00E31DF8" w:rsidRDefault="00E31DF8" w:rsidP="00E31DF8">
      <w:pPr>
        <w:spacing w:after="0"/>
        <w:rPr>
          <w:ins w:id="175" w:author="Egger, Matthias (ISPM)" w:date="2022-05-16T18:37:00Z"/>
          <w:b/>
          <w:color w:val="000000"/>
          <w:sz w:val="18"/>
          <w:lang w:val="en-GB"/>
        </w:rPr>
      </w:pPr>
      <w:r w:rsidRPr="00AC5F7B">
        <w:rPr>
          <w:b/>
          <w:color w:val="000000"/>
          <w:sz w:val="18"/>
          <w:lang w:val="en-GB"/>
        </w:rPr>
        <w:lastRenderedPageBreak/>
        <w:t>Table 4: Risk ratios for factors associated with dec</w:t>
      </w:r>
      <w:r w:rsidR="005869B5">
        <w:rPr>
          <w:b/>
          <w:color w:val="000000"/>
          <w:sz w:val="18"/>
          <w:lang w:val="en-GB"/>
        </w:rPr>
        <w:t>reasing</w:t>
      </w:r>
      <w:r w:rsidRPr="00AC5F7B">
        <w:rPr>
          <w:b/>
          <w:color w:val="000000"/>
          <w:sz w:val="18"/>
          <w:lang w:val="en-GB"/>
        </w:rPr>
        <w:t xml:space="preserve"> adherence, increasing adherence, or continuous non-adherence compared to continuous</w:t>
      </w:r>
      <w:r w:rsidR="00591C71">
        <w:rPr>
          <w:b/>
          <w:color w:val="000000"/>
          <w:sz w:val="18"/>
          <w:lang w:val="en-GB"/>
        </w:rPr>
        <w:t>ly</w:t>
      </w:r>
      <w:r w:rsidRPr="00AC5F7B">
        <w:rPr>
          <w:b/>
          <w:color w:val="000000"/>
          <w:sz w:val="18"/>
          <w:lang w:val="en-GB"/>
        </w:rPr>
        <w:t xml:space="preserve"> high adherence</w:t>
      </w:r>
      <w:ins w:id="176" w:author="Egger, Matthias (ISPM)" w:date="2022-05-16T18:37:00Z">
        <w:r w:rsidR="00053887">
          <w:rPr>
            <w:b/>
            <w:color w:val="000000"/>
            <w:sz w:val="18"/>
            <w:lang w:val="en-GB"/>
          </w:rPr>
          <w:t>.</w:t>
        </w:r>
      </w:ins>
    </w:p>
    <w:p w14:paraId="093BC8BD" w14:textId="77777777" w:rsidR="00053887" w:rsidRPr="00AC5F7B" w:rsidRDefault="00053887" w:rsidP="00E31DF8">
      <w:pPr>
        <w:spacing w:after="0"/>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6"/>
        <w:gridCol w:w="1355"/>
        <w:gridCol w:w="1355"/>
        <w:gridCol w:w="1363"/>
      </w:tblGrid>
      <w:tr w:rsidR="00E31DF8" w:rsidRPr="00AC5F7B" w14:paraId="476678DE" w14:textId="77777777" w:rsidTr="001C626E">
        <w:tc>
          <w:tcPr>
            <w:tcW w:w="0" w:type="auto"/>
            <w:tcBorders>
              <w:top w:val="single" w:sz="4" w:space="0" w:color="auto"/>
            </w:tcBorders>
          </w:tcPr>
          <w:p w14:paraId="41962574" w14:textId="77777777" w:rsidR="00E31DF8" w:rsidRPr="00AC5F7B" w:rsidRDefault="00E31DF8" w:rsidP="001C626E">
            <w:pPr>
              <w:jc w:val="center"/>
              <w:rPr>
                <w:sz w:val="16"/>
                <w:szCs w:val="16"/>
                <w:lang w:val="en-GB"/>
              </w:rPr>
            </w:pPr>
          </w:p>
        </w:tc>
        <w:tc>
          <w:tcPr>
            <w:tcW w:w="0" w:type="auto"/>
            <w:tcBorders>
              <w:top w:val="single" w:sz="4" w:space="0" w:color="auto"/>
            </w:tcBorders>
          </w:tcPr>
          <w:p w14:paraId="3827BA9E" w14:textId="0A106270" w:rsidR="00E31DF8" w:rsidRPr="00AC5F7B" w:rsidRDefault="00E31DF8" w:rsidP="001C626E">
            <w:pPr>
              <w:jc w:val="center"/>
              <w:rPr>
                <w:b/>
                <w:sz w:val="16"/>
                <w:szCs w:val="16"/>
                <w:lang w:val="en-GB"/>
              </w:rPr>
            </w:pPr>
            <w:r w:rsidRPr="00AC5F7B">
              <w:rPr>
                <w:b/>
                <w:sz w:val="16"/>
                <w:szCs w:val="16"/>
                <w:lang w:val="en-GB"/>
              </w:rPr>
              <w:t>Dec</w:t>
            </w:r>
            <w:r w:rsidR="005869B5">
              <w:rPr>
                <w:b/>
                <w:sz w:val="16"/>
                <w:szCs w:val="16"/>
                <w:lang w:val="en-GB"/>
              </w:rPr>
              <w:t>reasing</w:t>
            </w:r>
          </w:p>
          <w:p w14:paraId="672F1351" w14:textId="77777777" w:rsidR="00E31DF8" w:rsidRPr="00AC5F7B" w:rsidRDefault="00E31DF8" w:rsidP="001C626E">
            <w:pPr>
              <w:jc w:val="center"/>
              <w:rPr>
                <w:sz w:val="16"/>
                <w:szCs w:val="16"/>
                <w:lang w:val="en-GB"/>
              </w:rPr>
            </w:pPr>
            <w:r w:rsidRPr="00AC5F7B">
              <w:rPr>
                <w:b/>
                <w:sz w:val="16"/>
                <w:szCs w:val="16"/>
                <w:lang w:val="en-GB"/>
              </w:rPr>
              <w:t>adherence</w:t>
            </w:r>
          </w:p>
        </w:tc>
        <w:tc>
          <w:tcPr>
            <w:tcW w:w="0" w:type="auto"/>
            <w:tcBorders>
              <w:top w:val="single" w:sz="4" w:space="0" w:color="auto"/>
            </w:tcBorders>
          </w:tcPr>
          <w:p w14:paraId="1404F50D" w14:textId="77777777" w:rsidR="00E31DF8" w:rsidRPr="00AC5F7B" w:rsidRDefault="00E31DF8" w:rsidP="001C626E">
            <w:pPr>
              <w:jc w:val="center"/>
              <w:rPr>
                <w:b/>
                <w:sz w:val="16"/>
                <w:szCs w:val="16"/>
                <w:lang w:val="en-GB"/>
              </w:rPr>
            </w:pPr>
            <w:r w:rsidRPr="00AC5F7B">
              <w:rPr>
                <w:b/>
                <w:sz w:val="16"/>
                <w:szCs w:val="16"/>
                <w:lang w:val="en-GB"/>
              </w:rPr>
              <w:t>Increasing</w:t>
            </w:r>
          </w:p>
          <w:p w14:paraId="1D39B969" w14:textId="77777777" w:rsidR="00E31DF8" w:rsidRPr="00AC5F7B" w:rsidRDefault="00E31DF8" w:rsidP="001C626E">
            <w:pPr>
              <w:jc w:val="center"/>
              <w:rPr>
                <w:sz w:val="16"/>
                <w:szCs w:val="16"/>
                <w:lang w:val="en-GB"/>
              </w:rPr>
            </w:pPr>
            <w:r w:rsidRPr="00AC5F7B">
              <w:rPr>
                <w:b/>
                <w:sz w:val="16"/>
                <w:szCs w:val="16"/>
                <w:lang w:val="en-GB"/>
              </w:rPr>
              <w:t xml:space="preserve"> adherence</w:t>
            </w:r>
          </w:p>
        </w:tc>
        <w:tc>
          <w:tcPr>
            <w:tcW w:w="0" w:type="auto"/>
            <w:tcBorders>
              <w:top w:val="single" w:sz="4" w:space="0" w:color="auto"/>
            </w:tcBorders>
          </w:tcPr>
          <w:p w14:paraId="4A8AA1C6" w14:textId="77777777" w:rsidR="00E31DF8" w:rsidRPr="00AC5F7B" w:rsidRDefault="00E31DF8" w:rsidP="001C626E">
            <w:pPr>
              <w:jc w:val="center"/>
              <w:rPr>
                <w:b/>
                <w:sz w:val="16"/>
                <w:szCs w:val="16"/>
                <w:lang w:val="en-GB"/>
              </w:rPr>
            </w:pPr>
            <w:r w:rsidRPr="00AC5F7B">
              <w:rPr>
                <w:b/>
                <w:sz w:val="16"/>
                <w:szCs w:val="16"/>
                <w:lang w:val="en-GB"/>
              </w:rPr>
              <w:t xml:space="preserve">Continuous </w:t>
            </w:r>
          </w:p>
          <w:p w14:paraId="436CFE59" w14:textId="77777777" w:rsidR="00E31DF8" w:rsidRPr="00AC5F7B" w:rsidRDefault="00E31DF8" w:rsidP="001C626E">
            <w:pPr>
              <w:jc w:val="center"/>
              <w:rPr>
                <w:sz w:val="16"/>
                <w:szCs w:val="16"/>
                <w:lang w:val="en-GB"/>
              </w:rPr>
            </w:pPr>
            <w:r w:rsidRPr="00AC5F7B">
              <w:rPr>
                <w:b/>
                <w:sz w:val="16"/>
                <w:szCs w:val="16"/>
                <w:lang w:val="en-GB"/>
              </w:rPr>
              <w:t>non-adherence</w:t>
            </w:r>
          </w:p>
        </w:tc>
      </w:tr>
      <w:tr w:rsidR="00E31DF8" w:rsidRPr="00AC5F7B" w14:paraId="6249145E" w14:textId="77777777" w:rsidTr="001C626E">
        <w:tc>
          <w:tcPr>
            <w:tcW w:w="0" w:type="auto"/>
            <w:tcBorders>
              <w:bottom w:val="single" w:sz="4" w:space="0" w:color="auto"/>
            </w:tcBorders>
          </w:tcPr>
          <w:p w14:paraId="4137C300" w14:textId="77777777" w:rsidR="00E31DF8" w:rsidRPr="00AC5F7B" w:rsidRDefault="00E31DF8" w:rsidP="001C626E">
            <w:pPr>
              <w:rPr>
                <w:sz w:val="16"/>
                <w:szCs w:val="16"/>
                <w:lang w:val="en-GB"/>
              </w:rPr>
            </w:pPr>
          </w:p>
        </w:tc>
        <w:tc>
          <w:tcPr>
            <w:tcW w:w="0" w:type="auto"/>
            <w:tcBorders>
              <w:bottom w:val="single" w:sz="4" w:space="0" w:color="auto"/>
            </w:tcBorders>
          </w:tcPr>
          <w:p w14:paraId="1340B57D" w14:textId="77777777" w:rsidR="00E31DF8" w:rsidRPr="00AC5F7B" w:rsidRDefault="00E31DF8" w:rsidP="001C626E">
            <w:pPr>
              <w:jc w:val="right"/>
              <w:rPr>
                <w:sz w:val="16"/>
                <w:szCs w:val="16"/>
                <w:lang w:val="en-GB"/>
              </w:rPr>
            </w:pPr>
            <w:proofErr w:type="spellStart"/>
            <w:r w:rsidRPr="00AC5F7B">
              <w:rPr>
                <w:sz w:val="16"/>
                <w:szCs w:val="16"/>
                <w:lang w:val="en-GB"/>
              </w:rPr>
              <w:t>aRR</w:t>
            </w:r>
            <w:proofErr w:type="spellEnd"/>
            <w:r w:rsidRPr="00AC5F7B">
              <w:rPr>
                <w:sz w:val="16"/>
                <w:szCs w:val="16"/>
                <w:lang w:val="en-GB"/>
              </w:rPr>
              <w:t xml:space="preserve"> (95% CI)</w:t>
            </w:r>
          </w:p>
        </w:tc>
        <w:tc>
          <w:tcPr>
            <w:tcW w:w="0" w:type="auto"/>
            <w:tcBorders>
              <w:bottom w:val="single" w:sz="4" w:space="0" w:color="auto"/>
            </w:tcBorders>
          </w:tcPr>
          <w:p w14:paraId="347F31C3" w14:textId="77777777" w:rsidR="00E31DF8" w:rsidRPr="00AC5F7B" w:rsidRDefault="00E31DF8" w:rsidP="001C626E">
            <w:pPr>
              <w:jc w:val="right"/>
              <w:rPr>
                <w:sz w:val="16"/>
                <w:szCs w:val="16"/>
                <w:lang w:val="en-GB"/>
              </w:rPr>
            </w:pPr>
            <w:proofErr w:type="spellStart"/>
            <w:r w:rsidRPr="00AC5F7B">
              <w:rPr>
                <w:sz w:val="16"/>
                <w:szCs w:val="16"/>
                <w:lang w:val="en-GB"/>
              </w:rPr>
              <w:t>aRR</w:t>
            </w:r>
            <w:proofErr w:type="spellEnd"/>
            <w:r w:rsidRPr="00AC5F7B">
              <w:rPr>
                <w:sz w:val="16"/>
                <w:szCs w:val="16"/>
                <w:lang w:val="en-GB"/>
              </w:rPr>
              <w:t xml:space="preserve"> (95% CI)</w:t>
            </w:r>
          </w:p>
        </w:tc>
        <w:tc>
          <w:tcPr>
            <w:tcW w:w="0" w:type="auto"/>
            <w:tcBorders>
              <w:bottom w:val="single" w:sz="4" w:space="0" w:color="auto"/>
            </w:tcBorders>
          </w:tcPr>
          <w:p w14:paraId="0EA4C5E8" w14:textId="77777777" w:rsidR="00E31DF8" w:rsidRPr="00AC5F7B" w:rsidRDefault="00E31DF8" w:rsidP="001C626E">
            <w:pPr>
              <w:jc w:val="right"/>
              <w:rPr>
                <w:sz w:val="16"/>
                <w:szCs w:val="16"/>
                <w:lang w:val="en-GB"/>
              </w:rPr>
            </w:pPr>
            <w:proofErr w:type="spellStart"/>
            <w:r w:rsidRPr="00AC5F7B">
              <w:rPr>
                <w:sz w:val="16"/>
                <w:szCs w:val="16"/>
                <w:lang w:val="en-GB"/>
              </w:rPr>
              <w:t>aRR</w:t>
            </w:r>
            <w:proofErr w:type="spellEnd"/>
            <w:r w:rsidRPr="00AC5F7B">
              <w:rPr>
                <w:sz w:val="16"/>
                <w:szCs w:val="16"/>
                <w:lang w:val="en-GB"/>
              </w:rPr>
              <w:t xml:space="preserve"> (95% CI)</w:t>
            </w:r>
          </w:p>
        </w:tc>
      </w:tr>
      <w:tr w:rsidR="00E31DF8" w:rsidRPr="00AC5F7B" w14:paraId="092E0B1C" w14:textId="77777777" w:rsidTr="001C626E">
        <w:tc>
          <w:tcPr>
            <w:tcW w:w="0" w:type="auto"/>
            <w:tcBorders>
              <w:top w:val="single" w:sz="4" w:space="0" w:color="auto"/>
            </w:tcBorders>
          </w:tcPr>
          <w:p w14:paraId="289F581B" w14:textId="6028BCCC" w:rsidR="00E31DF8" w:rsidRPr="00AC5F7B" w:rsidRDefault="00591C71" w:rsidP="001C626E">
            <w:pPr>
              <w:rPr>
                <w:sz w:val="16"/>
                <w:szCs w:val="16"/>
                <w:lang w:val="en-GB"/>
              </w:rPr>
            </w:pPr>
            <w:r>
              <w:rPr>
                <w:sz w:val="16"/>
                <w:szCs w:val="16"/>
                <w:lang w:val="en-GB"/>
              </w:rPr>
              <w:t>Mental health diagnosi</w:t>
            </w:r>
            <w:r w:rsidR="00E31DF8" w:rsidRPr="00AC5F7B">
              <w:rPr>
                <w:sz w:val="16"/>
                <w:szCs w:val="16"/>
                <w:lang w:val="en-GB"/>
              </w:rPr>
              <w:t>s at baseline</w:t>
            </w:r>
          </w:p>
        </w:tc>
        <w:tc>
          <w:tcPr>
            <w:tcW w:w="0" w:type="auto"/>
            <w:tcBorders>
              <w:top w:val="single" w:sz="4" w:space="0" w:color="auto"/>
            </w:tcBorders>
          </w:tcPr>
          <w:p w14:paraId="0403C440" w14:textId="77777777" w:rsidR="00E31DF8" w:rsidRPr="00AC5F7B" w:rsidRDefault="00E31DF8" w:rsidP="001C626E">
            <w:pPr>
              <w:jc w:val="right"/>
              <w:rPr>
                <w:sz w:val="16"/>
                <w:szCs w:val="16"/>
                <w:lang w:val="en-GB"/>
              </w:rPr>
            </w:pPr>
          </w:p>
        </w:tc>
        <w:tc>
          <w:tcPr>
            <w:tcW w:w="0" w:type="auto"/>
            <w:tcBorders>
              <w:top w:val="single" w:sz="4" w:space="0" w:color="auto"/>
            </w:tcBorders>
          </w:tcPr>
          <w:p w14:paraId="1F8C86D2" w14:textId="77777777" w:rsidR="00E31DF8" w:rsidRPr="00AC5F7B" w:rsidRDefault="00E31DF8" w:rsidP="001C626E">
            <w:pPr>
              <w:jc w:val="right"/>
              <w:rPr>
                <w:sz w:val="16"/>
                <w:szCs w:val="16"/>
                <w:lang w:val="en-GB"/>
              </w:rPr>
            </w:pPr>
          </w:p>
        </w:tc>
        <w:tc>
          <w:tcPr>
            <w:tcW w:w="0" w:type="auto"/>
            <w:tcBorders>
              <w:top w:val="single" w:sz="4" w:space="0" w:color="auto"/>
            </w:tcBorders>
          </w:tcPr>
          <w:p w14:paraId="6D1CE946" w14:textId="77777777" w:rsidR="00E31DF8" w:rsidRPr="00AC5F7B" w:rsidRDefault="00E31DF8" w:rsidP="001C626E">
            <w:pPr>
              <w:jc w:val="right"/>
              <w:rPr>
                <w:sz w:val="16"/>
                <w:szCs w:val="16"/>
                <w:lang w:val="en-GB"/>
              </w:rPr>
            </w:pPr>
          </w:p>
        </w:tc>
      </w:tr>
      <w:tr w:rsidR="00E31DF8" w:rsidRPr="00AC5F7B" w14:paraId="23CFC3BB" w14:textId="77777777" w:rsidTr="001C626E">
        <w:tc>
          <w:tcPr>
            <w:tcW w:w="0" w:type="auto"/>
          </w:tcPr>
          <w:p w14:paraId="466CDB35" w14:textId="77777777" w:rsidR="00E31DF8" w:rsidRPr="00AC5F7B" w:rsidRDefault="00E31DF8" w:rsidP="001C626E">
            <w:pPr>
              <w:rPr>
                <w:sz w:val="16"/>
                <w:szCs w:val="16"/>
                <w:lang w:val="en-GB"/>
              </w:rPr>
            </w:pPr>
            <w:r w:rsidRPr="00AC5F7B">
              <w:rPr>
                <w:sz w:val="16"/>
                <w:szCs w:val="16"/>
                <w:lang w:val="en-GB"/>
              </w:rPr>
              <w:t xml:space="preserve">  No mental health diagnosis </w:t>
            </w:r>
          </w:p>
        </w:tc>
        <w:tc>
          <w:tcPr>
            <w:tcW w:w="0" w:type="auto"/>
          </w:tcPr>
          <w:p w14:paraId="59225645" w14:textId="77777777" w:rsidR="00E31DF8" w:rsidRPr="00AC5F7B" w:rsidRDefault="00E31DF8" w:rsidP="001C626E">
            <w:pPr>
              <w:jc w:val="right"/>
              <w:rPr>
                <w:sz w:val="16"/>
                <w:szCs w:val="16"/>
                <w:lang w:val="en-GB"/>
              </w:rPr>
            </w:pPr>
            <w:r w:rsidRPr="00AC5F7B">
              <w:rPr>
                <w:rFonts w:eastAsia="Arial" w:cs="Arial"/>
                <w:sz w:val="16"/>
                <w:lang w:val="en-GB"/>
              </w:rPr>
              <w:t>1.00</w:t>
            </w:r>
          </w:p>
        </w:tc>
        <w:tc>
          <w:tcPr>
            <w:tcW w:w="0" w:type="auto"/>
          </w:tcPr>
          <w:p w14:paraId="155482FD" w14:textId="77777777" w:rsidR="00E31DF8" w:rsidRPr="00AC5F7B" w:rsidRDefault="00E31DF8" w:rsidP="001C626E">
            <w:pPr>
              <w:jc w:val="right"/>
              <w:rPr>
                <w:sz w:val="16"/>
                <w:szCs w:val="16"/>
                <w:lang w:val="en-GB"/>
              </w:rPr>
            </w:pPr>
            <w:r w:rsidRPr="00AC5F7B">
              <w:rPr>
                <w:rFonts w:eastAsia="Arial" w:cs="Arial"/>
                <w:sz w:val="16"/>
                <w:lang w:val="en-GB"/>
              </w:rPr>
              <w:t>1.00</w:t>
            </w:r>
          </w:p>
        </w:tc>
        <w:tc>
          <w:tcPr>
            <w:tcW w:w="0" w:type="auto"/>
          </w:tcPr>
          <w:p w14:paraId="6631E94B" w14:textId="77777777" w:rsidR="00E31DF8" w:rsidRPr="00AC5F7B" w:rsidRDefault="00E31DF8" w:rsidP="001C626E">
            <w:pPr>
              <w:jc w:val="right"/>
              <w:rPr>
                <w:sz w:val="16"/>
                <w:szCs w:val="16"/>
                <w:lang w:val="en-GB"/>
              </w:rPr>
            </w:pPr>
            <w:r w:rsidRPr="00AC5F7B">
              <w:rPr>
                <w:rFonts w:eastAsia="Arial" w:cs="Arial"/>
                <w:sz w:val="16"/>
                <w:lang w:val="en-GB"/>
              </w:rPr>
              <w:t>1.00</w:t>
            </w:r>
          </w:p>
        </w:tc>
      </w:tr>
      <w:tr w:rsidR="00E31DF8" w:rsidRPr="00AC5F7B" w14:paraId="46C64FB8" w14:textId="77777777" w:rsidTr="001C626E">
        <w:tc>
          <w:tcPr>
            <w:tcW w:w="0" w:type="auto"/>
          </w:tcPr>
          <w:p w14:paraId="74949C78" w14:textId="77777777" w:rsidR="00E31DF8" w:rsidRPr="00AC5F7B" w:rsidRDefault="00E31DF8" w:rsidP="001C626E">
            <w:pPr>
              <w:rPr>
                <w:sz w:val="16"/>
                <w:szCs w:val="16"/>
                <w:lang w:val="en-GB"/>
              </w:rPr>
            </w:pPr>
            <w:r w:rsidRPr="00AC5F7B">
              <w:rPr>
                <w:sz w:val="16"/>
                <w:szCs w:val="16"/>
                <w:lang w:val="en-GB"/>
              </w:rPr>
              <w:t xml:space="preserve">  Mental health diagnosis </w:t>
            </w:r>
          </w:p>
        </w:tc>
        <w:tc>
          <w:tcPr>
            <w:tcW w:w="0" w:type="auto"/>
          </w:tcPr>
          <w:p w14:paraId="0443A900" w14:textId="77777777" w:rsidR="00E31DF8" w:rsidRPr="00AC5F7B" w:rsidRDefault="00E31DF8" w:rsidP="001C626E">
            <w:pPr>
              <w:jc w:val="right"/>
              <w:rPr>
                <w:sz w:val="16"/>
                <w:szCs w:val="16"/>
                <w:lang w:val="en-GB"/>
              </w:rPr>
            </w:pPr>
            <w:r w:rsidRPr="00AC5F7B">
              <w:rPr>
                <w:rFonts w:eastAsia="Arial" w:cs="Arial"/>
                <w:sz w:val="16"/>
                <w:lang w:val="en-GB"/>
              </w:rPr>
              <w:t>1.41 (1.28-1.55)</w:t>
            </w:r>
          </w:p>
        </w:tc>
        <w:tc>
          <w:tcPr>
            <w:tcW w:w="0" w:type="auto"/>
          </w:tcPr>
          <w:p w14:paraId="32B70CCA" w14:textId="77777777" w:rsidR="00E31DF8" w:rsidRPr="00AC5F7B" w:rsidRDefault="00E31DF8" w:rsidP="001C626E">
            <w:pPr>
              <w:jc w:val="right"/>
              <w:rPr>
                <w:sz w:val="16"/>
                <w:szCs w:val="16"/>
                <w:lang w:val="en-GB"/>
              </w:rPr>
            </w:pPr>
            <w:r w:rsidRPr="00AC5F7B">
              <w:rPr>
                <w:rFonts w:eastAsia="Arial" w:cs="Arial"/>
                <w:sz w:val="16"/>
                <w:lang w:val="en-GB"/>
              </w:rPr>
              <w:t>1.59 (1.41-1.79)</w:t>
            </w:r>
          </w:p>
        </w:tc>
        <w:tc>
          <w:tcPr>
            <w:tcW w:w="0" w:type="auto"/>
          </w:tcPr>
          <w:p w14:paraId="3372662B" w14:textId="77777777" w:rsidR="00E31DF8" w:rsidRPr="00AC5F7B" w:rsidRDefault="00E31DF8" w:rsidP="001C626E">
            <w:pPr>
              <w:jc w:val="right"/>
              <w:rPr>
                <w:sz w:val="16"/>
                <w:szCs w:val="16"/>
                <w:lang w:val="en-GB"/>
              </w:rPr>
            </w:pPr>
            <w:r w:rsidRPr="00AC5F7B">
              <w:rPr>
                <w:rFonts w:eastAsia="Arial" w:cs="Arial"/>
                <w:sz w:val="16"/>
                <w:lang w:val="en-GB"/>
              </w:rPr>
              <w:t>2.02 (1.81-2.25)</w:t>
            </w:r>
          </w:p>
        </w:tc>
      </w:tr>
      <w:tr w:rsidR="00E31DF8" w:rsidRPr="00AC5F7B" w14:paraId="0CF5756A" w14:textId="77777777" w:rsidTr="001C626E">
        <w:tc>
          <w:tcPr>
            <w:tcW w:w="0" w:type="auto"/>
          </w:tcPr>
          <w:p w14:paraId="40ED265A" w14:textId="77777777" w:rsidR="00E31DF8" w:rsidRPr="00AC5F7B" w:rsidRDefault="00E31DF8" w:rsidP="001C626E">
            <w:pPr>
              <w:rPr>
                <w:sz w:val="16"/>
                <w:szCs w:val="16"/>
                <w:lang w:val="en-GB"/>
              </w:rPr>
            </w:pPr>
            <w:r w:rsidRPr="00AC5F7B">
              <w:rPr>
                <w:sz w:val="16"/>
                <w:szCs w:val="16"/>
                <w:lang w:val="en-GB"/>
              </w:rPr>
              <w:t>Age, y</w:t>
            </w:r>
          </w:p>
        </w:tc>
        <w:tc>
          <w:tcPr>
            <w:tcW w:w="0" w:type="auto"/>
          </w:tcPr>
          <w:p w14:paraId="64E522BC" w14:textId="77777777" w:rsidR="00E31DF8" w:rsidRPr="00AC5F7B" w:rsidRDefault="00E31DF8" w:rsidP="001C626E">
            <w:pPr>
              <w:jc w:val="right"/>
              <w:rPr>
                <w:sz w:val="16"/>
                <w:szCs w:val="16"/>
                <w:lang w:val="en-GB"/>
              </w:rPr>
            </w:pPr>
          </w:p>
        </w:tc>
        <w:tc>
          <w:tcPr>
            <w:tcW w:w="0" w:type="auto"/>
          </w:tcPr>
          <w:p w14:paraId="4572708C" w14:textId="77777777" w:rsidR="00E31DF8" w:rsidRPr="00AC5F7B" w:rsidRDefault="00E31DF8" w:rsidP="001C626E">
            <w:pPr>
              <w:jc w:val="right"/>
              <w:rPr>
                <w:sz w:val="16"/>
                <w:szCs w:val="16"/>
                <w:lang w:val="en-GB"/>
              </w:rPr>
            </w:pPr>
          </w:p>
        </w:tc>
        <w:tc>
          <w:tcPr>
            <w:tcW w:w="0" w:type="auto"/>
          </w:tcPr>
          <w:p w14:paraId="52547410" w14:textId="77777777" w:rsidR="00E31DF8" w:rsidRPr="00AC5F7B" w:rsidRDefault="00E31DF8" w:rsidP="001C626E">
            <w:pPr>
              <w:jc w:val="right"/>
              <w:rPr>
                <w:sz w:val="16"/>
                <w:szCs w:val="16"/>
                <w:lang w:val="en-GB"/>
              </w:rPr>
            </w:pPr>
          </w:p>
        </w:tc>
      </w:tr>
      <w:tr w:rsidR="000C7FD0" w:rsidRPr="00AC5F7B" w14:paraId="3AE5CB70" w14:textId="77777777" w:rsidTr="001C626E">
        <w:tc>
          <w:tcPr>
            <w:tcW w:w="0" w:type="auto"/>
          </w:tcPr>
          <w:p w14:paraId="3FA610B1" w14:textId="77777777" w:rsidR="000C7FD0" w:rsidRPr="00AC5F7B" w:rsidRDefault="000C7FD0" w:rsidP="000C7FD0">
            <w:pPr>
              <w:rPr>
                <w:sz w:val="16"/>
                <w:szCs w:val="16"/>
                <w:lang w:val="en-GB"/>
              </w:rPr>
            </w:pPr>
            <w:r w:rsidRPr="00AC5F7B">
              <w:rPr>
                <w:sz w:val="16"/>
                <w:szCs w:val="16"/>
                <w:lang w:val="en-GB"/>
              </w:rPr>
              <w:t xml:space="preserve">  15-19</w:t>
            </w:r>
          </w:p>
        </w:tc>
        <w:tc>
          <w:tcPr>
            <w:tcW w:w="0" w:type="auto"/>
          </w:tcPr>
          <w:p w14:paraId="60DB1E15" w14:textId="78AC2101" w:rsidR="000C7FD0" w:rsidRPr="00AC5F7B" w:rsidRDefault="000C7FD0" w:rsidP="000C7FD0">
            <w:pPr>
              <w:jc w:val="right"/>
              <w:rPr>
                <w:sz w:val="16"/>
                <w:szCs w:val="16"/>
                <w:lang w:val="en-GB"/>
              </w:rPr>
            </w:pPr>
            <w:r>
              <w:rPr>
                <w:rFonts w:eastAsia="Arial" w:cs="Arial"/>
                <w:sz w:val="16"/>
              </w:rPr>
              <w:t>1.83 (1.48-2.25)</w:t>
            </w:r>
          </w:p>
        </w:tc>
        <w:tc>
          <w:tcPr>
            <w:tcW w:w="0" w:type="auto"/>
          </w:tcPr>
          <w:p w14:paraId="511DE5EB" w14:textId="547DA9F1" w:rsidR="000C7FD0" w:rsidRPr="00AC5F7B" w:rsidRDefault="000C7FD0" w:rsidP="000C7FD0">
            <w:pPr>
              <w:jc w:val="right"/>
              <w:rPr>
                <w:sz w:val="16"/>
                <w:szCs w:val="16"/>
                <w:lang w:val="en-GB"/>
              </w:rPr>
            </w:pPr>
            <w:r>
              <w:rPr>
                <w:rFonts w:eastAsia="Arial" w:cs="Arial"/>
                <w:sz w:val="16"/>
              </w:rPr>
              <w:t>1.80 (1.37-2.38)</w:t>
            </w:r>
          </w:p>
        </w:tc>
        <w:tc>
          <w:tcPr>
            <w:tcW w:w="0" w:type="auto"/>
          </w:tcPr>
          <w:p w14:paraId="030A3D7E" w14:textId="76B01AF5" w:rsidR="000C7FD0" w:rsidRPr="00AC5F7B" w:rsidRDefault="000C7FD0" w:rsidP="000C7FD0">
            <w:pPr>
              <w:jc w:val="right"/>
              <w:rPr>
                <w:sz w:val="16"/>
                <w:szCs w:val="16"/>
                <w:lang w:val="en-GB"/>
              </w:rPr>
            </w:pPr>
            <w:r>
              <w:rPr>
                <w:rFonts w:eastAsia="Arial" w:cs="Arial"/>
                <w:sz w:val="16"/>
              </w:rPr>
              <w:t>0.87 (0.64-1.18)</w:t>
            </w:r>
          </w:p>
        </w:tc>
      </w:tr>
      <w:tr w:rsidR="000C7FD0" w:rsidRPr="00AC5F7B" w14:paraId="66164409" w14:textId="77777777" w:rsidTr="001C626E">
        <w:tc>
          <w:tcPr>
            <w:tcW w:w="0" w:type="auto"/>
          </w:tcPr>
          <w:p w14:paraId="1CBA582A" w14:textId="77777777" w:rsidR="000C7FD0" w:rsidRPr="00AC5F7B" w:rsidRDefault="000C7FD0" w:rsidP="000C7FD0">
            <w:pPr>
              <w:rPr>
                <w:sz w:val="16"/>
                <w:szCs w:val="16"/>
                <w:lang w:val="en-GB"/>
              </w:rPr>
            </w:pPr>
            <w:r w:rsidRPr="00AC5F7B">
              <w:rPr>
                <w:sz w:val="16"/>
                <w:szCs w:val="16"/>
                <w:lang w:val="en-GB"/>
              </w:rPr>
              <w:t xml:space="preserve">  20-24</w:t>
            </w:r>
          </w:p>
        </w:tc>
        <w:tc>
          <w:tcPr>
            <w:tcW w:w="0" w:type="auto"/>
          </w:tcPr>
          <w:p w14:paraId="33D510E2" w14:textId="77FB1A08" w:rsidR="000C7FD0" w:rsidRPr="00AC5F7B" w:rsidRDefault="000C7FD0" w:rsidP="000C7FD0">
            <w:pPr>
              <w:jc w:val="right"/>
              <w:rPr>
                <w:sz w:val="16"/>
                <w:szCs w:val="16"/>
                <w:lang w:val="en-GB"/>
              </w:rPr>
            </w:pPr>
            <w:r>
              <w:rPr>
                <w:rFonts w:eastAsia="Arial" w:cs="Arial"/>
                <w:sz w:val="16"/>
              </w:rPr>
              <w:t>1.51 (1.05-2.18)</w:t>
            </w:r>
          </w:p>
        </w:tc>
        <w:tc>
          <w:tcPr>
            <w:tcW w:w="0" w:type="auto"/>
          </w:tcPr>
          <w:p w14:paraId="0FF58ED6" w14:textId="04A9B194" w:rsidR="000C7FD0" w:rsidRPr="00AC5F7B" w:rsidRDefault="000C7FD0" w:rsidP="000C7FD0">
            <w:pPr>
              <w:jc w:val="right"/>
              <w:rPr>
                <w:sz w:val="16"/>
                <w:szCs w:val="16"/>
                <w:lang w:val="en-GB"/>
              </w:rPr>
            </w:pPr>
            <w:r>
              <w:rPr>
                <w:rFonts w:eastAsia="Arial" w:cs="Arial"/>
                <w:sz w:val="16"/>
              </w:rPr>
              <w:t>1.95 (1.22-3.13)</w:t>
            </w:r>
          </w:p>
        </w:tc>
        <w:tc>
          <w:tcPr>
            <w:tcW w:w="0" w:type="auto"/>
          </w:tcPr>
          <w:p w14:paraId="5A756E53" w14:textId="249ACBFD" w:rsidR="000C7FD0" w:rsidRPr="00AC5F7B" w:rsidRDefault="000C7FD0" w:rsidP="000C7FD0">
            <w:pPr>
              <w:jc w:val="right"/>
              <w:rPr>
                <w:sz w:val="16"/>
                <w:szCs w:val="16"/>
                <w:lang w:val="en-GB"/>
              </w:rPr>
            </w:pPr>
            <w:r>
              <w:rPr>
                <w:rFonts w:eastAsia="Arial" w:cs="Arial"/>
                <w:sz w:val="16"/>
              </w:rPr>
              <w:t>2.18 (1.54-3.08)</w:t>
            </w:r>
          </w:p>
        </w:tc>
      </w:tr>
      <w:tr w:rsidR="000C7FD0" w:rsidRPr="00AC5F7B" w14:paraId="677041FD" w14:textId="77777777" w:rsidTr="001C626E">
        <w:tc>
          <w:tcPr>
            <w:tcW w:w="0" w:type="auto"/>
          </w:tcPr>
          <w:p w14:paraId="7F3CFDF5" w14:textId="77777777" w:rsidR="000C7FD0" w:rsidRPr="00AC5F7B" w:rsidRDefault="000C7FD0" w:rsidP="000C7FD0">
            <w:pPr>
              <w:rPr>
                <w:sz w:val="16"/>
                <w:szCs w:val="16"/>
                <w:lang w:val="en-GB"/>
              </w:rPr>
            </w:pPr>
            <w:r w:rsidRPr="00AC5F7B">
              <w:rPr>
                <w:sz w:val="16"/>
                <w:szCs w:val="16"/>
                <w:lang w:val="en-GB"/>
              </w:rPr>
              <w:t xml:space="preserve">  25-34</w:t>
            </w:r>
          </w:p>
        </w:tc>
        <w:tc>
          <w:tcPr>
            <w:tcW w:w="0" w:type="auto"/>
          </w:tcPr>
          <w:p w14:paraId="61E7A766" w14:textId="7F035C48" w:rsidR="000C7FD0" w:rsidRPr="00AC5F7B" w:rsidRDefault="000C7FD0" w:rsidP="000C7FD0">
            <w:pPr>
              <w:jc w:val="right"/>
              <w:rPr>
                <w:sz w:val="16"/>
                <w:szCs w:val="16"/>
                <w:lang w:val="en-GB"/>
              </w:rPr>
            </w:pPr>
            <w:r>
              <w:rPr>
                <w:rFonts w:eastAsia="Arial" w:cs="Arial"/>
                <w:sz w:val="16"/>
              </w:rPr>
              <w:t>1.00</w:t>
            </w:r>
          </w:p>
        </w:tc>
        <w:tc>
          <w:tcPr>
            <w:tcW w:w="0" w:type="auto"/>
          </w:tcPr>
          <w:p w14:paraId="0F0DD697" w14:textId="535B7864" w:rsidR="000C7FD0" w:rsidRPr="00AC5F7B" w:rsidRDefault="000C7FD0" w:rsidP="000C7FD0">
            <w:pPr>
              <w:jc w:val="right"/>
              <w:rPr>
                <w:sz w:val="16"/>
                <w:szCs w:val="16"/>
                <w:lang w:val="en-GB"/>
              </w:rPr>
            </w:pPr>
            <w:r>
              <w:rPr>
                <w:rFonts w:eastAsia="Arial" w:cs="Arial"/>
                <w:sz w:val="16"/>
              </w:rPr>
              <w:t>1.00</w:t>
            </w:r>
          </w:p>
        </w:tc>
        <w:tc>
          <w:tcPr>
            <w:tcW w:w="0" w:type="auto"/>
          </w:tcPr>
          <w:p w14:paraId="20EE0CDD" w14:textId="1B627682" w:rsidR="000C7FD0" w:rsidRPr="00AC5F7B" w:rsidRDefault="000C7FD0" w:rsidP="000C7FD0">
            <w:pPr>
              <w:jc w:val="right"/>
              <w:rPr>
                <w:sz w:val="16"/>
                <w:szCs w:val="16"/>
                <w:lang w:val="en-GB"/>
              </w:rPr>
            </w:pPr>
            <w:r>
              <w:rPr>
                <w:rFonts w:eastAsia="Arial" w:cs="Arial"/>
                <w:sz w:val="16"/>
              </w:rPr>
              <w:t>1.00</w:t>
            </w:r>
          </w:p>
        </w:tc>
      </w:tr>
      <w:tr w:rsidR="000C7FD0" w:rsidRPr="00AC5F7B" w14:paraId="7B361745" w14:textId="77777777" w:rsidTr="001C626E">
        <w:tc>
          <w:tcPr>
            <w:tcW w:w="0" w:type="auto"/>
          </w:tcPr>
          <w:p w14:paraId="58A08098" w14:textId="77777777" w:rsidR="000C7FD0" w:rsidRPr="00AC5F7B" w:rsidRDefault="000C7FD0" w:rsidP="000C7FD0">
            <w:pPr>
              <w:rPr>
                <w:sz w:val="16"/>
                <w:szCs w:val="16"/>
                <w:lang w:val="en-GB"/>
              </w:rPr>
            </w:pPr>
            <w:r w:rsidRPr="00AC5F7B">
              <w:rPr>
                <w:sz w:val="16"/>
                <w:szCs w:val="16"/>
                <w:lang w:val="en-GB"/>
              </w:rPr>
              <w:t xml:space="preserve">  35-44</w:t>
            </w:r>
          </w:p>
        </w:tc>
        <w:tc>
          <w:tcPr>
            <w:tcW w:w="0" w:type="auto"/>
          </w:tcPr>
          <w:p w14:paraId="20722076" w14:textId="78A320DA" w:rsidR="000C7FD0" w:rsidRPr="00AC5F7B" w:rsidRDefault="000C7FD0" w:rsidP="000C7FD0">
            <w:pPr>
              <w:jc w:val="right"/>
              <w:rPr>
                <w:sz w:val="16"/>
                <w:szCs w:val="16"/>
                <w:lang w:val="en-GB"/>
              </w:rPr>
            </w:pPr>
            <w:r>
              <w:rPr>
                <w:rFonts w:eastAsia="Arial" w:cs="Arial"/>
                <w:sz w:val="16"/>
              </w:rPr>
              <w:t>0.71 (0.65-0.77)</w:t>
            </w:r>
          </w:p>
        </w:tc>
        <w:tc>
          <w:tcPr>
            <w:tcW w:w="0" w:type="auto"/>
          </w:tcPr>
          <w:p w14:paraId="55540F28" w14:textId="47D224EC" w:rsidR="000C7FD0" w:rsidRPr="00AC5F7B" w:rsidRDefault="000C7FD0" w:rsidP="000C7FD0">
            <w:pPr>
              <w:jc w:val="right"/>
              <w:rPr>
                <w:sz w:val="16"/>
                <w:szCs w:val="16"/>
                <w:lang w:val="en-GB"/>
              </w:rPr>
            </w:pPr>
            <w:r>
              <w:rPr>
                <w:rFonts w:eastAsia="Arial" w:cs="Arial"/>
                <w:sz w:val="16"/>
              </w:rPr>
              <w:t>0.70 (0.62-0.79)</w:t>
            </w:r>
          </w:p>
        </w:tc>
        <w:tc>
          <w:tcPr>
            <w:tcW w:w="0" w:type="auto"/>
          </w:tcPr>
          <w:p w14:paraId="14D64587" w14:textId="0ABBDD0C" w:rsidR="000C7FD0" w:rsidRPr="00AC5F7B" w:rsidRDefault="000C7FD0" w:rsidP="000C7FD0">
            <w:pPr>
              <w:jc w:val="right"/>
              <w:rPr>
                <w:sz w:val="16"/>
                <w:szCs w:val="16"/>
                <w:lang w:val="en-GB"/>
              </w:rPr>
            </w:pPr>
            <w:r>
              <w:rPr>
                <w:rFonts w:eastAsia="Arial" w:cs="Arial"/>
                <w:sz w:val="16"/>
              </w:rPr>
              <w:t>0.41 (0.37-0.45)</w:t>
            </w:r>
          </w:p>
        </w:tc>
      </w:tr>
      <w:tr w:rsidR="000C7FD0" w:rsidRPr="00AC5F7B" w14:paraId="315258AE" w14:textId="77777777" w:rsidTr="001C626E">
        <w:tc>
          <w:tcPr>
            <w:tcW w:w="0" w:type="auto"/>
          </w:tcPr>
          <w:p w14:paraId="652799FD" w14:textId="77777777" w:rsidR="000C7FD0" w:rsidRPr="00AC5F7B" w:rsidRDefault="000C7FD0" w:rsidP="000C7FD0">
            <w:pPr>
              <w:rPr>
                <w:sz w:val="16"/>
                <w:szCs w:val="16"/>
                <w:lang w:val="en-GB"/>
              </w:rPr>
            </w:pPr>
            <w:r w:rsidRPr="00AC5F7B">
              <w:rPr>
                <w:sz w:val="16"/>
                <w:szCs w:val="16"/>
                <w:lang w:val="en-GB"/>
              </w:rPr>
              <w:t xml:space="preserve">  45-54</w:t>
            </w:r>
          </w:p>
        </w:tc>
        <w:tc>
          <w:tcPr>
            <w:tcW w:w="0" w:type="auto"/>
          </w:tcPr>
          <w:p w14:paraId="3B4B7CB7" w14:textId="1C0B07DA" w:rsidR="000C7FD0" w:rsidRPr="00AC5F7B" w:rsidRDefault="000C7FD0" w:rsidP="000C7FD0">
            <w:pPr>
              <w:jc w:val="right"/>
              <w:rPr>
                <w:sz w:val="16"/>
                <w:szCs w:val="16"/>
                <w:lang w:val="en-GB"/>
              </w:rPr>
            </w:pPr>
            <w:r>
              <w:rPr>
                <w:rFonts w:eastAsia="Arial" w:cs="Arial"/>
                <w:sz w:val="16"/>
              </w:rPr>
              <w:t>0.54 (0.48-0.59)</w:t>
            </w:r>
          </w:p>
        </w:tc>
        <w:tc>
          <w:tcPr>
            <w:tcW w:w="0" w:type="auto"/>
          </w:tcPr>
          <w:p w14:paraId="59FC5158" w14:textId="1AFB7F8B" w:rsidR="000C7FD0" w:rsidRPr="00AC5F7B" w:rsidRDefault="000C7FD0" w:rsidP="000C7FD0">
            <w:pPr>
              <w:jc w:val="right"/>
              <w:rPr>
                <w:sz w:val="16"/>
                <w:szCs w:val="16"/>
                <w:lang w:val="en-GB"/>
              </w:rPr>
            </w:pPr>
            <w:r>
              <w:rPr>
                <w:rFonts w:eastAsia="Arial" w:cs="Arial"/>
                <w:sz w:val="16"/>
              </w:rPr>
              <w:t>0.49 (0.42-0.56)</w:t>
            </w:r>
          </w:p>
        </w:tc>
        <w:tc>
          <w:tcPr>
            <w:tcW w:w="0" w:type="auto"/>
          </w:tcPr>
          <w:p w14:paraId="3FC98724" w14:textId="0FE2CA44" w:rsidR="000C7FD0" w:rsidRPr="00AC5F7B" w:rsidRDefault="000C7FD0" w:rsidP="000C7FD0">
            <w:pPr>
              <w:jc w:val="right"/>
              <w:rPr>
                <w:sz w:val="16"/>
                <w:szCs w:val="16"/>
                <w:lang w:val="en-GB"/>
              </w:rPr>
            </w:pPr>
            <w:r>
              <w:rPr>
                <w:rFonts w:eastAsia="Arial" w:cs="Arial"/>
                <w:sz w:val="16"/>
              </w:rPr>
              <w:t>0.27 (0.23-0.30)</w:t>
            </w:r>
          </w:p>
        </w:tc>
      </w:tr>
      <w:tr w:rsidR="000C7FD0" w:rsidRPr="00AC5F7B" w14:paraId="143E7423" w14:textId="77777777" w:rsidTr="001C626E">
        <w:tc>
          <w:tcPr>
            <w:tcW w:w="0" w:type="auto"/>
          </w:tcPr>
          <w:p w14:paraId="3F20D491" w14:textId="77777777" w:rsidR="000C7FD0" w:rsidRPr="00AC5F7B" w:rsidRDefault="000C7FD0" w:rsidP="000C7FD0">
            <w:pPr>
              <w:rPr>
                <w:sz w:val="16"/>
                <w:szCs w:val="16"/>
                <w:lang w:val="en-GB"/>
              </w:rPr>
            </w:pPr>
            <w:r w:rsidRPr="00AC5F7B">
              <w:rPr>
                <w:sz w:val="16"/>
                <w:szCs w:val="16"/>
                <w:lang w:val="en-GB"/>
              </w:rPr>
              <w:t xml:space="preserve">  55-64</w:t>
            </w:r>
          </w:p>
        </w:tc>
        <w:tc>
          <w:tcPr>
            <w:tcW w:w="0" w:type="auto"/>
          </w:tcPr>
          <w:p w14:paraId="698791D8" w14:textId="7954C303" w:rsidR="000C7FD0" w:rsidRPr="00AC5F7B" w:rsidRDefault="000C7FD0" w:rsidP="000C7FD0">
            <w:pPr>
              <w:jc w:val="right"/>
              <w:rPr>
                <w:sz w:val="16"/>
                <w:szCs w:val="16"/>
                <w:lang w:val="en-GB"/>
              </w:rPr>
            </w:pPr>
            <w:r>
              <w:rPr>
                <w:rFonts w:eastAsia="Arial" w:cs="Arial"/>
                <w:sz w:val="16"/>
              </w:rPr>
              <w:t>0.55 (0.47-0.64)</w:t>
            </w:r>
          </w:p>
        </w:tc>
        <w:tc>
          <w:tcPr>
            <w:tcW w:w="0" w:type="auto"/>
          </w:tcPr>
          <w:p w14:paraId="10F2FD23" w14:textId="44235EE3" w:rsidR="000C7FD0" w:rsidRPr="00AC5F7B" w:rsidRDefault="000C7FD0" w:rsidP="000C7FD0">
            <w:pPr>
              <w:jc w:val="right"/>
              <w:rPr>
                <w:sz w:val="16"/>
                <w:szCs w:val="16"/>
                <w:lang w:val="en-GB"/>
              </w:rPr>
            </w:pPr>
            <w:r>
              <w:rPr>
                <w:rFonts w:eastAsia="Arial" w:cs="Arial"/>
                <w:sz w:val="16"/>
              </w:rPr>
              <w:t>0.49 (0.39-0.61)</w:t>
            </w:r>
          </w:p>
        </w:tc>
        <w:tc>
          <w:tcPr>
            <w:tcW w:w="0" w:type="auto"/>
          </w:tcPr>
          <w:p w14:paraId="54E5F03F" w14:textId="2EFE8D58" w:rsidR="000C7FD0" w:rsidRPr="00AC5F7B" w:rsidRDefault="000C7FD0" w:rsidP="000C7FD0">
            <w:pPr>
              <w:jc w:val="right"/>
              <w:rPr>
                <w:sz w:val="16"/>
                <w:szCs w:val="16"/>
                <w:lang w:val="en-GB"/>
              </w:rPr>
            </w:pPr>
            <w:r>
              <w:rPr>
                <w:rFonts w:eastAsia="Arial" w:cs="Arial"/>
                <w:sz w:val="16"/>
              </w:rPr>
              <w:t>0.25 (0.20-0.33)</w:t>
            </w:r>
          </w:p>
        </w:tc>
      </w:tr>
      <w:tr w:rsidR="000C7FD0" w:rsidRPr="00AC5F7B" w14:paraId="3E992B6F" w14:textId="77777777" w:rsidTr="001C626E">
        <w:tc>
          <w:tcPr>
            <w:tcW w:w="0" w:type="auto"/>
          </w:tcPr>
          <w:p w14:paraId="3AFA0EA0" w14:textId="77777777" w:rsidR="000C7FD0" w:rsidRPr="00AC5F7B" w:rsidRDefault="000C7FD0" w:rsidP="000C7FD0">
            <w:pPr>
              <w:rPr>
                <w:sz w:val="16"/>
                <w:szCs w:val="16"/>
                <w:lang w:val="en-GB"/>
              </w:rPr>
            </w:pPr>
            <w:r w:rsidRPr="00AC5F7B">
              <w:rPr>
                <w:sz w:val="16"/>
                <w:szCs w:val="16"/>
                <w:lang w:val="en-GB"/>
              </w:rPr>
              <w:t xml:space="preserve">  65+</w:t>
            </w:r>
          </w:p>
        </w:tc>
        <w:tc>
          <w:tcPr>
            <w:tcW w:w="0" w:type="auto"/>
          </w:tcPr>
          <w:p w14:paraId="260FD489" w14:textId="56B93EB5" w:rsidR="000C7FD0" w:rsidRPr="00AC5F7B" w:rsidRDefault="000C7FD0" w:rsidP="000C7FD0">
            <w:pPr>
              <w:jc w:val="right"/>
              <w:rPr>
                <w:sz w:val="16"/>
                <w:szCs w:val="16"/>
                <w:lang w:val="en-GB"/>
              </w:rPr>
            </w:pPr>
            <w:r>
              <w:rPr>
                <w:rFonts w:eastAsia="Arial" w:cs="Arial"/>
                <w:sz w:val="16"/>
              </w:rPr>
              <w:t>0.26 (0.15-0.47)</w:t>
            </w:r>
          </w:p>
        </w:tc>
        <w:tc>
          <w:tcPr>
            <w:tcW w:w="0" w:type="auto"/>
          </w:tcPr>
          <w:p w14:paraId="48595F64" w14:textId="069F9BD2" w:rsidR="000C7FD0" w:rsidRPr="00AC5F7B" w:rsidRDefault="000C7FD0" w:rsidP="000C7FD0">
            <w:pPr>
              <w:jc w:val="right"/>
              <w:rPr>
                <w:sz w:val="16"/>
                <w:szCs w:val="16"/>
                <w:lang w:val="en-GB"/>
              </w:rPr>
            </w:pPr>
            <w:r>
              <w:rPr>
                <w:rFonts w:eastAsia="Arial" w:cs="Arial"/>
                <w:sz w:val="16"/>
              </w:rPr>
              <w:t>0.18 (0.06-0.54)</w:t>
            </w:r>
          </w:p>
        </w:tc>
        <w:tc>
          <w:tcPr>
            <w:tcW w:w="0" w:type="auto"/>
          </w:tcPr>
          <w:p w14:paraId="27AD4E14" w14:textId="38572BDB" w:rsidR="000C7FD0" w:rsidRPr="00AC5F7B" w:rsidRDefault="000C7FD0" w:rsidP="000C7FD0">
            <w:pPr>
              <w:jc w:val="right"/>
              <w:rPr>
                <w:sz w:val="16"/>
                <w:szCs w:val="16"/>
                <w:lang w:val="en-GB"/>
              </w:rPr>
            </w:pPr>
            <w:r>
              <w:rPr>
                <w:rFonts w:eastAsia="Arial" w:cs="Arial"/>
                <w:sz w:val="16"/>
              </w:rPr>
              <w:t>0.28 (0.15-0.54)</w:t>
            </w:r>
          </w:p>
        </w:tc>
      </w:tr>
      <w:tr w:rsidR="000C7FD0" w:rsidRPr="00AC5F7B" w14:paraId="538B9696" w14:textId="77777777" w:rsidTr="001C626E">
        <w:tc>
          <w:tcPr>
            <w:tcW w:w="0" w:type="auto"/>
          </w:tcPr>
          <w:p w14:paraId="152416D2" w14:textId="77777777" w:rsidR="000C7FD0" w:rsidRPr="00AC5F7B" w:rsidRDefault="000C7FD0" w:rsidP="000C7FD0">
            <w:pPr>
              <w:rPr>
                <w:sz w:val="16"/>
                <w:szCs w:val="16"/>
                <w:lang w:val="en-GB"/>
              </w:rPr>
            </w:pPr>
            <w:r w:rsidRPr="00AC5F7B">
              <w:rPr>
                <w:sz w:val="16"/>
                <w:szCs w:val="16"/>
                <w:lang w:val="en-GB"/>
              </w:rPr>
              <w:t>Sex</w:t>
            </w:r>
          </w:p>
        </w:tc>
        <w:tc>
          <w:tcPr>
            <w:tcW w:w="0" w:type="auto"/>
          </w:tcPr>
          <w:p w14:paraId="248C336F" w14:textId="77777777" w:rsidR="000C7FD0" w:rsidRPr="00AC5F7B" w:rsidRDefault="000C7FD0" w:rsidP="000C7FD0">
            <w:pPr>
              <w:jc w:val="right"/>
              <w:rPr>
                <w:sz w:val="16"/>
                <w:szCs w:val="16"/>
                <w:lang w:val="en-GB"/>
              </w:rPr>
            </w:pPr>
          </w:p>
        </w:tc>
        <w:tc>
          <w:tcPr>
            <w:tcW w:w="0" w:type="auto"/>
          </w:tcPr>
          <w:p w14:paraId="319DE531" w14:textId="77777777" w:rsidR="000C7FD0" w:rsidRPr="00AC5F7B" w:rsidRDefault="000C7FD0" w:rsidP="000C7FD0">
            <w:pPr>
              <w:jc w:val="right"/>
              <w:rPr>
                <w:sz w:val="16"/>
                <w:szCs w:val="16"/>
                <w:lang w:val="en-GB"/>
              </w:rPr>
            </w:pPr>
          </w:p>
        </w:tc>
        <w:tc>
          <w:tcPr>
            <w:tcW w:w="0" w:type="auto"/>
          </w:tcPr>
          <w:p w14:paraId="116E67AA" w14:textId="77777777" w:rsidR="000C7FD0" w:rsidRPr="00AC5F7B" w:rsidRDefault="000C7FD0" w:rsidP="000C7FD0">
            <w:pPr>
              <w:jc w:val="right"/>
              <w:rPr>
                <w:sz w:val="16"/>
                <w:szCs w:val="16"/>
                <w:lang w:val="en-GB"/>
              </w:rPr>
            </w:pPr>
          </w:p>
        </w:tc>
      </w:tr>
      <w:tr w:rsidR="000C7FD0" w:rsidRPr="00AC5F7B" w14:paraId="3562349C" w14:textId="77777777" w:rsidTr="001C626E">
        <w:tc>
          <w:tcPr>
            <w:tcW w:w="0" w:type="auto"/>
          </w:tcPr>
          <w:p w14:paraId="2D1CCA51" w14:textId="77777777" w:rsidR="000C7FD0" w:rsidRPr="00AC5F7B" w:rsidRDefault="000C7FD0" w:rsidP="000C7FD0">
            <w:pPr>
              <w:rPr>
                <w:sz w:val="16"/>
                <w:szCs w:val="16"/>
                <w:lang w:val="en-GB"/>
              </w:rPr>
            </w:pPr>
            <w:r w:rsidRPr="00AC5F7B">
              <w:rPr>
                <w:sz w:val="16"/>
                <w:szCs w:val="16"/>
                <w:lang w:val="en-GB"/>
              </w:rPr>
              <w:t xml:space="preserve">  Male</w:t>
            </w:r>
          </w:p>
        </w:tc>
        <w:tc>
          <w:tcPr>
            <w:tcW w:w="0" w:type="auto"/>
          </w:tcPr>
          <w:p w14:paraId="448A4663" w14:textId="6D818585" w:rsidR="000C7FD0" w:rsidRPr="00AC5F7B" w:rsidRDefault="000C7FD0" w:rsidP="000C7FD0">
            <w:pPr>
              <w:jc w:val="right"/>
              <w:rPr>
                <w:sz w:val="16"/>
                <w:szCs w:val="16"/>
                <w:lang w:val="en-GB"/>
              </w:rPr>
            </w:pPr>
            <w:r>
              <w:rPr>
                <w:rFonts w:eastAsia="Arial" w:cs="Arial"/>
                <w:sz w:val="16"/>
              </w:rPr>
              <w:t>1.14 (0.93-1.41)</w:t>
            </w:r>
          </w:p>
        </w:tc>
        <w:tc>
          <w:tcPr>
            <w:tcW w:w="0" w:type="auto"/>
          </w:tcPr>
          <w:p w14:paraId="07BB3051" w14:textId="2A3D28CF" w:rsidR="000C7FD0" w:rsidRPr="00AC5F7B" w:rsidRDefault="000C7FD0" w:rsidP="000C7FD0">
            <w:pPr>
              <w:jc w:val="right"/>
              <w:rPr>
                <w:sz w:val="16"/>
                <w:szCs w:val="16"/>
                <w:lang w:val="en-GB"/>
              </w:rPr>
            </w:pPr>
            <w:r>
              <w:rPr>
                <w:rFonts w:eastAsia="Arial" w:cs="Arial"/>
                <w:sz w:val="16"/>
              </w:rPr>
              <w:t>1.31 (0.92-1.88)</w:t>
            </w:r>
          </w:p>
        </w:tc>
        <w:tc>
          <w:tcPr>
            <w:tcW w:w="0" w:type="auto"/>
          </w:tcPr>
          <w:p w14:paraId="33393991" w14:textId="2390F43B" w:rsidR="000C7FD0" w:rsidRPr="00AC5F7B" w:rsidRDefault="000C7FD0" w:rsidP="000C7FD0">
            <w:pPr>
              <w:jc w:val="right"/>
              <w:rPr>
                <w:sz w:val="16"/>
                <w:szCs w:val="16"/>
                <w:lang w:val="en-GB"/>
              </w:rPr>
            </w:pPr>
            <w:r>
              <w:rPr>
                <w:rFonts w:eastAsia="Arial" w:cs="Arial"/>
                <w:sz w:val="16"/>
              </w:rPr>
              <w:t>1.21 (0.95-1.53)</w:t>
            </w:r>
          </w:p>
        </w:tc>
      </w:tr>
      <w:tr w:rsidR="000C7FD0" w:rsidRPr="00AC5F7B" w14:paraId="0B9C0950" w14:textId="77777777" w:rsidTr="001C626E">
        <w:tc>
          <w:tcPr>
            <w:tcW w:w="0" w:type="auto"/>
            <w:tcBorders>
              <w:bottom w:val="single" w:sz="4" w:space="0" w:color="auto"/>
            </w:tcBorders>
          </w:tcPr>
          <w:p w14:paraId="138922B6" w14:textId="77777777" w:rsidR="000C7FD0" w:rsidRPr="00AC5F7B" w:rsidRDefault="000C7FD0" w:rsidP="000C7FD0">
            <w:pPr>
              <w:rPr>
                <w:sz w:val="16"/>
                <w:szCs w:val="16"/>
                <w:lang w:val="en-GB"/>
              </w:rPr>
            </w:pPr>
            <w:r w:rsidRPr="00AC5F7B">
              <w:rPr>
                <w:sz w:val="16"/>
                <w:szCs w:val="16"/>
                <w:lang w:val="en-GB"/>
              </w:rPr>
              <w:t xml:space="preserve">  Female</w:t>
            </w:r>
          </w:p>
        </w:tc>
        <w:tc>
          <w:tcPr>
            <w:tcW w:w="0" w:type="auto"/>
            <w:tcBorders>
              <w:bottom w:val="single" w:sz="4" w:space="0" w:color="auto"/>
            </w:tcBorders>
          </w:tcPr>
          <w:p w14:paraId="0F055206" w14:textId="26661949" w:rsidR="000C7FD0" w:rsidRPr="00AC5F7B" w:rsidRDefault="000C7FD0" w:rsidP="000C7FD0">
            <w:pPr>
              <w:jc w:val="right"/>
              <w:rPr>
                <w:sz w:val="16"/>
                <w:szCs w:val="16"/>
                <w:lang w:val="en-GB"/>
              </w:rPr>
            </w:pPr>
            <w:r>
              <w:rPr>
                <w:rFonts w:eastAsia="Arial" w:cs="Arial"/>
                <w:sz w:val="16"/>
              </w:rPr>
              <w:t>1.00</w:t>
            </w:r>
          </w:p>
        </w:tc>
        <w:tc>
          <w:tcPr>
            <w:tcW w:w="0" w:type="auto"/>
            <w:tcBorders>
              <w:bottom w:val="single" w:sz="4" w:space="0" w:color="auto"/>
            </w:tcBorders>
          </w:tcPr>
          <w:p w14:paraId="5A28629B" w14:textId="26235793" w:rsidR="000C7FD0" w:rsidRPr="00AC5F7B" w:rsidRDefault="000C7FD0" w:rsidP="000C7FD0">
            <w:pPr>
              <w:jc w:val="right"/>
              <w:rPr>
                <w:sz w:val="16"/>
                <w:szCs w:val="16"/>
                <w:lang w:val="en-GB"/>
              </w:rPr>
            </w:pPr>
            <w:r>
              <w:rPr>
                <w:rFonts w:eastAsia="Arial" w:cs="Arial"/>
                <w:sz w:val="16"/>
              </w:rPr>
              <w:t>1.00</w:t>
            </w:r>
          </w:p>
        </w:tc>
        <w:tc>
          <w:tcPr>
            <w:tcW w:w="0" w:type="auto"/>
            <w:tcBorders>
              <w:bottom w:val="single" w:sz="4" w:space="0" w:color="auto"/>
            </w:tcBorders>
          </w:tcPr>
          <w:p w14:paraId="5A5BB783" w14:textId="113FC075" w:rsidR="000C7FD0" w:rsidRPr="00AC5F7B" w:rsidRDefault="000C7FD0" w:rsidP="000C7FD0">
            <w:pPr>
              <w:jc w:val="right"/>
              <w:rPr>
                <w:sz w:val="16"/>
                <w:szCs w:val="16"/>
                <w:lang w:val="en-GB"/>
              </w:rPr>
            </w:pPr>
            <w:r>
              <w:rPr>
                <w:rFonts w:eastAsia="Arial" w:cs="Arial"/>
                <w:sz w:val="16"/>
              </w:rPr>
              <w:t>1.00</w:t>
            </w:r>
          </w:p>
        </w:tc>
      </w:tr>
    </w:tbl>
    <w:p w14:paraId="7C1E0B0A" w14:textId="77777777" w:rsidR="00E31DF8" w:rsidRPr="00AC5F7B" w:rsidRDefault="00E31DF8" w:rsidP="00E31DF8">
      <w:pPr>
        <w:rPr>
          <w:sz w:val="16"/>
          <w:szCs w:val="16"/>
          <w:lang w:val="en-GB"/>
        </w:rPr>
      </w:pPr>
      <w:r w:rsidRPr="00AC5F7B">
        <w:rPr>
          <w:sz w:val="16"/>
          <w:szCs w:val="16"/>
          <w:lang w:val="en-GB"/>
        </w:rPr>
        <w:t xml:space="preserve">Abbreviations: </w:t>
      </w:r>
      <w:proofErr w:type="spellStart"/>
      <w:r w:rsidRPr="00AC5F7B">
        <w:rPr>
          <w:sz w:val="16"/>
          <w:szCs w:val="16"/>
          <w:lang w:val="en-GB"/>
        </w:rPr>
        <w:t>aRR</w:t>
      </w:r>
      <w:proofErr w:type="spellEnd"/>
      <w:r w:rsidRPr="00AC5F7B">
        <w:rPr>
          <w:sz w:val="16"/>
          <w:szCs w:val="16"/>
          <w:lang w:val="en-GB"/>
        </w:rPr>
        <w:t xml:space="preserve">=adjusted risk ratios. </w:t>
      </w:r>
    </w:p>
    <w:p w14:paraId="70D3ABF6" w14:textId="77777777" w:rsidR="002732AB" w:rsidRPr="00AC5F7B" w:rsidRDefault="002732AB" w:rsidP="00422C28">
      <w:pPr>
        <w:rPr>
          <w:rFonts w:eastAsia="Arial" w:cs="Arial"/>
          <w:sz w:val="16"/>
          <w:szCs w:val="16"/>
          <w:lang w:val="en-GB"/>
        </w:rPr>
      </w:pPr>
    </w:p>
    <w:p w14:paraId="624762AB" w14:textId="67A120D8" w:rsidR="00262ECC" w:rsidRPr="00AC5F7B" w:rsidRDefault="00262ECC">
      <w:pPr>
        <w:rPr>
          <w:rFonts w:eastAsia="Arial" w:cs="Arial"/>
          <w:sz w:val="16"/>
          <w:lang w:val="en-GB"/>
        </w:rPr>
        <w:sectPr w:rsidR="00262ECC" w:rsidRPr="00AC5F7B" w:rsidSect="007C5736">
          <w:pgSz w:w="16838" w:h="11906" w:orient="landscape"/>
          <w:pgMar w:top="1440" w:right="1440" w:bottom="1440" w:left="1440" w:header="708" w:footer="708" w:gutter="0"/>
          <w:cols w:space="708"/>
          <w:docGrid w:linePitch="360"/>
        </w:sectPr>
      </w:pPr>
    </w:p>
    <w:p w14:paraId="55D8994F" w14:textId="4737F3A3" w:rsidR="00135236" w:rsidRPr="00AC5F7B" w:rsidRDefault="00135236" w:rsidP="00135236">
      <w:pPr>
        <w:rPr>
          <w:lang w:val="en-GB"/>
        </w:rPr>
      </w:pPr>
      <w:r w:rsidRPr="00AC5F7B">
        <w:rPr>
          <w:rFonts w:eastAsia="Arial" w:cs="Arial"/>
          <w:b/>
          <w:color w:val="000000"/>
          <w:sz w:val="18"/>
          <w:lang w:val="en-GB"/>
        </w:rPr>
        <w:lastRenderedPageBreak/>
        <w:t xml:space="preserve">Figure 1. </w:t>
      </w:r>
      <w:r w:rsidR="00E31DF8" w:rsidRPr="00AC5F7B">
        <w:rPr>
          <w:rFonts w:eastAsia="Arial" w:cs="Arial"/>
          <w:b/>
          <w:color w:val="000000"/>
          <w:sz w:val="18"/>
          <w:lang w:val="en-GB"/>
        </w:rPr>
        <w:t>Cumulative</w:t>
      </w:r>
      <w:r w:rsidRPr="00AC5F7B">
        <w:rPr>
          <w:rFonts w:eastAsia="Arial" w:cs="Arial"/>
          <w:b/>
          <w:color w:val="000000"/>
          <w:sz w:val="18"/>
          <w:lang w:val="en-GB"/>
        </w:rPr>
        <w:t xml:space="preserve"> medication availability (CMA) </w:t>
      </w:r>
      <w:r w:rsidR="00817EC8" w:rsidRPr="00AC5F7B">
        <w:rPr>
          <w:rFonts w:eastAsia="Arial" w:cs="Arial"/>
          <w:b/>
          <w:color w:val="000000"/>
          <w:sz w:val="18"/>
          <w:lang w:val="en-GB"/>
        </w:rPr>
        <w:t>in the second year</w:t>
      </w:r>
      <w:r w:rsidRPr="00AC5F7B">
        <w:rPr>
          <w:rFonts w:eastAsia="Arial" w:cs="Arial"/>
          <w:b/>
          <w:color w:val="000000"/>
          <w:sz w:val="18"/>
          <w:lang w:val="en-GB"/>
        </w:rPr>
        <w:t xml:space="preserve"> after baseline </w:t>
      </w:r>
      <w:r w:rsidR="002C438A" w:rsidRPr="00AC5F7B">
        <w:rPr>
          <w:rFonts w:eastAsia="Arial" w:cs="Arial"/>
          <w:b/>
          <w:color w:val="000000"/>
          <w:sz w:val="18"/>
          <w:lang w:val="en-GB"/>
        </w:rPr>
        <w:t>comparing patients with an</w:t>
      </w:r>
      <w:r w:rsidR="00125D5A" w:rsidRPr="00AC5F7B">
        <w:rPr>
          <w:rFonts w:eastAsia="Arial" w:cs="Arial"/>
          <w:b/>
          <w:color w:val="000000"/>
          <w:sz w:val="18"/>
          <w:lang w:val="en-GB"/>
        </w:rPr>
        <w:t>d without mental health diagnose</w:t>
      </w:r>
      <w:r w:rsidR="002C438A" w:rsidRPr="00AC5F7B">
        <w:rPr>
          <w:rFonts w:eastAsia="Arial" w:cs="Arial"/>
          <w:b/>
          <w:color w:val="000000"/>
          <w:sz w:val="18"/>
          <w:lang w:val="en-GB"/>
        </w:rPr>
        <w:t xml:space="preserve">s by </w:t>
      </w:r>
      <w:r w:rsidRPr="00AC5F7B">
        <w:rPr>
          <w:rFonts w:eastAsia="Arial" w:cs="Arial"/>
          <w:b/>
          <w:color w:val="000000"/>
          <w:sz w:val="18"/>
          <w:lang w:val="en-GB"/>
        </w:rPr>
        <w:t>age</w:t>
      </w:r>
      <w:r w:rsidR="002C438A" w:rsidRPr="00AC5F7B">
        <w:rPr>
          <w:rFonts w:eastAsia="Arial" w:cs="Arial"/>
          <w:b/>
          <w:color w:val="000000"/>
          <w:sz w:val="18"/>
          <w:lang w:val="en-GB"/>
        </w:rPr>
        <w:t xml:space="preserve"> group and sex</w:t>
      </w:r>
      <w:ins w:id="177" w:author="Egger, Matthias (ISPM)" w:date="2022-05-16T18:37:00Z">
        <w:r w:rsidR="00053887">
          <w:rPr>
            <w:rFonts w:eastAsia="Arial" w:cs="Arial"/>
            <w:b/>
            <w:color w:val="000000"/>
            <w:sz w:val="18"/>
            <w:lang w:val="en-GB"/>
          </w:rPr>
          <w:t>.</w:t>
        </w:r>
      </w:ins>
    </w:p>
    <w:p w14:paraId="035BDAC6" w14:textId="178FBD81" w:rsidR="00135236" w:rsidRPr="00AC5F7B" w:rsidRDefault="00135236" w:rsidP="00135236">
      <w:pPr>
        <w:rPr>
          <w:rFonts w:ascii="Times New Roman" w:eastAsia="Arial" w:hAnsi="Times New Roman" w:cs="Arial"/>
          <w:color w:val="000000"/>
          <w:sz w:val="18"/>
          <w:lang w:val="en-GB"/>
        </w:rPr>
      </w:pPr>
      <w:r w:rsidRPr="00AC5F7B">
        <w:rPr>
          <w:rFonts w:eastAsia="Arial" w:cs="Arial"/>
          <w:color w:val="000000"/>
          <w:sz w:val="18"/>
          <w:lang w:val="en-GB"/>
        </w:rPr>
        <w:t xml:space="preserve">Error bars represent 95% confidence intervals for means and proportions. </w:t>
      </w:r>
      <w:r w:rsidR="00C116AA" w:rsidRPr="00AC5F7B">
        <w:rPr>
          <w:rFonts w:eastAsia="Arial" w:cs="Arial"/>
          <w:color w:val="000000"/>
          <w:sz w:val="18"/>
          <w:lang w:val="en-GB"/>
        </w:rPr>
        <w:t>N=</w:t>
      </w:r>
      <w:r w:rsidR="00817EC8" w:rsidRPr="00AC5F7B">
        <w:rPr>
          <w:rFonts w:eastAsia="Arial" w:cs="Arial"/>
          <w:color w:val="000000"/>
          <w:sz w:val="18"/>
          <w:lang w:val="en-GB"/>
        </w:rPr>
        <w:t>48</w:t>
      </w:r>
      <w:r w:rsidR="00C116AA" w:rsidRPr="00AC5F7B">
        <w:rPr>
          <w:rFonts w:eastAsia="Arial" w:cs="Arial"/>
          <w:color w:val="000000"/>
          <w:sz w:val="18"/>
          <w:lang w:val="en-GB"/>
        </w:rPr>
        <w:t>,</w:t>
      </w:r>
      <w:r w:rsidR="00817EC8" w:rsidRPr="00AC5F7B">
        <w:rPr>
          <w:rFonts w:eastAsia="Arial" w:cs="Arial"/>
          <w:color w:val="000000"/>
          <w:sz w:val="18"/>
          <w:lang w:val="en-GB"/>
        </w:rPr>
        <w:t>645</w:t>
      </w:r>
    </w:p>
    <w:p w14:paraId="17114C80" w14:textId="0FE35E27" w:rsidR="00900E3E" w:rsidRPr="00AC5F7B" w:rsidRDefault="0011665B" w:rsidP="00135236">
      <w:pPr>
        <w:rPr>
          <w:rFonts w:cs="Arial"/>
          <w:b/>
          <w:bCs/>
          <w:sz w:val="24"/>
          <w:szCs w:val="24"/>
          <w:lang w:val="en-GB"/>
        </w:rPr>
      </w:pPr>
      <w:r>
        <w:rPr>
          <w:noProof/>
          <w:lang w:val="en-GB" w:eastAsia="en-GB"/>
        </w:rPr>
        <w:pict w14:anchorId="6FB127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95pt;height:632.95pt">
            <v:imagedata r:id="rId12" o:title="Figure 1"/>
          </v:shape>
        </w:pict>
      </w:r>
      <w:r w:rsidR="00900E3E" w:rsidRPr="00AC5F7B">
        <w:rPr>
          <w:rFonts w:cs="Arial"/>
          <w:b/>
          <w:bCs/>
          <w:sz w:val="24"/>
          <w:szCs w:val="24"/>
          <w:lang w:val="en-GB"/>
        </w:rPr>
        <w:br w:type="page"/>
      </w:r>
    </w:p>
    <w:p w14:paraId="34B001E6" w14:textId="6C461A38" w:rsidR="00013BCF" w:rsidRPr="00AC5F7B" w:rsidRDefault="00013BCF" w:rsidP="00013BCF">
      <w:pPr>
        <w:rPr>
          <w:lang w:val="en-GB"/>
        </w:rPr>
      </w:pPr>
      <w:r w:rsidRPr="00AC5F7B">
        <w:rPr>
          <w:rFonts w:eastAsia="Arial" w:cs="Arial"/>
          <w:b/>
          <w:color w:val="000000"/>
          <w:sz w:val="18"/>
          <w:lang w:val="en-GB"/>
        </w:rPr>
        <w:lastRenderedPageBreak/>
        <w:t xml:space="preserve">Figure </w:t>
      </w:r>
      <w:r w:rsidRPr="00AC5F7B">
        <w:rPr>
          <w:b/>
          <w:color w:val="000000"/>
          <w:sz w:val="18"/>
          <w:lang w:val="en-GB"/>
        </w:rPr>
        <w:t>2</w:t>
      </w:r>
      <w:r w:rsidRPr="00AC5F7B">
        <w:rPr>
          <w:rFonts w:eastAsia="Arial" w:cs="Arial"/>
          <w:b/>
          <w:color w:val="000000"/>
          <w:sz w:val="18"/>
          <w:lang w:val="en-GB"/>
        </w:rPr>
        <w:t xml:space="preserve">. Viral suppression (viral load &lt;400 copies/mL) </w:t>
      </w:r>
      <w:r w:rsidR="008F1205" w:rsidRPr="00AC5F7B">
        <w:rPr>
          <w:rFonts w:eastAsia="Arial" w:cs="Arial"/>
          <w:b/>
          <w:color w:val="000000"/>
          <w:sz w:val="18"/>
          <w:lang w:val="en-GB"/>
        </w:rPr>
        <w:t xml:space="preserve">at 2 years after baseline </w:t>
      </w:r>
      <w:r w:rsidR="002C438A" w:rsidRPr="00AC5F7B">
        <w:rPr>
          <w:rFonts w:eastAsia="Arial" w:cs="Arial"/>
          <w:b/>
          <w:color w:val="000000"/>
          <w:sz w:val="18"/>
          <w:lang w:val="en-GB"/>
        </w:rPr>
        <w:t>comparing</w:t>
      </w:r>
      <w:r w:rsidR="00E468C9" w:rsidRPr="00AC5F7B">
        <w:rPr>
          <w:rFonts w:eastAsia="Arial" w:cs="Arial"/>
          <w:b/>
          <w:color w:val="000000"/>
          <w:sz w:val="18"/>
          <w:lang w:val="en-GB"/>
        </w:rPr>
        <w:t xml:space="preserve"> patients with and without mental health diagnos</w:t>
      </w:r>
      <w:r w:rsidR="00125D5A" w:rsidRPr="00AC5F7B">
        <w:rPr>
          <w:rFonts w:eastAsia="Arial" w:cs="Arial"/>
          <w:b/>
          <w:color w:val="000000"/>
          <w:sz w:val="18"/>
          <w:lang w:val="en-GB"/>
        </w:rPr>
        <w:t>e</w:t>
      </w:r>
      <w:r w:rsidR="00E468C9" w:rsidRPr="00AC5F7B">
        <w:rPr>
          <w:rFonts w:eastAsia="Arial" w:cs="Arial"/>
          <w:b/>
          <w:color w:val="000000"/>
          <w:sz w:val="18"/>
          <w:lang w:val="en-GB"/>
        </w:rPr>
        <w:t xml:space="preserve">s </w:t>
      </w:r>
      <w:r w:rsidRPr="00AC5F7B">
        <w:rPr>
          <w:rFonts w:eastAsia="Arial" w:cs="Arial"/>
          <w:b/>
          <w:color w:val="000000"/>
          <w:sz w:val="18"/>
          <w:lang w:val="en-GB"/>
        </w:rPr>
        <w:t>by age</w:t>
      </w:r>
      <w:r w:rsidR="00E468C9" w:rsidRPr="00AC5F7B">
        <w:rPr>
          <w:rFonts w:eastAsia="Arial" w:cs="Arial"/>
          <w:b/>
          <w:color w:val="000000"/>
          <w:sz w:val="18"/>
          <w:lang w:val="en-GB"/>
        </w:rPr>
        <w:t xml:space="preserve"> and sex</w:t>
      </w:r>
      <w:ins w:id="178" w:author="Egger, Matthias (ISPM)" w:date="2022-05-16T18:37:00Z">
        <w:r w:rsidR="00053887">
          <w:rPr>
            <w:rFonts w:eastAsia="Arial" w:cs="Arial"/>
            <w:b/>
            <w:color w:val="000000"/>
            <w:sz w:val="18"/>
            <w:lang w:val="en-GB"/>
          </w:rPr>
          <w:t>.</w:t>
        </w:r>
      </w:ins>
    </w:p>
    <w:p w14:paraId="4A5FD52E" w14:textId="03A60CC8" w:rsidR="004E07C7" w:rsidRPr="00AC5F7B" w:rsidRDefault="00013BCF" w:rsidP="004E07C7">
      <w:pPr>
        <w:rPr>
          <w:rFonts w:cs="Arial"/>
          <w:b/>
          <w:bCs/>
          <w:sz w:val="24"/>
          <w:szCs w:val="24"/>
          <w:lang w:val="en-GB"/>
        </w:rPr>
      </w:pPr>
      <w:r w:rsidRPr="00AC5F7B">
        <w:rPr>
          <w:rFonts w:eastAsia="Arial" w:cs="Arial"/>
          <w:color w:val="000000"/>
          <w:sz w:val="18"/>
          <w:lang w:val="en-GB"/>
        </w:rPr>
        <w:t>Error bars represent 95% confidence intervals for means and proportions.</w:t>
      </w:r>
      <w:r w:rsidR="004E07C7" w:rsidRPr="00AC5F7B">
        <w:rPr>
          <w:rFonts w:eastAsia="Arial" w:cs="Arial"/>
          <w:color w:val="000000"/>
          <w:sz w:val="18"/>
          <w:lang w:val="en-GB"/>
        </w:rPr>
        <w:t xml:space="preserve"> </w:t>
      </w:r>
      <w:r w:rsidR="00C67F70" w:rsidRPr="00AC5F7B">
        <w:rPr>
          <w:rFonts w:eastAsia="Arial" w:cs="Arial"/>
          <w:color w:val="000000"/>
          <w:sz w:val="18"/>
          <w:lang w:val="en-GB"/>
        </w:rPr>
        <w:t>N=28,785</w:t>
      </w:r>
      <w:ins w:id="179" w:author="Egger, Matthias (ISPM)" w:date="2022-05-16T18:37:00Z">
        <w:r w:rsidR="00053887">
          <w:rPr>
            <w:rFonts w:eastAsia="Arial" w:cs="Arial"/>
            <w:color w:val="000000"/>
            <w:sz w:val="18"/>
            <w:lang w:val="en-GB"/>
          </w:rPr>
          <w:t>.</w:t>
        </w:r>
      </w:ins>
    </w:p>
    <w:p w14:paraId="76A597B2" w14:textId="64661ACD" w:rsidR="00013BCF" w:rsidRPr="00AC5F7B" w:rsidRDefault="0011665B">
      <w:pPr>
        <w:rPr>
          <w:rFonts w:ascii="Times New Roman" w:hAnsi="Times New Roman" w:cs="Arial"/>
          <w:b/>
          <w:bCs/>
          <w:sz w:val="24"/>
          <w:szCs w:val="24"/>
          <w:lang w:val="en-GB"/>
        </w:rPr>
      </w:pPr>
      <w:r>
        <w:rPr>
          <w:noProof/>
          <w:lang w:val="en-GB" w:eastAsia="en-GB"/>
        </w:rPr>
        <w:pict w14:anchorId="4DB0EC1F">
          <v:shape id="_x0000_i1026" type="#_x0000_t75" alt="" style="width:291.2pt;height:580.85pt;mso-width-percent:0;mso-height-percent:0;mso-width-percent:0;mso-height-percent:0">
            <v:imagedata r:id="rId13" o:title="Figure 2"/>
          </v:shape>
        </w:pict>
      </w:r>
      <w:r w:rsidR="00013BCF" w:rsidRPr="00AC5F7B">
        <w:rPr>
          <w:rFonts w:ascii="Times New Roman" w:hAnsi="Times New Roman" w:cs="Arial"/>
          <w:b/>
          <w:bCs/>
          <w:sz w:val="24"/>
          <w:szCs w:val="24"/>
          <w:lang w:val="en-GB"/>
        </w:rPr>
        <w:br w:type="page"/>
      </w:r>
    </w:p>
    <w:p w14:paraId="2B262B32" w14:textId="556F68A9" w:rsidR="006235A3" w:rsidRPr="00AC5F7B" w:rsidRDefault="006235A3" w:rsidP="006235A3">
      <w:pPr>
        <w:rPr>
          <w:lang w:val="en-GB"/>
        </w:rPr>
      </w:pPr>
      <w:r w:rsidRPr="00AC5F7B">
        <w:rPr>
          <w:rFonts w:eastAsia="Arial" w:cs="Arial"/>
          <w:b/>
          <w:color w:val="000000"/>
          <w:sz w:val="18"/>
          <w:lang w:val="en-GB"/>
        </w:rPr>
        <w:lastRenderedPageBreak/>
        <w:t xml:space="preserve">Figure 3. </w:t>
      </w:r>
      <w:r w:rsidR="000C2445" w:rsidRPr="00AC5F7B">
        <w:rPr>
          <w:rFonts w:eastAsia="Arial" w:cs="Arial"/>
          <w:b/>
          <w:color w:val="000000"/>
          <w:sz w:val="18"/>
          <w:lang w:val="en-GB"/>
        </w:rPr>
        <w:t>A</w:t>
      </w:r>
      <w:r w:rsidR="004514E7" w:rsidRPr="00AC5F7B">
        <w:rPr>
          <w:rFonts w:eastAsia="Arial" w:cs="Arial"/>
          <w:b/>
          <w:color w:val="000000"/>
          <w:sz w:val="18"/>
          <w:lang w:val="en-GB"/>
        </w:rPr>
        <w:t xml:space="preserve">dherence trajectories and the probability of being in each </w:t>
      </w:r>
      <w:r w:rsidR="002B1BC0" w:rsidRPr="00AC5F7B">
        <w:rPr>
          <w:rFonts w:eastAsia="Arial" w:cs="Arial"/>
          <w:b/>
          <w:color w:val="000000"/>
          <w:sz w:val="18"/>
          <w:lang w:val="en-GB"/>
        </w:rPr>
        <w:t xml:space="preserve">adherence </w:t>
      </w:r>
      <w:r w:rsidR="004514E7" w:rsidRPr="00AC5F7B">
        <w:rPr>
          <w:rFonts w:eastAsia="Arial" w:cs="Arial"/>
          <w:b/>
          <w:color w:val="000000"/>
          <w:sz w:val="18"/>
          <w:lang w:val="en-GB"/>
        </w:rPr>
        <w:t xml:space="preserve">group by sex, age and mental health </w:t>
      </w:r>
      <w:r w:rsidR="00591C71">
        <w:rPr>
          <w:rFonts w:eastAsia="Arial" w:cs="Arial"/>
          <w:b/>
          <w:color w:val="000000"/>
          <w:sz w:val="18"/>
          <w:lang w:val="en-GB"/>
        </w:rPr>
        <w:t>diagnosis</w:t>
      </w:r>
      <w:r w:rsidR="004514E7" w:rsidRPr="00AC5F7B">
        <w:rPr>
          <w:rFonts w:eastAsia="Arial" w:cs="Arial"/>
          <w:b/>
          <w:color w:val="000000"/>
          <w:sz w:val="18"/>
          <w:lang w:val="en-GB"/>
        </w:rPr>
        <w:t xml:space="preserve"> at </w:t>
      </w:r>
      <w:commentRangeStart w:id="180"/>
      <w:r w:rsidR="004514E7" w:rsidRPr="00AC5F7B">
        <w:rPr>
          <w:rFonts w:eastAsia="Arial" w:cs="Arial"/>
          <w:b/>
          <w:color w:val="000000"/>
          <w:sz w:val="18"/>
          <w:lang w:val="en-GB"/>
        </w:rPr>
        <w:t>baseline</w:t>
      </w:r>
      <w:commentRangeEnd w:id="180"/>
      <w:r w:rsidR="00D41710">
        <w:rPr>
          <w:rStyle w:val="CommentReference"/>
        </w:rPr>
        <w:commentReference w:id="180"/>
      </w:r>
      <w:ins w:id="181" w:author="Egger, Matthias (ISPM)" w:date="2022-05-16T18:37:00Z">
        <w:r w:rsidR="00053887">
          <w:rPr>
            <w:rFonts w:eastAsia="Arial" w:cs="Arial"/>
            <w:b/>
            <w:color w:val="000000"/>
            <w:sz w:val="18"/>
            <w:lang w:val="en-GB"/>
          </w:rPr>
          <w:t>.</w:t>
        </w:r>
      </w:ins>
    </w:p>
    <w:p w14:paraId="7253DD00" w14:textId="41034694" w:rsidR="006235A3" w:rsidRPr="00AC5F7B" w:rsidRDefault="001E7CCD" w:rsidP="006235A3">
      <w:pPr>
        <w:rPr>
          <w:rFonts w:ascii="Times New Roman" w:eastAsia="Arial" w:hAnsi="Times New Roman" w:cs="Arial"/>
          <w:color w:val="000000"/>
          <w:sz w:val="18"/>
          <w:lang w:val="en-GB"/>
        </w:rPr>
      </w:pPr>
      <w:r w:rsidRPr="00AC5F7B">
        <w:rPr>
          <w:rFonts w:eastAsia="Arial" w:cs="Arial"/>
          <w:color w:val="000000"/>
          <w:sz w:val="18"/>
          <w:lang w:val="en-GB"/>
        </w:rPr>
        <w:t xml:space="preserve">Panel </w:t>
      </w:r>
      <w:proofErr w:type="gramStart"/>
      <w:r w:rsidRPr="00AC5F7B">
        <w:rPr>
          <w:rFonts w:eastAsia="Arial" w:cs="Arial"/>
          <w:color w:val="000000"/>
          <w:sz w:val="18"/>
          <w:lang w:val="en-GB"/>
        </w:rPr>
        <w:t>A</w:t>
      </w:r>
      <w:proofErr w:type="gramEnd"/>
      <w:r w:rsidRPr="00AC5F7B">
        <w:rPr>
          <w:rFonts w:eastAsia="Arial" w:cs="Arial"/>
          <w:color w:val="000000"/>
          <w:sz w:val="18"/>
          <w:lang w:val="en-GB"/>
        </w:rPr>
        <w:t xml:space="preserve"> shows the mean cumulative medication adherence (CMA) for the four groups identified in </w:t>
      </w:r>
      <w:r w:rsidR="00E5288F">
        <w:rPr>
          <w:rFonts w:eastAsia="Arial" w:cs="Arial"/>
          <w:color w:val="000000"/>
          <w:sz w:val="18"/>
          <w:lang w:val="en-GB"/>
        </w:rPr>
        <w:t xml:space="preserve">the </w:t>
      </w:r>
      <w:r w:rsidRPr="00AC5F7B">
        <w:rPr>
          <w:rFonts w:eastAsia="Arial" w:cs="Arial"/>
          <w:color w:val="000000"/>
          <w:sz w:val="18"/>
          <w:lang w:val="en-GB"/>
        </w:rPr>
        <w:t xml:space="preserve">longitudinal </w:t>
      </w:r>
      <w:r w:rsidR="00E5288F">
        <w:rPr>
          <w:rFonts w:eastAsia="Arial" w:cs="Arial"/>
          <w:color w:val="000000"/>
          <w:sz w:val="18"/>
          <w:lang w:val="en-GB"/>
        </w:rPr>
        <w:t>adherence trajectory analysis</w:t>
      </w:r>
      <w:r w:rsidRPr="00AC5F7B">
        <w:rPr>
          <w:rFonts w:eastAsia="Arial" w:cs="Arial"/>
          <w:color w:val="000000"/>
          <w:sz w:val="18"/>
          <w:lang w:val="en-GB"/>
        </w:rPr>
        <w:t xml:space="preserve">. Panels B and C show the probability of being in each </w:t>
      </w:r>
      <w:r w:rsidR="00E5288F">
        <w:rPr>
          <w:rFonts w:eastAsia="Arial" w:cs="Arial"/>
          <w:color w:val="000000"/>
          <w:sz w:val="18"/>
          <w:lang w:val="en-GB"/>
        </w:rPr>
        <w:t>group</w:t>
      </w:r>
      <w:r w:rsidRPr="00AC5F7B">
        <w:rPr>
          <w:rFonts w:eastAsia="Arial" w:cs="Arial"/>
          <w:color w:val="000000"/>
          <w:sz w:val="18"/>
          <w:lang w:val="en-GB"/>
        </w:rPr>
        <w:t xml:space="preserve"> by sex, age, and mental health </w:t>
      </w:r>
      <w:r w:rsidR="00591C71">
        <w:rPr>
          <w:rFonts w:eastAsia="Arial" w:cs="Arial"/>
          <w:color w:val="000000"/>
          <w:sz w:val="18"/>
          <w:lang w:val="en-GB"/>
        </w:rPr>
        <w:t>diagnosis</w:t>
      </w:r>
      <w:r w:rsidRPr="00AC5F7B">
        <w:rPr>
          <w:rFonts w:eastAsia="Arial" w:cs="Arial"/>
          <w:color w:val="000000"/>
          <w:sz w:val="18"/>
          <w:lang w:val="en-GB"/>
        </w:rPr>
        <w:t xml:space="preserve"> at baseline. </w:t>
      </w:r>
      <w:r w:rsidR="00591C71">
        <w:rPr>
          <w:rFonts w:eastAsia="Arial" w:cs="Arial"/>
          <w:color w:val="000000"/>
          <w:sz w:val="18"/>
          <w:lang w:val="en-GB"/>
        </w:rPr>
        <w:t xml:space="preserve">Darker colours </w:t>
      </w:r>
      <w:r w:rsidRPr="00AC5F7B">
        <w:rPr>
          <w:rFonts w:eastAsia="Arial" w:cs="Arial"/>
          <w:color w:val="000000"/>
          <w:sz w:val="18"/>
          <w:lang w:val="en-GB"/>
        </w:rPr>
        <w:t>represent persons who had</w:t>
      </w:r>
      <w:r w:rsidR="00591C71">
        <w:rPr>
          <w:rFonts w:eastAsia="Arial" w:cs="Arial"/>
          <w:color w:val="000000"/>
          <w:sz w:val="18"/>
          <w:lang w:val="en-GB"/>
        </w:rPr>
        <w:t xml:space="preserve"> not</w:t>
      </w:r>
      <w:r w:rsidRPr="00AC5F7B">
        <w:rPr>
          <w:rFonts w:eastAsia="Arial" w:cs="Arial"/>
          <w:color w:val="000000"/>
          <w:sz w:val="18"/>
          <w:lang w:val="en-GB"/>
        </w:rPr>
        <w:t xml:space="preserve"> received a </w:t>
      </w:r>
      <w:r w:rsidR="0005540C" w:rsidRPr="00AC5F7B">
        <w:rPr>
          <w:rFonts w:eastAsia="Arial" w:cs="Arial"/>
          <w:color w:val="000000"/>
          <w:sz w:val="18"/>
          <w:lang w:val="en-GB"/>
        </w:rPr>
        <w:t xml:space="preserve">mental health diagnosis </w:t>
      </w:r>
      <w:r w:rsidRPr="00AC5F7B">
        <w:rPr>
          <w:rFonts w:eastAsia="Arial" w:cs="Arial"/>
          <w:color w:val="000000"/>
          <w:sz w:val="18"/>
          <w:lang w:val="en-GB"/>
        </w:rPr>
        <w:t xml:space="preserve">(ICD10 F00-F99) </w:t>
      </w:r>
      <w:r w:rsidR="00591C71" w:rsidRPr="00AC5F7B">
        <w:rPr>
          <w:rFonts w:eastAsia="Arial" w:cs="Arial"/>
          <w:color w:val="000000"/>
          <w:sz w:val="18"/>
          <w:lang w:val="en-GB"/>
        </w:rPr>
        <w:t>before or at baseline</w:t>
      </w:r>
      <w:ins w:id="182" w:author="Egger, Matthias (ISPM)" w:date="2022-05-16T16:47:00Z">
        <w:r w:rsidR="00D41710">
          <w:rPr>
            <w:rFonts w:eastAsia="Arial" w:cs="Arial"/>
            <w:color w:val="000000"/>
            <w:sz w:val="18"/>
            <w:lang w:val="en-GB"/>
          </w:rPr>
          <w:t>,</w:t>
        </w:r>
      </w:ins>
      <w:r w:rsidR="00591C71">
        <w:rPr>
          <w:rFonts w:eastAsia="Arial" w:cs="Arial"/>
          <w:color w:val="000000"/>
          <w:sz w:val="18"/>
          <w:lang w:val="en-GB"/>
        </w:rPr>
        <w:t xml:space="preserve"> and lighter colours those who had received a mental health diagnosis</w:t>
      </w:r>
      <w:r w:rsidRPr="00AC5F7B">
        <w:rPr>
          <w:rFonts w:eastAsia="Arial" w:cs="Arial"/>
          <w:color w:val="000000"/>
          <w:sz w:val="18"/>
          <w:lang w:val="en-GB"/>
        </w:rPr>
        <w:t xml:space="preserve">. Participants with at least </w:t>
      </w:r>
      <w:r w:rsidR="00E5288F">
        <w:rPr>
          <w:rFonts w:eastAsia="Arial" w:cs="Arial"/>
          <w:color w:val="000000"/>
          <w:sz w:val="18"/>
          <w:lang w:val="en-GB"/>
        </w:rPr>
        <w:t>three</w:t>
      </w:r>
      <w:r w:rsidRPr="00AC5F7B">
        <w:rPr>
          <w:rFonts w:eastAsia="Arial" w:cs="Arial"/>
          <w:color w:val="000000"/>
          <w:sz w:val="18"/>
          <w:lang w:val="en-GB"/>
        </w:rPr>
        <w:t xml:space="preserve"> years of follow-up were included in this analysis (</w:t>
      </w:r>
      <w:r w:rsidR="006235A3" w:rsidRPr="00AC5F7B">
        <w:rPr>
          <w:rFonts w:eastAsia="Arial" w:cs="Arial"/>
          <w:color w:val="000000"/>
          <w:sz w:val="18"/>
          <w:lang w:val="en-GB"/>
        </w:rPr>
        <w:t>N=32,254</w:t>
      </w:r>
      <w:r w:rsidR="00CF01F1" w:rsidRPr="00AC5F7B">
        <w:rPr>
          <w:rFonts w:eastAsia="Arial" w:cs="Arial"/>
          <w:color w:val="000000"/>
          <w:sz w:val="18"/>
          <w:lang w:val="en-GB"/>
        </w:rPr>
        <w:t xml:space="preserve">). </w:t>
      </w:r>
    </w:p>
    <w:p w14:paraId="14736CEB" w14:textId="2C0235E2" w:rsidR="0067359C" w:rsidRDefault="0011665B">
      <w:pPr>
        <w:rPr>
          <w:rFonts w:cs="Arial"/>
          <w:b/>
          <w:bCs/>
          <w:sz w:val="24"/>
          <w:szCs w:val="24"/>
          <w:lang w:val="en-GB"/>
        </w:rPr>
      </w:pPr>
      <w:r>
        <w:rPr>
          <w:rFonts w:cs="Arial"/>
          <w:b/>
          <w:bCs/>
          <w:sz w:val="24"/>
          <w:szCs w:val="24"/>
          <w:lang w:val="en-GB"/>
        </w:rPr>
        <w:pict w14:anchorId="2EC42E27">
          <v:shape id="_x0000_i1027" type="#_x0000_t75" style="width:248.25pt;height:594.25pt">
            <v:imagedata r:id="rId14" o:title="Figure 3"/>
          </v:shape>
        </w:pict>
      </w:r>
    </w:p>
    <w:p w14:paraId="1D7D1F8A" w14:textId="1723344C" w:rsidR="00062CD0" w:rsidRPr="00AC5F7B" w:rsidRDefault="00A24311" w:rsidP="00062CD0">
      <w:pPr>
        <w:rPr>
          <w:rFonts w:cs="Arial"/>
          <w:b/>
          <w:bCs/>
          <w:sz w:val="24"/>
          <w:szCs w:val="24"/>
          <w:lang w:val="en-GB"/>
        </w:rPr>
      </w:pPr>
      <w:r w:rsidRPr="00AC5F7B">
        <w:rPr>
          <w:rFonts w:cs="Arial"/>
          <w:b/>
          <w:bCs/>
          <w:sz w:val="24"/>
          <w:szCs w:val="24"/>
          <w:lang w:val="en-GB"/>
        </w:rPr>
        <w:lastRenderedPageBreak/>
        <w:t>Supplementary</w:t>
      </w:r>
      <w:r w:rsidR="006766E6" w:rsidRPr="00AC5F7B">
        <w:rPr>
          <w:rFonts w:cs="Arial"/>
          <w:b/>
          <w:bCs/>
          <w:sz w:val="24"/>
          <w:szCs w:val="24"/>
          <w:lang w:val="en-GB"/>
        </w:rPr>
        <w:t xml:space="preserve"> appendix </w:t>
      </w:r>
    </w:p>
    <w:p w14:paraId="232D231F" w14:textId="63662C30" w:rsidR="006766E6" w:rsidRPr="00AC5F7B" w:rsidRDefault="00E67F14" w:rsidP="007C5736">
      <w:pPr>
        <w:spacing w:after="0"/>
        <w:rPr>
          <w:rFonts w:eastAsia="Arial" w:cs="Arial"/>
          <w:b/>
          <w:color w:val="000000"/>
          <w:sz w:val="18"/>
          <w:lang w:val="en-GB"/>
        </w:rPr>
      </w:pPr>
      <w:r w:rsidRPr="00AC5F7B">
        <w:rPr>
          <w:rFonts w:eastAsia="Arial" w:cs="Arial"/>
          <w:b/>
          <w:color w:val="000000"/>
          <w:sz w:val="18"/>
          <w:lang w:val="en-GB"/>
        </w:rPr>
        <w:t xml:space="preserve">Figure </w:t>
      </w:r>
      <w:r w:rsidR="0031567B" w:rsidRPr="00AC5F7B">
        <w:rPr>
          <w:rFonts w:eastAsia="Arial" w:cs="Arial"/>
          <w:b/>
          <w:color w:val="000000"/>
          <w:sz w:val="18"/>
          <w:lang w:val="en-GB"/>
        </w:rPr>
        <w:t>S</w:t>
      </w:r>
      <w:r w:rsidRPr="00AC5F7B">
        <w:rPr>
          <w:rFonts w:eastAsia="Arial" w:cs="Arial"/>
          <w:b/>
          <w:color w:val="000000"/>
          <w:sz w:val="18"/>
          <w:lang w:val="en-GB"/>
        </w:rPr>
        <w:t xml:space="preserve">1: </w:t>
      </w:r>
      <w:r w:rsidR="00817EC8" w:rsidRPr="00AC5F7B">
        <w:rPr>
          <w:rFonts w:eastAsia="Arial" w:cs="Arial"/>
          <w:b/>
          <w:color w:val="000000"/>
          <w:sz w:val="18"/>
          <w:lang w:val="en-GB"/>
        </w:rPr>
        <w:t>Flow diagram of eligib</w:t>
      </w:r>
      <w:r w:rsidR="009269F2" w:rsidRPr="00AC5F7B">
        <w:rPr>
          <w:rFonts w:eastAsia="Arial" w:cs="Arial"/>
          <w:b/>
          <w:color w:val="000000"/>
          <w:sz w:val="18"/>
          <w:lang w:val="en-GB"/>
        </w:rPr>
        <w:t>i</w:t>
      </w:r>
      <w:r w:rsidR="00817EC8" w:rsidRPr="00AC5F7B">
        <w:rPr>
          <w:rFonts w:eastAsia="Arial" w:cs="Arial"/>
          <w:b/>
          <w:color w:val="000000"/>
          <w:sz w:val="18"/>
          <w:lang w:val="en-GB"/>
        </w:rPr>
        <w:t>lity of patients for analysis</w:t>
      </w:r>
      <w:ins w:id="183" w:author="Egger, Matthias (ISPM)" w:date="2022-05-16T18:38:00Z">
        <w:r w:rsidR="00053887">
          <w:rPr>
            <w:rFonts w:eastAsia="Arial" w:cs="Arial"/>
            <w:b/>
            <w:color w:val="000000"/>
            <w:sz w:val="18"/>
            <w:lang w:val="en-GB"/>
          </w:rPr>
          <w:t>.</w:t>
        </w:r>
      </w:ins>
      <w:del w:id="184" w:author="Egger, Matthias (ISPM)" w:date="2022-05-16T18:38:00Z">
        <w:r w:rsidR="00817EC8" w:rsidRPr="00AC5F7B" w:rsidDel="00053887">
          <w:rPr>
            <w:rFonts w:eastAsia="Arial" w:cs="Arial"/>
            <w:b/>
            <w:color w:val="000000"/>
            <w:sz w:val="18"/>
            <w:lang w:val="en-GB"/>
          </w:rPr>
          <w:delText xml:space="preserve"> </w:delText>
        </w:r>
      </w:del>
    </w:p>
    <w:p w14:paraId="17E6D5BE" w14:textId="0DA2870F" w:rsidR="00817EC8" w:rsidRPr="00AC5F7B" w:rsidRDefault="00817EC8" w:rsidP="007C5736">
      <w:pPr>
        <w:spacing w:after="0"/>
        <w:rPr>
          <w:rFonts w:eastAsia="Arial" w:cs="Arial"/>
          <w:b/>
          <w:color w:val="000000"/>
          <w:sz w:val="18"/>
          <w:lang w:val="en-GB"/>
        </w:rPr>
      </w:pPr>
    </w:p>
    <w:p w14:paraId="3F6B1220" w14:textId="6D64164E" w:rsidR="00DB0E2A" w:rsidRPr="00AC5F7B" w:rsidRDefault="00411D44" w:rsidP="007C5736">
      <w:pPr>
        <w:spacing w:after="0"/>
        <w:rPr>
          <w:rFonts w:ascii="Times New Roman" w:hAnsi="Times New Roman" w:cs="Arial"/>
          <w:bCs/>
          <w:sz w:val="24"/>
          <w:szCs w:val="24"/>
          <w:lang w:val="en-GB"/>
        </w:rPr>
      </w:pPr>
      <w:r>
        <w:rPr>
          <w:rFonts w:ascii="Times New Roman" w:hAnsi="Times New Roman" w:cs="Arial"/>
          <w:bCs/>
          <w:noProof/>
          <w:sz w:val="24"/>
          <w:szCs w:val="24"/>
          <w:lang w:val="de-CH" w:eastAsia="de-CH"/>
        </w:rPr>
        <w:drawing>
          <wp:inline distT="0" distB="0" distL="0" distR="0" wp14:anchorId="63C55056" wp14:editId="56C18DF3">
            <wp:extent cx="5405933" cy="3554380"/>
            <wp:effectExtent l="0" t="0" r="444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7623" cy="3568641"/>
                    </a:xfrm>
                    <a:prstGeom prst="rect">
                      <a:avLst/>
                    </a:prstGeom>
                    <a:noFill/>
                  </pic:spPr>
                </pic:pic>
              </a:graphicData>
            </a:graphic>
          </wp:inline>
        </w:drawing>
      </w:r>
    </w:p>
    <w:p w14:paraId="1FDA55D5" w14:textId="77777777" w:rsidR="009F58ED" w:rsidRPr="00AC5F7B" w:rsidRDefault="009F58ED">
      <w:pPr>
        <w:rPr>
          <w:rFonts w:eastAsia="Arial" w:cs="Arial"/>
          <w:b/>
          <w:color w:val="000000"/>
          <w:sz w:val="18"/>
          <w:lang w:val="en-GB"/>
        </w:rPr>
      </w:pPr>
      <w:r w:rsidRPr="00AC5F7B">
        <w:rPr>
          <w:rFonts w:eastAsia="Arial" w:cs="Arial"/>
          <w:b/>
          <w:color w:val="000000"/>
          <w:sz w:val="18"/>
          <w:lang w:val="en-GB"/>
        </w:rPr>
        <w:br w:type="page"/>
      </w:r>
    </w:p>
    <w:p w14:paraId="12B3A11D" w14:textId="7F446291" w:rsidR="00A24311" w:rsidRPr="00AC5F7B" w:rsidRDefault="00A24311" w:rsidP="00A24311">
      <w:pPr>
        <w:rPr>
          <w:lang w:val="en-GB"/>
        </w:rPr>
      </w:pPr>
      <w:r w:rsidRPr="00AC5F7B">
        <w:rPr>
          <w:rFonts w:eastAsia="Arial" w:cs="Arial"/>
          <w:b/>
          <w:color w:val="000000"/>
          <w:sz w:val="18"/>
          <w:lang w:val="en-GB"/>
        </w:rPr>
        <w:lastRenderedPageBreak/>
        <w:t xml:space="preserve">Figure </w:t>
      </w:r>
      <w:r w:rsidR="0031567B" w:rsidRPr="00AC5F7B">
        <w:rPr>
          <w:rFonts w:eastAsia="Arial" w:cs="Arial"/>
          <w:b/>
          <w:color w:val="000000"/>
          <w:sz w:val="18"/>
          <w:lang w:val="en-GB"/>
        </w:rPr>
        <w:t>S</w:t>
      </w:r>
      <w:r w:rsidRPr="00AC5F7B">
        <w:rPr>
          <w:rFonts w:eastAsia="Arial" w:cs="Arial"/>
          <w:b/>
          <w:color w:val="000000"/>
          <w:sz w:val="18"/>
          <w:lang w:val="en-GB"/>
        </w:rPr>
        <w:t xml:space="preserve">2. ROC curves of the accuracy of CMA for predicting </w:t>
      </w:r>
      <w:r w:rsidR="00670B7B" w:rsidRPr="00AC5F7B">
        <w:rPr>
          <w:rFonts w:eastAsia="Arial" w:cs="Arial"/>
          <w:b/>
          <w:color w:val="000000"/>
          <w:sz w:val="18"/>
          <w:lang w:val="en-GB"/>
        </w:rPr>
        <w:t>viral non-suppression</w:t>
      </w:r>
      <w:ins w:id="185" w:author="Egger, Matthias (ISPM)" w:date="2022-05-16T18:38:00Z">
        <w:r w:rsidR="00053887">
          <w:rPr>
            <w:rFonts w:eastAsia="Arial" w:cs="Arial"/>
            <w:b/>
            <w:color w:val="000000"/>
            <w:sz w:val="18"/>
            <w:lang w:val="en-GB"/>
          </w:rPr>
          <w:t>.</w:t>
        </w:r>
      </w:ins>
    </w:p>
    <w:p w14:paraId="072224B3" w14:textId="74FAE1B1" w:rsidR="00A24311" w:rsidRPr="00AC5F7B" w:rsidRDefault="00A24311" w:rsidP="007C5736">
      <w:pPr>
        <w:spacing w:after="0"/>
        <w:rPr>
          <w:rFonts w:eastAsia="Arial" w:cs="Arial"/>
          <w:color w:val="000000"/>
          <w:sz w:val="18"/>
          <w:lang w:val="en-GB"/>
        </w:rPr>
      </w:pPr>
      <w:r w:rsidRPr="00AC5F7B">
        <w:rPr>
          <w:rFonts w:eastAsia="Arial" w:cs="Arial"/>
          <w:color w:val="000000"/>
          <w:sz w:val="18"/>
          <w:lang w:val="en-GB"/>
        </w:rPr>
        <w:t>True-positive rate (sensitivity), false-positive rate (1-specificity), and area under the curve (AUC) of cumulative medication availability (CMA)</w:t>
      </w:r>
      <w:r w:rsidR="00FC367E" w:rsidRPr="00AC5F7B">
        <w:rPr>
          <w:rFonts w:eastAsia="Arial" w:cs="Arial"/>
          <w:color w:val="000000"/>
          <w:sz w:val="18"/>
          <w:lang w:val="en-GB"/>
        </w:rPr>
        <w:t xml:space="preserve"> over </w:t>
      </w:r>
      <w:r w:rsidRPr="00AC5F7B">
        <w:rPr>
          <w:rFonts w:eastAsia="Arial" w:cs="Arial"/>
          <w:color w:val="000000"/>
          <w:sz w:val="18"/>
          <w:lang w:val="en-GB"/>
        </w:rPr>
        <w:t>1, 3, 6</w:t>
      </w:r>
      <w:r w:rsidR="00FC367E" w:rsidRPr="00AC5F7B">
        <w:rPr>
          <w:rFonts w:eastAsia="Arial" w:cs="Arial"/>
          <w:color w:val="000000"/>
          <w:sz w:val="18"/>
          <w:lang w:val="en-GB"/>
        </w:rPr>
        <w:t>, and 12</w:t>
      </w:r>
      <w:r w:rsidRPr="00AC5F7B">
        <w:rPr>
          <w:rFonts w:eastAsia="Arial" w:cs="Arial"/>
          <w:color w:val="000000"/>
          <w:sz w:val="18"/>
          <w:lang w:val="en-GB"/>
        </w:rPr>
        <w:t xml:space="preserve"> months </w:t>
      </w:r>
      <w:r w:rsidR="00FC367E" w:rsidRPr="00AC5F7B">
        <w:rPr>
          <w:rFonts w:eastAsia="Arial" w:cs="Arial"/>
          <w:color w:val="000000"/>
          <w:sz w:val="18"/>
          <w:lang w:val="en-GB"/>
        </w:rPr>
        <w:t>before</w:t>
      </w:r>
      <w:r w:rsidRPr="00AC5F7B">
        <w:rPr>
          <w:rFonts w:eastAsia="Arial" w:cs="Arial"/>
          <w:color w:val="000000"/>
          <w:sz w:val="18"/>
          <w:lang w:val="en-GB"/>
        </w:rPr>
        <w:t xml:space="preserve"> viral load tes</w:t>
      </w:r>
      <w:r w:rsidRPr="00AC5F7B">
        <w:rPr>
          <w:color w:val="000000"/>
          <w:sz w:val="18"/>
          <w:lang w:val="en-GB"/>
        </w:rPr>
        <w:t xml:space="preserve">ting for predicting </w:t>
      </w:r>
      <w:r w:rsidR="00670B7B" w:rsidRPr="00AC5F7B">
        <w:rPr>
          <w:rFonts w:eastAsia="Arial" w:cs="Arial"/>
          <w:color w:val="000000"/>
          <w:sz w:val="18"/>
          <w:lang w:val="en-GB"/>
        </w:rPr>
        <w:t>viral non-suppression</w:t>
      </w:r>
      <w:r w:rsidRPr="00AC5F7B">
        <w:rPr>
          <w:rFonts w:eastAsia="Arial" w:cs="Arial"/>
          <w:color w:val="000000"/>
          <w:sz w:val="18"/>
          <w:lang w:val="en-GB"/>
        </w:rPr>
        <w:t xml:space="preserve"> (</w:t>
      </w:r>
      <w:r w:rsidR="00670B7B" w:rsidRPr="00AC5F7B">
        <w:rPr>
          <w:rFonts w:eastAsia="Arial" w:cs="Arial"/>
          <w:color w:val="000000"/>
          <w:sz w:val="18"/>
          <w:lang w:val="en-GB"/>
        </w:rPr>
        <w:t>VNS</w:t>
      </w:r>
      <w:r w:rsidRPr="00AC5F7B">
        <w:rPr>
          <w:rFonts w:eastAsia="Arial" w:cs="Arial"/>
          <w:color w:val="000000"/>
          <w:sz w:val="18"/>
          <w:lang w:val="en-GB"/>
        </w:rPr>
        <w:t>) at a threshold of ≥400 copies/</w:t>
      </w:r>
      <w:proofErr w:type="spellStart"/>
      <w:r w:rsidRPr="00AC5F7B">
        <w:rPr>
          <w:rFonts w:eastAsia="Arial" w:cs="Arial"/>
          <w:color w:val="000000"/>
          <w:sz w:val="18"/>
          <w:lang w:val="en-GB"/>
        </w:rPr>
        <w:t>mL</w:t>
      </w:r>
      <w:r w:rsidR="008E1A8D" w:rsidRPr="00AC5F7B">
        <w:rPr>
          <w:rFonts w:eastAsia="Arial" w:cs="Arial"/>
          <w:color w:val="000000"/>
          <w:sz w:val="18"/>
          <w:lang w:val="en-GB"/>
        </w:rPr>
        <w:t>.</w:t>
      </w:r>
      <w:proofErr w:type="spellEnd"/>
      <w:r w:rsidR="008E1A8D" w:rsidRPr="00AC5F7B">
        <w:rPr>
          <w:rFonts w:eastAsia="Arial" w:cs="Arial"/>
          <w:color w:val="000000"/>
          <w:sz w:val="18"/>
          <w:lang w:val="en-GB"/>
        </w:rPr>
        <w:t xml:space="preserve"> </w:t>
      </w:r>
      <w:r w:rsidR="000F3C1B" w:rsidRPr="00AC5F7B">
        <w:rPr>
          <w:rFonts w:eastAsia="Arial" w:cs="Arial"/>
          <w:color w:val="000000"/>
          <w:sz w:val="18"/>
          <w:lang w:val="en-GB"/>
        </w:rPr>
        <w:t>79,463 viral load values from 2</w:t>
      </w:r>
      <w:r w:rsidR="00E80156" w:rsidRPr="00AC5F7B">
        <w:rPr>
          <w:rFonts w:eastAsia="Arial" w:cs="Arial"/>
          <w:color w:val="000000"/>
          <w:sz w:val="18"/>
          <w:lang w:val="en-GB"/>
        </w:rPr>
        <w:t>8,785</w:t>
      </w:r>
      <w:r w:rsidR="000F3C1B" w:rsidRPr="00AC5F7B">
        <w:rPr>
          <w:rFonts w:eastAsia="Arial" w:cs="Arial"/>
          <w:color w:val="000000"/>
          <w:sz w:val="18"/>
          <w:lang w:val="en-GB"/>
        </w:rPr>
        <w:t xml:space="preserve"> participants were included in </w:t>
      </w:r>
      <w:r w:rsidR="00FC367E" w:rsidRPr="00AC5F7B">
        <w:rPr>
          <w:rFonts w:eastAsia="Arial" w:cs="Arial"/>
          <w:color w:val="000000"/>
          <w:sz w:val="18"/>
          <w:lang w:val="en-GB"/>
        </w:rPr>
        <w:t xml:space="preserve">the </w:t>
      </w:r>
      <w:r w:rsidR="000F3C1B" w:rsidRPr="00AC5F7B">
        <w:rPr>
          <w:rFonts w:eastAsia="Arial" w:cs="Arial"/>
          <w:color w:val="000000"/>
          <w:sz w:val="18"/>
          <w:lang w:val="en-GB"/>
        </w:rPr>
        <w:t xml:space="preserve">analysis. </w:t>
      </w:r>
    </w:p>
    <w:p w14:paraId="05D0ADD7" w14:textId="31A9B599" w:rsidR="00FC367E" w:rsidRPr="00AC5F7B" w:rsidRDefault="00FC367E" w:rsidP="007C5736">
      <w:pPr>
        <w:spacing w:after="0"/>
        <w:rPr>
          <w:rFonts w:eastAsia="Arial" w:cs="Arial"/>
          <w:color w:val="000000"/>
          <w:sz w:val="18"/>
          <w:lang w:val="en-GB"/>
        </w:rPr>
      </w:pPr>
    </w:p>
    <w:p w14:paraId="56A873AA" w14:textId="176A2CBB" w:rsidR="00FC367E" w:rsidRPr="00AC5F7B" w:rsidRDefault="00FC367E" w:rsidP="007C5736">
      <w:pPr>
        <w:spacing w:after="0"/>
        <w:rPr>
          <w:rFonts w:ascii="Times New Roman" w:eastAsia="Arial" w:hAnsi="Times New Roman" w:cs="Arial"/>
          <w:color w:val="000000"/>
          <w:sz w:val="18"/>
          <w:lang w:val="en-GB"/>
        </w:rPr>
      </w:pPr>
      <w:r w:rsidRPr="00AC5F7B">
        <w:rPr>
          <w:noProof/>
          <w:lang w:val="de-CH" w:eastAsia="de-CH"/>
        </w:rPr>
        <w:drawing>
          <wp:inline distT="0" distB="0" distL="0" distR="0" wp14:anchorId="5F42D1F5" wp14:editId="687303FC">
            <wp:extent cx="4114800" cy="411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8020" cy="4118020"/>
                    </a:xfrm>
                    <a:prstGeom prst="rect">
                      <a:avLst/>
                    </a:prstGeom>
                  </pic:spPr>
                </pic:pic>
              </a:graphicData>
            </a:graphic>
          </wp:inline>
        </w:drawing>
      </w:r>
    </w:p>
    <w:p w14:paraId="615F005B" w14:textId="149D8D76" w:rsidR="00B50072" w:rsidRPr="00AC5F7B" w:rsidRDefault="00B50072" w:rsidP="007C5736">
      <w:pPr>
        <w:spacing w:after="0"/>
        <w:rPr>
          <w:rFonts w:ascii="Times New Roman" w:eastAsia="Arial" w:hAnsi="Times New Roman" w:cs="Arial"/>
          <w:color w:val="000000"/>
          <w:sz w:val="18"/>
          <w:lang w:val="en-GB"/>
        </w:rPr>
      </w:pPr>
    </w:p>
    <w:p w14:paraId="7B4898A4" w14:textId="5635104A" w:rsidR="00B50072" w:rsidRPr="00AC5F7B" w:rsidRDefault="00B50072" w:rsidP="007C5736">
      <w:pPr>
        <w:spacing w:after="0"/>
        <w:rPr>
          <w:lang w:val="en-GB"/>
        </w:rPr>
      </w:pPr>
    </w:p>
    <w:p w14:paraId="37FFC7F9" w14:textId="6AA76CC0" w:rsidR="007E5142" w:rsidRPr="00AC5F7B" w:rsidRDefault="007E5142" w:rsidP="007C5736">
      <w:pPr>
        <w:spacing w:after="0"/>
        <w:rPr>
          <w:rFonts w:ascii="Times New Roman" w:hAnsi="Times New Roman" w:cs="Arial"/>
          <w:b/>
          <w:bCs/>
          <w:sz w:val="24"/>
          <w:szCs w:val="24"/>
          <w:lang w:val="en-GB"/>
        </w:rPr>
      </w:pPr>
    </w:p>
    <w:p w14:paraId="34040507" w14:textId="15A40306" w:rsidR="009F492D" w:rsidRPr="00AC5F7B" w:rsidRDefault="009F492D">
      <w:pPr>
        <w:rPr>
          <w:rFonts w:ascii="Times New Roman" w:hAnsi="Times New Roman" w:cs="Arial"/>
          <w:b/>
          <w:bCs/>
          <w:sz w:val="24"/>
          <w:szCs w:val="24"/>
          <w:lang w:val="en-GB"/>
        </w:rPr>
      </w:pPr>
      <w:r w:rsidRPr="00AC5F7B">
        <w:rPr>
          <w:rFonts w:ascii="Times New Roman" w:hAnsi="Times New Roman" w:cs="Arial"/>
          <w:b/>
          <w:bCs/>
          <w:sz w:val="24"/>
          <w:szCs w:val="24"/>
          <w:lang w:val="en-GB"/>
        </w:rPr>
        <w:br w:type="page"/>
      </w:r>
    </w:p>
    <w:p w14:paraId="508E44A7" w14:textId="6A674471" w:rsidR="00E430BB" w:rsidRPr="00AC5F7B" w:rsidRDefault="00E430BB" w:rsidP="00E430BB">
      <w:pPr>
        <w:rPr>
          <w:lang w:val="en-GB"/>
        </w:rPr>
      </w:pPr>
      <w:r w:rsidRPr="00AC5F7B">
        <w:rPr>
          <w:rFonts w:eastAsia="Arial" w:cs="Arial"/>
          <w:b/>
          <w:color w:val="000000"/>
          <w:sz w:val="18"/>
          <w:lang w:val="en-GB"/>
        </w:rPr>
        <w:lastRenderedPageBreak/>
        <w:t xml:space="preserve">Figure S3. </w:t>
      </w:r>
      <w:r w:rsidR="00EE2D28" w:rsidRPr="00AC5F7B">
        <w:rPr>
          <w:rFonts w:eastAsia="Arial" w:cs="Arial"/>
          <w:b/>
          <w:color w:val="000000"/>
          <w:sz w:val="18"/>
          <w:lang w:val="en-GB"/>
        </w:rPr>
        <w:t>Cumulative</w:t>
      </w:r>
      <w:r w:rsidRPr="00AC5F7B">
        <w:rPr>
          <w:rFonts w:eastAsia="Arial" w:cs="Arial"/>
          <w:b/>
          <w:color w:val="000000"/>
          <w:sz w:val="18"/>
          <w:lang w:val="en-GB"/>
        </w:rPr>
        <w:t xml:space="preserve"> medication availability (CMA) in the second year after baseline comparing men and women by mental health diagnosis and age group</w:t>
      </w:r>
      <w:ins w:id="186" w:author="Egger, Matthias (ISPM)" w:date="2022-05-16T18:38:00Z">
        <w:r w:rsidR="00053887">
          <w:rPr>
            <w:rFonts w:eastAsia="Arial" w:cs="Arial"/>
            <w:b/>
            <w:color w:val="000000"/>
            <w:sz w:val="18"/>
            <w:lang w:val="en-GB"/>
          </w:rPr>
          <w:t>.</w:t>
        </w:r>
      </w:ins>
    </w:p>
    <w:p w14:paraId="7CEC9E3F" w14:textId="382A5A76" w:rsidR="00E430BB" w:rsidRPr="00AC5F7B" w:rsidRDefault="00E430BB" w:rsidP="00E430BB">
      <w:pPr>
        <w:rPr>
          <w:rFonts w:ascii="Times New Roman" w:eastAsia="Arial" w:hAnsi="Times New Roman" w:cs="Arial"/>
          <w:color w:val="000000"/>
          <w:sz w:val="18"/>
          <w:lang w:val="en-GB"/>
        </w:rPr>
      </w:pPr>
      <w:r w:rsidRPr="00AC5F7B">
        <w:rPr>
          <w:rFonts w:eastAsia="Arial" w:cs="Arial"/>
          <w:color w:val="000000"/>
          <w:sz w:val="18"/>
          <w:lang w:val="en-GB"/>
        </w:rPr>
        <w:t>Error bars represent 95% confidence intervals for means and proportions. N=48,645</w:t>
      </w:r>
      <w:ins w:id="187" w:author="Egger, Matthias (ISPM)" w:date="2022-05-16T18:38:00Z">
        <w:r w:rsidR="00053887">
          <w:rPr>
            <w:rFonts w:eastAsia="Arial" w:cs="Arial"/>
            <w:color w:val="000000"/>
            <w:sz w:val="18"/>
            <w:lang w:val="en-GB"/>
          </w:rPr>
          <w:t>.</w:t>
        </w:r>
      </w:ins>
    </w:p>
    <w:p w14:paraId="4FDBE736" w14:textId="46A60A3B" w:rsidR="00CC4C7D" w:rsidRPr="00AC5F7B" w:rsidRDefault="0011665B">
      <w:pPr>
        <w:rPr>
          <w:rFonts w:ascii="Times New Roman" w:eastAsia="Arial" w:hAnsi="Times New Roman" w:cs="Arial"/>
          <w:b/>
          <w:color w:val="000000"/>
          <w:sz w:val="18"/>
          <w:lang w:val="en-GB"/>
        </w:rPr>
      </w:pPr>
      <w:r>
        <w:rPr>
          <w:rFonts w:ascii="Times New Roman" w:eastAsia="Arial" w:hAnsi="Times New Roman" w:cs="Arial"/>
          <w:b/>
          <w:noProof/>
          <w:color w:val="000000"/>
          <w:sz w:val="18"/>
          <w:lang w:val="en-GB" w:eastAsia="en-GB"/>
        </w:rPr>
        <w:pict w14:anchorId="0EAE94E5">
          <v:shape id="_x0000_i1028" type="#_x0000_t75" alt="" style="width:293.35pt;height:588.9pt;mso-width-percent:0;mso-height-percent:0;mso-width-percent:0;mso-height-percent:0">
            <v:imagedata r:id="rId17" o:title="Figure S3"/>
          </v:shape>
        </w:pict>
      </w:r>
      <w:r w:rsidR="00CC4C7D" w:rsidRPr="00AC5F7B">
        <w:rPr>
          <w:rFonts w:ascii="Times New Roman" w:eastAsia="Arial" w:hAnsi="Times New Roman" w:cs="Arial"/>
          <w:b/>
          <w:color w:val="000000"/>
          <w:sz w:val="18"/>
          <w:lang w:val="en-GB"/>
        </w:rPr>
        <w:br w:type="page"/>
      </w:r>
    </w:p>
    <w:p w14:paraId="47822425" w14:textId="3B8C9351" w:rsidR="00282A1B" w:rsidRPr="00AC5F7B" w:rsidRDefault="00282A1B" w:rsidP="00282A1B">
      <w:pPr>
        <w:rPr>
          <w:lang w:val="en-GB"/>
        </w:rPr>
      </w:pPr>
      <w:r w:rsidRPr="00AC5F7B">
        <w:rPr>
          <w:rFonts w:eastAsia="Arial" w:cs="Arial"/>
          <w:b/>
          <w:color w:val="000000"/>
          <w:sz w:val="18"/>
          <w:lang w:val="en-GB"/>
        </w:rPr>
        <w:lastRenderedPageBreak/>
        <w:t xml:space="preserve">Figure </w:t>
      </w:r>
      <w:r w:rsidRPr="00AC5F7B">
        <w:rPr>
          <w:b/>
          <w:color w:val="000000"/>
          <w:sz w:val="18"/>
          <w:lang w:val="en-GB"/>
        </w:rPr>
        <w:t>S4</w:t>
      </w:r>
      <w:r w:rsidRPr="00AC5F7B">
        <w:rPr>
          <w:rFonts w:eastAsia="Arial" w:cs="Arial"/>
          <w:b/>
          <w:color w:val="000000"/>
          <w:sz w:val="18"/>
          <w:lang w:val="en-GB"/>
        </w:rPr>
        <w:t>. Viral suppression (viral load &lt;400 copies/mL) at 2 years after baseline comparing men and women by mental health diagnosis</w:t>
      </w:r>
      <w:r w:rsidR="00E430BB" w:rsidRPr="00AC5F7B">
        <w:rPr>
          <w:rFonts w:eastAsia="Arial" w:cs="Arial"/>
          <w:b/>
          <w:color w:val="000000"/>
          <w:sz w:val="18"/>
          <w:lang w:val="en-GB"/>
        </w:rPr>
        <w:t xml:space="preserve"> and age group</w:t>
      </w:r>
      <w:ins w:id="188" w:author="Egger, Matthias (ISPM)" w:date="2022-05-16T18:38:00Z">
        <w:r w:rsidR="00053887">
          <w:rPr>
            <w:rFonts w:eastAsia="Arial" w:cs="Arial"/>
            <w:b/>
            <w:color w:val="000000"/>
            <w:sz w:val="18"/>
            <w:lang w:val="en-GB"/>
          </w:rPr>
          <w:t>.</w:t>
        </w:r>
      </w:ins>
      <w:r w:rsidR="00E430BB" w:rsidRPr="00AC5F7B">
        <w:rPr>
          <w:rFonts w:eastAsia="Arial" w:cs="Arial"/>
          <w:b/>
          <w:color w:val="000000"/>
          <w:sz w:val="18"/>
          <w:lang w:val="en-GB"/>
        </w:rPr>
        <w:t xml:space="preserve"> </w:t>
      </w:r>
    </w:p>
    <w:p w14:paraId="66B18B1C" w14:textId="18F948DB" w:rsidR="00282A1B" w:rsidRPr="00AC5F7B" w:rsidRDefault="00282A1B" w:rsidP="00282A1B">
      <w:pPr>
        <w:rPr>
          <w:rFonts w:eastAsia="Arial" w:cs="Arial"/>
          <w:color w:val="000000"/>
          <w:sz w:val="18"/>
          <w:lang w:val="en-GB"/>
        </w:rPr>
      </w:pPr>
      <w:r w:rsidRPr="00AC5F7B">
        <w:rPr>
          <w:rFonts w:eastAsia="Arial" w:cs="Arial"/>
          <w:color w:val="000000"/>
          <w:sz w:val="18"/>
          <w:lang w:val="en-GB"/>
        </w:rPr>
        <w:t xml:space="preserve">Error bars represent 95% confidence intervals for means and proportions. </w:t>
      </w:r>
      <w:r w:rsidR="00E430BB" w:rsidRPr="00AC5F7B">
        <w:rPr>
          <w:rFonts w:eastAsia="Arial" w:cs="Arial"/>
          <w:color w:val="000000"/>
          <w:sz w:val="18"/>
          <w:lang w:val="en-GB"/>
        </w:rPr>
        <w:t>N=28’785</w:t>
      </w:r>
      <w:ins w:id="189" w:author="Egger, Matthias (ISPM)" w:date="2022-05-16T18:38:00Z">
        <w:r w:rsidR="00053887">
          <w:rPr>
            <w:rFonts w:eastAsia="Arial" w:cs="Arial"/>
            <w:color w:val="000000"/>
            <w:sz w:val="18"/>
            <w:lang w:val="en-GB"/>
          </w:rPr>
          <w:t>.</w:t>
        </w:r>
      </w:ins>
    </w:p>
    <w:p w14:paraId="3793DBD1" w14:textId="4247AC60" w:rsidR="00282A1B" w:rsidRPr="00AC5F7B" w:rsidRDefault="00282A1B" w:rsidP="00282A1B">
      <w:pPr>
        <w:rPr>
          <w:rFonts w:cs="Arial"/>
          <w:b/>
          <w:bCs/>
          <w:sz w:val="24"/>
          <w:szCs w:val="24"/>
          <w:lang w:val="en-GB"/>
        </w:rPr>
      </w:pPr>
      <w:r w:rsidRPr="00AC5F7B">
        <w:rPr>
          <w:b/>
          <w:noProof/>
          <w:color w:val="000000"/>
          <w:sz w:val="18"/>
          <w:lang w:val="de-CH" w:eastAsia="de-CH"/>
        </w:rPr>
        <w:drawing>
          <wp:inline distT="0" distB="0" distL="0" distR="0" wp14:anchorId="3E64A509" wp14:editId="7F83F030">
            <wp:extent cx="3704400" cy="7398000"/>
            <wp:effectExtent l="0" t="0" r="0" b="0"/>
            <wp:docPr id="9" name="Picture 9" descr="C:\Users\haas\AppData\Local\Microsoft\Windows\INetCache\Content.Word\Figure S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as\AppData\Local\Microsoft\Windows\INetCache\Content.Word\Figure S4.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4400" cy="7398000"/>
                    </a:xfrm>
                    <a:prstGeom prst="rect">
                      <a:avLst/>
                    </a:prstGeom>
                    <a:noFill/>
                    <a:ln>
                      <a:noFill/>
                    </a:ln>
                  </pic:spPr>
                </pic:pic>
              </a:graphicData>
            </a:graphic>
          </wp:inline>
        </w:drawing>
      </w:r>
    </w:p>
    <w:p w14:paraId="24B29C53" w14:textId="175C8EC5" w:rsidR="002D4921" w:rsidRPr="00AC5F7B" w:rsidRDefault="005810B4">
      <w:pPr>
        <w:rPr>
          <w:rFonts w:ascii="Times New Roman" w:hAnsi="Times New Roman"/>
          <w:b/>
          <w:color w:val="000000"/>
          <w:sz w:val="18"/>
          <w:lang w:val="en-GB"/>
        </w:rPr>
        <w:sectPr w:rsidR="002D4921" w:rsidRPr="00AC5F7B">
          <w:pgSz w:w="11906" w:h="16838"/>
          <w:pgMar w:top="1440" w:right="1440" w:bottom="1440" w:left="1440" w:header="708" w:footer="708" w:gutter="0"/>
          <w:cols w:space="708"/>
          <w:docGrid w:linePitch="360"/>
        </w:sectPr>
      </w:pPr>
      <w:r w:rsidRPr="00AC5F7B">
        <w:rPr>
          <w:rFonts w:ascii="Times New Roman" w:hAnsi="Times New Roman"/>
          <w:b/>
          <w:color w:val="000000"/>
          <w:sz w:val="18"/>
          <w:lang w:val="en-GB"/>
        </w:rPr>
        <w:t>5</w:t>
      </w:r>
    </w:p>
    <w:p w14:paraId="0AA2862D" w14:textId="68BD0D15" w:rsidR="002D4921" w:rsidRDefault="002D4921" w:rsidP="002D4921">
      <w:pPr>
        <w:spacing w:after="0" w:line="276" w:lineRule="auto"/>
        <w:rPr>
          <w:ins w:id="190" w:author="Egger, Matthias (ISPM)" w:date="2022-05-16T18:38:00Z"/>
          <w:rFonts w:eastAsia="Arial" w:cs="Arial"/>
          <w:b/>
          <w:color w:val="000000"/>
          <w:sz w:val="18"/>
          <w:lang w:val="en-GB"/>
        </w:rPr>
      </w:pPr>
      <w:r w:rsidRPr="00AC5F7B">
        <w:rPr>
          <w:rFonts w:eastAsia="Arial" w:cs="Arial"/>
          <w:b/>
          <w:color w:val="000000"/>
          <w:sz w:val="18"/>
          <w:lang w:val="en-GB"/>
        </w:rPr>
        <w:lastRenderedPageBreak/>
        <w:t>Table S1: Prevalence of mental health diagnoses at the end of follow-up by sex</w:t>
      </w:r>
      <w:r w:rsidR="008F781E">
        <w:rPr>
          <w:rFonts w:eastAsia="Arial" w:cs="Arial"/>
          <w:b/>
          <w:color w:val="000000"/>
          <w:sz w:val="18"/>
          <w:lang w:val="en-GB"/>
        </w:rPr>
        <w:t xml:space="preserve"> and age </w:t>
      </w:r>
      <w:r w:rsidR="008F781E" w:rsidRPr="00AC5F7B">
        <w:rPr>
          <w:rFonts w:eastAsia="Arial" w:cs="Arial"/>
          <w:b/>
          <w:color w:val="000000"/>
          <w:sz w:val="18"/>
          <w:lang w:val="en-GB"/>
        </w:rPr>
        <w:t>at the end of follow-up</w:t>
      </w:r>
      <w:ins w:id="191" w:author="Egger, Matthias (ISPM)" w:date="2022-05-16T18:38:00Z">
        <w:r w:rsidR="00053887">
          <w:rPr>
            <w:rFonts w:eastAsia="Arial" w:cs="Arial"/>
            <w:b/>
            <w:color w:val="000000"/>
            <w:sz w:val="18"/>
            <w:lang w:val="en-GB"/>
          </w:rPr>
          <w:t>.</w:t>
        </w:r>
      </w:ins>
    </w:p>
    <w:p w14:paraId="37ABBEC3" w14:textId="77777777" w:rsidR="00053887" w:rsidRPr="00AC5F7B" w:rsidRDefault="00053887" w:rsidP="002D4921">
      <w:pPr>
        <w:spacing w:after="0" w:line="276" w:lineRule="auto"/>
        <w:rPr>
          <w:rFonts w:eastAsia="Arial" w:cs="Arial"/>
          <w:sz w:val="16"/>
          <w:lang w:val="en-GB"/>
        </w:rPr>
      </w:pPr>
    </w:p>
    <w:tbl>
      <w:tblPr>
        <w:tblStyle w:val="TableGrid1"/>
        <w:tblW w:w="0" w:type="auto"/>
        <w:tblBorders>
          <w:top w:val="single" w:sz="0" w:space="0" w:color="000000"/>
          <w:left w:val="nil"/>
          <w:bottom w:val="single" w:sz="0" w:space="0" w:color="000000"/>
          <w:right w:val="nil"/>
          <w:insideH w:val="nil"/>
          <w:insideV w:val="nil"/>
        </w:tblBorders>
        <w:tblLook w:val="04A0" w:firstRow="1" w:lastRow="0" w:firstColumn="1" w:lastColumn="0" w:noHBand="0" w:noVBand="1"/>
      </w:tblPr>
      <w:tblGrid>
        <w:gridCol w:w="2102"/>
        <w:gridCol w:w="1244"/>
        <w:gridCol w:w="1244"/>
        <w:gridCol w:w="1377"/>
        <w:gridCol w:w="1466"/>
        <w:gridCol w:w="1466"/>
        <w:gridCol w:w="1377"/>
        <w:gridCol w:w="1377"/>
        <w:gridCol w:w="222"/>
        <w:gridCol w:w="1466"/>
      </w:tblGrid>
      <w:tr w:rsidR="002D4921" w:rsidRPr="00AC5F7B" w14:paraId="2BAD3BAB" w14:textId="77777777" w:rsidTr="00C362BF">
        <w:tc>
          <w:tcPr>
            <w:tcW w:w="0" w:type="auto"/>
          </w:tcPr>
          <w:p w14:paraId="180229B7" w14:textId="77777777" w:rsidR="002D4921" w:rsidRPr="00AC5F7B" w:rsidRDefault="002D4921" w:rsidP="002D4921">
            <w:pPr>
              <w:jc w:val="center"/>
              <w:rPr>
                <w:rFonts w:eastAsia="Arial" w:cs="Arial"/>
                <w:sz w:val="16"/>
                <w:lang w:val="en-GB"/>
              </w:rPr>
            </w:pPr>
          </w:p>
        </w:tc>
        <w:tc>
          <w:tcPr>
            <w:tcW w:w="0" w:type="auto"/>
            <w:gridSpan w:val="7"/>
            <w:tcBorders>
              <w:top w:val="single" w:sz="2" w:space="0" w:color="000000"/>
              <w:bottom w:val="single" w:sz="4" w:space="0" w:color="auto"/>
            </w:tcBorders>
          </w:tcPr>
          <w:p w14:paraId="26072241" w14:textId="77777777" w:rsidR="002D4921" w:rsidRPr="00AC5F7B" w:rsidRDefault="002D4921" w:rsidP="002D4921">
            <w:pPr>
              <w:jc w:val="center"/>
              <w:rPr>
                <w:rFonts w:eastAsia="Arial" w:cs="Arial"/>
                <w:b/>
                <w:sz w:val="16"/>
                <w:lang w:val="en-GB"/>
              </w:rPr>
            </w:pPr>
            <w:r w:rsidRPr="00AC5F7B">
              <w:rPr>
                <w:rFonts w:eastAsia="Arial" w:cs="Arial"/>
                <w:b/>
                <w:sz w:val="16"/>
                <w:lang w:val="en-GB"/>
              </w:rPr>
              <w:t xml:space="preserve">Age, years </w:t>
            </w:r>
          </w:p>
        </w:tc>
        <w:tc>
          <w:tcPr>
            <w:tcW w:w="0" w:type="auto"/>
          </w:tcPr>
          <w:p w14:paraId="7AB9EA1B" w14:textId="77777777" w:rsidR="002D4921" w:rsidRPr="00AC5F7B" w:rsidRDefault="002D4921" w:rsidP="002D4921">
            <w:pPr>
              <w:jc w:val="center"/>
              <w:rPr>
                <w:rFonts w:eastAsia="Arial" w:cs="Arial"/>
                <w:b/>
                <w:sz w:val="16"/>
                <w:lang w:val="en-GB"/>
              </w:rPr>
            </w:pPr>
          </w:p>
        </w:tc>
        <w:tc>
          <w:tcPr>
            <w:tcW w:w="0" w:type="auto"/>
          </w:tcPr>
          <w:p w14:paraId="49570D7C" w14:textId="77777777" w:rsidR="002D4921" w:rsidRPr="00AC5F7B" w:rsidRDefault="002D4921" w:rsidP="002D4921">
            <w:pPr>
              <w:jc w:val="center"/>
              <w:rPr>
                <w:rFonts w:eastAsia="Arial" w:cs="Arial"/>
                <w:b/>
                <w:sz w:val="16"/>
                <w:lang w:val="en-GB"/>
              </w:rPr>
            </w:pPr>
          </w:p>
        </w:tc>
      </w:tr>
      <w:tr w:rsidR="008F781E" w:rsidRPr="00AC5F7B" w14:paraId="5A19A1CE" w14:textId="77777777" w:rsidTr="00C362BF">
        <w:tc>
          <w:tcPr>
            <w:tcW w:w="0" w:type="auto"/>
          </w:tcPr>
          <w:p w14:paraId="2FD6DEFF" w14:textId="77777777" w:rsidR="008F781E" w:rsidRPr="00AC5F7B" w:rsidRDefault="008F781E" w:rsidP="008F781E">
            <w:pPr>
              <w:jc w:val="center"/>
              <w:rPr>
                <w:rFonts w:eastAsia="Arial" w:cs="Arial"/>
                <w:sz w:val="16"/>
                <w:lang w:val="en-GB"/>
              </w:rPr>
            </w:pPr>
          </w:p>
        </w:tc>
        <w:tc>
          <w:tcPr>
            <w:tcW w:w="0" w:type="auto"/>
            <w:tcBorders>
              <w:top w:val="single" w:sz="4" w:space="0" w:color="auto"/>
            </w:tcBorders>
          </w:tcPr>
          <w:p w14:paraId="6135A83D" w14:textId="18A8E8D6" w:rsidR="008F781E" w:rsidRPr="00AC5F7B" w:rsidRDefault="008F781E" w:rsidP="008F781E">
            <w:pPr>
              <w:jc w:val="center"/>
              <w:rPr>
                <w:rFonts w:eastAsia="Arial" w:cs="Arial"/>
                <w:sz w:val="16"/>
                <w:lang w:val="en-GB"/>
              </w:rPr>
            </w:pPr>
            <w:r>
              <w:rPr>
                <w:rFonts w:eastAsia="Arial" w:cs="Arial"/>
                <w:b/>
                <w:sz w:val="16"/>
              </w:rPr>
              <w:t xml:space="preserve">15-19 </w:t>
            </w:r>
          </w:p>
        </w:tc>
        <w:tc>
          <w:tcPr>
            <w:tcW w:w="0" w:type="auto"/>
            <w:tcBorders>
              <w:top w:val="single" w:sz="4" w:space="0" w:color="auto"/>
            </w:tcBorders>
          </w:tcPr>
          <w:p w14:paraId="62841090" w14:textId="4B42C390" w:rsidR="008F781E" w:rsidRPr="00AC5F7B" w:rsidRDefault="008F781E" w:rsidP="008F781E">
            <w:pPr>
              <w:jc w:val="center"/>
              <w:rPr>
                <w:rFonts w:eastAsia="Arial" w:cs="Arial"/>
                <w:sz w:val="16"/>
                <w:lang w:val="en-GB"/>
              </w:rPr>
            </w:pPr>
            <w:r>
              <w:rPr>
                <w:rFonts w:eastAsia="Arial" w:cs="Arial"/>
                <w:b/>
                <w:sz w:val="16"/>
              </w:rPr>
              <w:t xml:space="preserve">20-24 </w:t>
            </w:r>
          </w:p>
        </w:tc>
        <w:tc>
          <w:tcPr>
            <w:tcW w:w="0" w:type="auto"/>
            <w:tcBorders>
              <w:top w:val="single" w:sz="4" w:space="0" w:color="auto"/>
            </w:tcBorders>
          </w:tcPr>
          <w:p w14:paraId="7F7C4D6F" w14:textId="70AF81D2" w:rsidR="008F781E" w:rsidRPr="00AC5F7B" w:rsidRDefault="008F781E" w:rsidP="008F781E">
            <w:pPr>
              <w:jc w:val="center"/>
              <w:rPr>
                <w:rFonts w:eastAsia="Arial" w:cs="Arial"/>
                <w:sz w:val="16"/>
                <w:lang w:val="en-GB"/>
              </w:rPr>
            </w:pPr>
            <w:r>
              <w:rPr>
                <w:rFonts w:eastAsia="Arial" w:cs="Arial"/>
                <w:b/>
                <w:sz w:val="16"/>
              </w:rPr>
              <w:t xml:space="preserve">25-34 </w:t>
            </w:r>
          </w:p>
        </w:tc>
        <w:tc>
          <w:tcPr>
            <w:tcW w:w="0" w:type="auto"/>
            <w:tcBorders>
              <w:top w:val="single" w:sz="4" w:space="0" w:color="auto"/>
            </w:tcBorders>
          </w:tcPr>
          <w:p w14:paraId="5EB39575" w14:textId="5DEA227C" w:rsidR="008F781E" w:rsidRPr="00AC5F7B" w:rsidRDefault="008F781E" w:rsidP="008F781E">
            <w:pPr>
              <w:jc w:val="center"/>
              <w:rPr>
                <w:rFonts w:eastAsia="Arial" w:cs="Arial"/>
                <w:sz w:val="16"/>
                <w:lang w:val="en-GB"/>
              </w:rPr>
            </w:pPr>
            <w:r>
              <w:rPr>
                <w:rFonts w:eastAsia="Arial" w:cs="Arial"/>
                <w:b/>
                <w:sz w:val="16"/>
              </w:rPr>
              <w:t xml:space="preserve">35-44 </w:t>
            </w:r>
          </w:p>
        </w:tc>
        <w:tc>
          <w:tcPr>
            <w:tcW w:w="0" w:type="auto"/>
            <w:tcBorders>
              <w:top w:val="single" w:sz="4" w:space="0" w:color="auto"/>
            </w:tcBorders>
          </w:tcPr>
          <w:p w14:paraId="2A798657" w14:textId="1A4BEB0E" w:rsidR="008F781E" w:rsidRPr="00AC5F7B" w:rsidRDefault="008F781E" w:rsidP="008F781E">
            <w:pPr>
              <w:jc w:val="center"/>
              <w:rPr>
                <w:rFonts w:eastAsia="Arial" w:cs="Arial"/>
                <w:sz w:val="16"/>
                <w:lang w:val="en-GB"/>
              </w:rPr>
            </w:pPr>
            <w:r>
              <w:rPr>
                <w:rFonts w:eastAsia="Arial" w:cs="Arial"/>
                <w:b/>
                <w:sz w:val="16"/>
              </w:rPr>
              <w:t xml:space="preserve">45-54 </w:t>
            </w:r>
          </w:p>
        </w:tc>
        <w:tc>
          <w:tcPr>
            <w:tcW w:w="0" w:type="auto"/>
            <w:tcBorders>
              <w:top w:val="single" w:sz="4" w:space="0" w:color="auto"/>
            </w:tcBorders>
          </w:tcPr>
          <w:p w14:paraId="13239378" w14:textId="2C1B2000" w:rsidR="008F781E" w:rsidRPr="00AC5F7B" w:rsidRDefault="008F781E" w:rsidP="008F781E">
            <w:pPr>
              <w:jc w:val="center"/>
              <w:rPr>
                <w:rFonts w:eastAsia="Arial" w:cs="Arial"/>
                <w:sz w:val="16"/>
                <w:lang w:val="en-GB"/>
              </w:rPr>
            </w:pPr>
            <w:r>
              <w:rPr>
                <w:rFonts w:eastAsia="Arial" w:cs="Arial"/>
                <w:b/>
                <w:sz w:val="16"/>
              </w:rPr>
              <w:t xml:space="preserve">55-64 </w:t>
            </w:r>
          </w:p>
        </w:tc>
        <w:tc>
          <w:tcPr>
            <w:tcW w:w="0" w:type="auto"/>
            <w:tcBorders>
              <w:top w:val="single" w:sz="4" w:space="0" w:color="auto"/>
            </w:tcBorders>
          </w:tcPr>
          <w:p w14:paraId="56DD3098" w14:textId="5AC12F67" w:rsidR="008F781E" w:rsidRPr="00AC5F7B" w:rsidRDefault="008F781E" w:rsidP="008F781E">
            <w:pPr>
              <w:jc w:val="center"/>
              <w:rPr>
                <w:rFonts w:eastAsia="Arial" w:cs="Arial"/>
                <w:sz w:val="16"/>
                <w:lang w:val="en-GB"/>
              </w:rPr>
            </w:pPr>
            <w:r>
              <w:rPr>
                <w:rFonts w:eastAsia="Arial" w:cs="Arial"/>
                <w:b/>
                <w:sz w:val="16"/>
              </w:rPr>
              <w:t xml:space="preserve">65+ </w:t>
            </w:r>
          </w:p>
        </w:tc>
        <w:tc>
          <w:tcPr>
            <w:tcW w:w="0" w:type="auto"/>
          </w:tcPr>
          <w:p w14:paraId="7E9E146D" w14:textId="77777777" w:rsidR="008F781E" w:rsidRPr="00AC5F7B" w:rsidRDefault="008F781E" w:rsidP="008F781E">
            <w:pPr>
              <w:jc w:val="center"/>
              <w:rPr>
                <w:rFonts w:eastAsia="Arial" w:cs="Arial"/>
                <w:b/>
                <w:sz w:val="16"/>
                <w:lang w:val="en-GB"/>
              </w:rPr>
            </w:pPr>
          </w:p>
        </w:tc>
        <w:tc>
          <w:tcPr>
            <w:tcW w:w="0" w:type="auto"/>
          </w:tcPr>
          <w:p w14:paraId="1182984E" w14:textId="1BC1C890" w:rsidR="008F781E" w:rsidRPr="00AC5F7B" w:rsidRDefault="008F781E" w:rsidP="008F781E">
            <w:pPr>
              <w:jc w:val="center"/>
              <w:rPr>
                <w:rFonts w:eastAsia="Arial" w:cs="Arial"/>
                <w:sz w:val="16"/>
                <w:lang w:val="en-GB"/>
              </w:rPr>
            </w:pPr>
            <w:r>
              <w:rPr>
                <w:rFonts w:eastAsia="Arial" w:cs="Arial"/>
                <w:b/>
                <w:sz w:val="16"/>
              </w:rPr>
              <w:t xml:space="preserve">Total </w:t>
            </w:r>
          </w:p>
        </w:tc>
      </w:tr>
      <w:tr w:rsidR="008F781E" w:rsidRPr="00AC5F7B" w14:paraId="2898DF2E" w14:textId="77777777" w:rsidTr="00C362BF">
        <w:tc>
          <w:tcPr>
            <w:tcW w:w="0" w:type="auto"/>
            <w:tcBorders>
              <w:bottom w:val="single" w:sz="0" w:space="0" w:color="000000"/>
            </w:tcBorders>
          </w:tcPr>
          <w:p w14:paraId="246141E4" w14:textId="77777777" w:rsidR="008F781E" w:rsidRPr="00AC5F7B" w:rsidRDefault="008F781E" w:rsidP="008F781E">
            <w:pPr>
              <w:jc w:val="center"/>
              <w:rPr>
                <w:rFonts w:eastAsia="Arial" w:cs="Arial"/>
                <w:sz w:val="16"/>
                <w:lang w:val="en-GB"/>
              </w:rPr>
            </w:pPr>
          </w:p>
        </w:tc>
        <w:tc>
          <w:tcPr>
            <w:tcW w:w="0" w:type="auto"/>
            <w:tcBorders>
              <w:bottom w:val="single" w:sz="0" w:space="0" w:color="000000"/>
            </w:tcBorders>
          </w:tcPr>
          <w:p w14:paraId="42298A71" w14:textId="21D1603A" w:rsidR="008F781E" w:rsidRPr="00AC5F7B" w:rsidRDefault="008F781E" w:rsidP="008F781E">
            <w:pPr>
              <w:jc w:val="center"/>
              <w:rPr>
                <w:rFonts w:eastAsia="Arial" w:cs="Arial"/>
                <w:sz w:val="16"/>
                <w:lang w:val="en-GB"/>
              </w:rPr>
            </w:pPr>
            <w:r>
              <w:rPr>
                <w:rFonts w:eastAsia="Arial" w:cs="Arial"/>
                <w:sz w:val="16"/>
              </w:rPr>
              <w:t>N=620     (1.1)</w:t>
            </w:r>
          </w:p>
        </w:tc>
        <w:tc>
          <w:tcPr>
            <w:tcW w:w="0" w:type="auto"/>
            <w:tcBorders>
              <w:bottom w:val="single" w:sz="0" w:space="0" w:color="000000"/>
            </w:tcBorders>
          </w:tcPr>
          <w:p w14:paraId="4EB0D6E2" w14:textId="64C649B2" w:rsidR="008F781E" w:rsidRPr="00AC5F7B" w:rsidRDefault="008F781E" w:rsidP="008F781E">
            <w:pPr>
              <w:jc w:val="center"/>
              <w:rPr>
                <w:rFonts w:eastAsia="Arial" w:cs="Arial"/>
                <w:sz w:val="16"/>
                <w:lang w:val="en-GB"/>
              </w:rPr>
            </w:pPr>
            <w:r>
              <w:rPr>
                <w:rFonts w:eastAsia="Arial" w:cs="Arial"/>
                <w:sz w:val="16"/>
              </w:rPr>
              <w:t>N=976     (1.8)</w:t>
            </w:r>
          </w:p>
        </w:tc>
        <w:tc>
          <w:tcPr>
            <w:tcW w:w="0" w:type="auto"/>
            <w:tcBorders>
              <w:bottom w:val="single" w:sz="0" w:space="0" w:color="000000"/>
            </w:tcBorders>
          </w:tcPr>
          <w:p w14:paraId="71308107" w14:textId="5383880C" w:rsidR="008F781E" w:rsidRPr="00AC5F7B" w:rsidRDefault="008F781E" w:rsidP="008F781E">
            <w:pPr>
              <w:jc w:val="center"/>
              <w:rPr>
                <w:rFonts w:eastAsia="Arial" w:cs="Arial"/>
                <w:sz w:val="16"/>
                <w:lang w:val="en-GB"/>
              </w:rPr>
            </w:pPr>
            <w:r>
              <w:rPr>
                <w:rFonts w:eastAsia="Arial" w:cs="Arial"/>
                <w:sz w:val="16"/>
              </w:rPr>
              <w:t>N=7,252   (13.3)</w:t>
            </w:r>
          </w:p>
        </w:tc>
        <w:tc>
          <w:tcPr>
            <w:tcW w:w="0" w:type="auto"/>
            <w:tcBorders>
              <w:bottom w:val="single" w:sz="0" w:space="0" w:color="000000"/>
            </w:tcBorders>
          </w:tcPr>
          <w:p w14:paraId="6CD2DD14" w14:textId="4492AB5A" w:rsidR="008F781E" w:rsidRPr="00AC5F7B" w:rsidRDefault="008F781E" w:rsidP="008F781E">
            <w:pPr>
              <w:jc w:val="center"/>
              <w:rPr>
                <w:rFonts w:eastAsia="Arial" w:cs="Arial"/>
                <w:sz w:val="16"/>
                <w:lang w:val="en-GB"/>
              </w:rPr>
            </w:pPr>
            <w:r>
              <w:rPr>
                <w:rFonts w:eastAsia="Arial" w:cs="Arial"/>
                <w:sz w:val="16"/>
              </w:rPr>
              <w:t>N=19,523   (35.9)</w:t>
            </w:r>
          </w:p>
        </w:tc>
        <w:tc>
          <w:tcPr>
            <w:tcW w:w="0" w:type="auto"/>
            <w:tcBorders>
              <w:bottom w:val="single" w:sz="0" w:space="0" w:color="000000"/>
            </w:tcBorders>
          </w:tcPr>
          <w:p w14:paraId="70784C10" w14:textId="0F28EE1A" w:rsidR="008F781E" w:rsidRPr="00AC5F7B" w:rsidRDefault="008F781E" w:rsidP="008F781E">
            <w:pPr>
              <w:jc w:val="center"/>
              <w:rPr>
                <w:rFonts w:eastAsia="Arial" w:cs="Arial"/>
                <w:sz w:val="16"/>
                <w:lang w:val="en-GB"/>
              </w:rPr>
            </w:pPr>
            <w:r>
              <w:rPr>
                <w:rFonts w:eastAsia="Arial" w:cs="Arial"/>
                <w:sz w:val="16"/>
              </w:rPr>
              <w:t>N=16,362   (30.1)</w:t>
            </w:r>
          </w:p>
        </w:tc>
        <w:tc>
          <w:tcPr>
            <w:tcW w:w="0" w:type="auto"/>
            <w:tcBorders>
              <w:bottom w:val="single" w:sz="0" w:space="0" w:color="000000"/>
            </w:tcBorders>
          </w:tcPr>
          <w:p w14:paraId="520AEF22" w14:textId="1971F075" w:rsidR="008F781E" w:rsidRPr="00AC5F7B" w:rsidRDefault="008F781E" w:rsidP="008F781E">
            <w:pPr>
              <w:jc w:val="center"/>
              <w:rPr>
                <w:rFonts w:eastAsia="Arial" w:cs="Arial"/>
                <w:sz w:val="16"/>
                <w:lang w:val="en-GB"/>
              </w:rPr>
            </w:pPr>
            <w:r>
              <w:rPr>
                <w:rFonts w:eastAsia="Arial" w:cs="Arial"/>
                <w:sz w:val="16"/>
              </w:rPr>
              <w:t>N=8,340   (15.3)</w:t>
            </w:r>
          </w:p>
        </w:tc>
        <w:tc>
          <w:tcPr>
            <w:tcW w:w="0" w:type="auto"/>
            <w:tcBorders>
              <w:bottom w:val="single" w:sz="0" w:space="0" w:color="000000"/>
            </w:tcBorders>
          </w:tcPr>
          <w:p w14:paraId="0884C5CB" w14:textId="1DF3A70F" w:rsidR="008F781E" w:rsidRPr="00AC5F7B" w:rsidRDefault="008F781E" w:rsidP="008F781E">
            <w:pPr>
              <w:jc w:val="center"/>
              <w:rPr>
                <w:rFonts w:eastAsia="Arial" w:cs="Arial"/>
                <w:sz w:val="16"/>
                <w:lang w:val="en-GB"/>
              </w:rPr>
            </w:pPr>
            <w:r>
              <w:rPr>
                <w:rFonts w:eastAsia="Arial" w:cs="Arial"/>
                <w:sz w:val="16"/>
              </w:rPr>
              <w:t>N=1,305     (2.4)</w:t>
            </w:r>
          </w:p>
        </w:tc>
        <w:tc>
          <w:tcPr>
            <w:tcW w:w="0" w:type="auto"/>
            <w:tcBorders>
              <w:bottom w:val="single" w:sz="0" w:space="0" w:color="000000"/>
            </w:tcBorders>
          </w:tcPr>
          <w:p w14:paraId="68A4B970" w14:textId="77777777" w:rsidR="008F781E" w:rsidRPr="00AC5F7B" w:rsidRDefault="008F781E" w:rsidP="008F781E">
            <w:pPr>
              <w:jc w:val="center"/>
              <w:rPr>
                <w:rFonts w:eastAsia="Arial" w:cs="Arial"/>
                <w:sz w:val="16"/>
                <w:lang w:val="en-GB"/>
              </w:rPr>
            </w:pPr>
          </w:p>
        </w:tc>
        <w:tc>
          <w:tcPr>
            <w:tcW w:w="0" w:type="auto"/>
            <w:tcBorders>
              <w:bottom w:val="single" w:sz="0" w:space="0" w:color="000000"/>
            </w:tcBorders>
          </w:tcPr>
          <w:p w14:paraId="126ADC7A" w14:textId="2B846C55" w:rsidR="008F781E" w:rsidRPr="00AC5F7B" w:rsidRDefault="008F781E" w:rsidP="008F781E">
            <w:pPr>
              <w:jc w:val="center"/>
              <w:rPr>
                <w:rFonts w:eastAsia="Arial" w:cs="Arial"/>
                <w:sz w:val="16"/>
                <w:lang w:val="en-GB"/>
              </w:rPr>
            </w:pPr>
            <w:r>
              <w:rPr>
                <w:rFonts w:eastAsia="Arial" w:cs="Arial"/>
                <w:sz w:val="16"/>
              </w:rPr>
              <w:t>N=54,378 (100.0)</w:t>
            </w:r>
          </w:p>
        </w:tc>
      </w:tr>
      <w:tr w:rsidR="008F781E" w:rsidRPr="00AC5F7B" w14:paraId="15BA6560" w14:textId="77777777" w:rsidTr="00C362BF">
        <w:tc>
          <w:tcPr>
            <w:tcW w:w="0" w:type="auto"/>
            <w:tcBorders>
              <w:top w:val="single" w:sz="0" w:space="0" w:color="000000"/>
            </w:tcBorders>
          </w:tcPr>
          <w:p w14:paraId="0BB6BDA8" w14:textId="77777777" w:rsidR="008F781E" w:rsidRPr="00AC5F7B" w:rsidRDefault="008F781E" w:rsidP="008F781E">
            <w:pPr>
              <w:rPr>
                <w:rFonts w:eastAsia="Arial" w:cs="Arial"/>
                <w:b/>
                <w:sz w:val="16"/>
                <w:lang w:val="en-GB"/>
              </w:rPr>
            </w:pPr>
            <w:r w:rsidRPr="00AC5F7B">
              <w:rPr>
                <w:rFonts w:eastAsia="Arial" w:cs="Arial"/>
                <w:b/>
                <w:sz w:val="16"/>
                <w:lang w:val="en-GB"/>
              </w:rPr>
              <w:t>Men</w:t>
            </w:r>
          </w:p>
        </w:tc>
        <w:tc>
          <w:tcPr>
            <w:tcW w:w="0" w:type="auto"/>
            <w:tcBorders>
              <w:top w:val="single" w:sz="0" w:space="0" w:color="000000"/>
            </w:tcBorders>
          </w:tcPr>
          <w:p w14:paraId="7C96969E" w14:textId="42F6A84F" w:rsidR="008F781E" w:rsidRPr="008F781E" w:rsidRDefault="008F781E" w:rsidP="008F781E">
            <w:pPr>
              <w:jc w:val="right"/>
              <w:rPr>
                <w:rFonts w:eastAsia="Arial" w:cs="Arial"/>
                <w:b/>
                <w:sz w:val="16"/>
                <w:lang w:val="en-GB"/>
              </w:rPr>
            </w:pPr>
            <w:r w:rsidRPr="008F781E">
              <w:rPr>
                <w:rFonts w:eastAsia="Arial" w:cs="Arial"/>
                <w:b/>
                <w:sz w:val="16"/>
              </w:rPr>
              <w:t>281 (100.0)</w:t>
            </w:r>
          </w:p>
        </w:tc>
        <w:tc>
          <w:tcPr>
            <w:tcW w:w="0" w:type="auto"/>
            <w:tcBorders>
              <w:top w:val="single" w:sz="0" w:space="0" w:color="000000"/>
            </w:tcBorders>
          </w:tcPr>
          <w:p w14:paraId="381D1B44" w14:textId="21F422EE" w:rsidR="008F781E" w:rsidRPr="008F781E" w:rsidRDefault="008F781E" w:rsidP="008F781E">
            <w:pPr>
              <w:jc w:val="right"/>
              <w:rPr>
                <w:rFonts w:eastAsia="Arial" w:cs="Arial"/>
                <w:b/>
                <w:sz w:val="16"/>
                <w:lang w:val="en-GB"/>
              </w:rPr>
            </w:pPr>
            <w:r w:rsidRPr="008F781E">
              <w:rPr>
                <w:rFonts w:eastAsia="Arial" w:cs="Arial"/>
                <w:b/>
                <w:sz w:val="16"/>
              </w:rPr>
              <w:t>293 (100.0)</w:t>
            </w:r>
          </w:p>
        </w:tc>
        <w:tc>
          <w:tcPr>
            <w:tcW w:w="0" w:type="auto"/>
            <w:tcBorders>
              <w:top w:val="single" w:sz="0" w:space="0" w:color="000000"/>
            </w:tcBorders>
          </w:tcPr>
          <w:p w14:paraId="4FABE0E2" w14:textId="6EA6B4DB" w:rsidR="008F781E" w:rsidRPr="008F781E" w:rsidRDefault="008F781E" w:rsidP="008F781E">
            <w:pPr>
              <w:jc w:val="right"/>
              <w:rPr>
                <w:rFonts w:eastAsia="Arial" w:cs="Arial"/>
                <w:b/>
                <w:sz w:val="16"/>
                <w:lang w:val="en-GB"/>
              </w:rPr>
            </w:pPr>
            <w:r w:rsidRPr="008F781E">
              <w:rPr>
                <w:rFonts w:eastAsia="Arial" w:cs="Arial"/>
                <w:b/>
                <w:sz w:val="16"/>
              </w:rPr>
              <w:t>1,827 (100.0)</w:t>
            </w:r>
          </w:p>
        </w:tc>
        <w:tc>
          <w:tcPr>
            <w:tcW w:w="0" w:type="auto"/>
            <w:tcBorders>
              <w:top w:val="single" w:sz="0" w:space="0" w:color="000000"/>
            </w:tcBorders>
          </w:tcPr>
          <w:p w14:paraId="0FDF2E7F" w14:textId="04E4AAE3" w:rsidR="008F781E" w:rsidRPr="008F781E" w:rsidRDefault="008F781E" w:rsidP="008F781E">
            <w:pPr>
              <w:jc w:val="right"/>
              <w:rPr>
                <w:rFonts w:eastAsia="Arial" w:cs="Arial"/>
                <w:b/>
                <w:sz w:val="16"/>
                <w:lang w:val="en-GB"/>
              </w:rPr>
            </w:pPr>
            <w:r w:rsidRPr="008F781E">
              <w:rPr>
                <w:rFonts w:eastAsia="Arial" w:cs="Arial"/>
                <w:b/>
                <w:sz w:val="16"/>
              </w:rPr>
              <w:t>7,062 (100.0)</w:t>
            </w:r>
          </w:p>
        </w:tc>
        <w:tc>
          <w:tcPr>
            <w:tcW w:w="0" w:type="auto"/>
            <w:tcBorders>
              <w:top w:val="single" w:sz="0" w:space="0" w:color="000000"/>
            </w:tcBorders>
          </w:tcPr>
          <w:p w14:paraId="0007834D" w14:textId="6A53393A" w:rsidR="008F781E" w:rsidRPr="008F781E" w:rsidRDefault="008F781E" w:rsidP="008F781E">
            <w:pPr>
              <w:jc w:val="right"/>
              <w:rPr>
                <w:rFonts w:eastAsia="Arial" w:cs="Arial"/>
                <w:b/>
                <w:sz w:val="16"/>
                <w:lang w:val="en-GB"/>
              </w:rPr>
            </w:pPr>
            <w:r w:rsidRPr="008F781E">
              <w:rPr>
                <w:rFonts w:eastAsia="Arial" w:cs="Arial"/>
                <w:b/>
                <w:sz w:val="16"/>
              </w:rPr>
              <w:t>7,709 (100.0)</w:t>
            </w:r>
          </w:p>
        </w:tc>
        <w:tc>
          <w:tcPr>
            <w:tcW w:w="0" w:type="auto"/>
            <w:tcBorders>
              <w:top w:val="single" w:sz="0" w:space="0" w:color="000000"/>
            </w:tcBorders>
          </w:tcPr>
          <w:p w14:paraId="3B44C730" w14:textId="1CD9868B" w:rsidR="008F781E" w:rsidRPr="008F781E" w:rsidRDefault="008F781E" w:rsidP="008F781E">
            <w:pPr>
              <w:jc w:val="right"/>
              <w:rPr>
                <w:rFonts w:eastAsia="Arial" w:cs="Arial"/>
                <w:b/>
                <w:sz w:val="16"/>
                <w:lang w:val="en-GB"/>
              </w:rPr>
            </w:pPr>
            <w:r w:rsidRPr="008F781E">
              <w:rPr>
                <w:rFonts w:eastAsia="Arial" w:cs="Arial"/>
                <w:b/>
                <w:sz w:val="16"/>
              </w:rPr>
              <w:t>4,394 (100.0)</w:t>
            </w:r>
          </w:p>
        </w:tc>
        <w:tc>
          <w:tcPr>
            <w:tcW w:w="0" w:type="auto"/>
            <w:tcBorders>
              <w:top w:val="single" w:sz="0" w:space="0" w:color="000000"/>
            </w:tcBorders>
          </w:tcPr>
          <w:p w14:paraId="589A4857" w14:textId="2DE80C2B" w:rsidR="008F781E" w:rsidRPr="008F781E" w:rsidRDefault="008F781E" w:rsidP="008F781E">
            <w:pPr>
              <w:jc w:val="right"/>
              <w:rPr>
                <w:rFonts w:eastAsia="Arial" w:cs="Arial"/>
                <w:b/>
                <w:sz w:val="16"/>
                <w:lang w:val="en-GB"/>
              </w:rPr>
            </w:pPr>
            <w:r w:rsidRPr="008F781E">
              <w:rPr>
                <w:rFonts w:eastAsia="Arial" w:cs="Arial"/>
                <w:b/>
                <w:sz w:val="16"/>
              </w:rPr>
              <w:t>784 (100.0)</w:t>
            </w:r>
          </w:p>
        </w:tc>
        <w:tc>
          <w:tcPr>
            <w:tcW w:w="0" w:type="auto"/>
            <w:tcBorders>
              <w:top w:val="single" w:sz="0" w:space="0" w:color="000000"/>
            </w:tcBorders>
          </w:tcPr>
          <w:p w14:paraId="31D61928" w14:textId="77777777" w:rsidR="008F781E" w:rsidRPr="008F781E" w:rsidRDefault="008F781E" w:rsidP="008F781E">
            <w:pPr>
              <w:jc w:val="right"/>
              <w:rPr>
                <w:rFonts w:eastAsia="Arial" w:cs="Arial"/>
                <w:b/>
                <w:sz w:val="16"/>
                <w:lang w:val="en-GB"/>
              </w:rPr>
            </w:pPr>
          </w:p>
        </w:tc>
        <w:tc>
          <w:tcPr>
            <w:tcW w:w="0" w:type="auto"/>
            <w:tcBorders>
              <w:top w:val="single" w:sz="0" w:space="0" w:color="000000"/>
            </w:tcBorders>
          </w:tcPr>
          <w:p w14:paraId="7D8FEE6A" w14:textId="1A7BF7A4" w:rsidR="008F781E" w:rsidRPr="008F781E" w:rsidRDefault="008F781E" w:rsidP="008F781E">
            <w:pPr>
              <w:jc w:val="right"/>
              <w:rPr>
                <w:rFonts w:eastAsia="Arial" w:cs="Arial"/>
                <w:b/>
                <w:sz w:val="16"/>
                <w:lang w:val="en-GB"/>
              </w:rPr>
            </w:pPr>
            <w:r w:rsidRPr="008F781E">
              <w:rPr>
                <w:rFonts w:eastAsia="Arial" w:cs="Arial"/>
                <w:b/>
                <w:sz w:val="16"/>
              </w:rPr>
              <w:t>22,350 (100.0)</w:t>
            </w:r>
          </w:p>
        </w:tc>
      </w:tr>
      <w:tr w:rsidR="008F781E" w:rsidRPr="00AC5F7B" w14:paraId="5B6D8FBB" w14:textId="77777777" w:rsidTr="00C362BF">
        <w:tc>
          <w:tcPr>
            <w:tcW w:w="0" w:type="auto"/>
          </w:tcPr>
          <w:p w14:paraId="2ACFD9EF" w14:textId="77777777" w:rsidR="008F781E" w:rsidRPr="00AC5F7B" w:rsidRDefault="008F781E" w:rsidP="008F781E">
            <w:pPr>
              <w:rPr>
                <w:rFonts w:eastAsia="Arial" w:cs="Arial"/>
                <w:sz w:val="16"/>
                <w:lang w:val="en-GB"/>
              </w:rPr>
            </w:pPr>
            <w:r w:rsidRPr="00AC5F7B">
              <w:rPr>
                <w:rFonts w:eastAsia="Arial" w:cs="Arial"/>
                <w:sz w:val="16"/>
                <w:lang w:val="en-GB"/>
              </w:rPr>
              <w:t xml:space="preserve">  Mental health diagnosis</w:t>
            </w:r>
          </w:p>
        </w:tc>
        <w:tc>
          <w:tcPr>
            <w:tcW w:w="0" w:type="auto"/>
          </w:tcPr>
          <w:p w14:paraId="02E8794C" w14:textId="1D62DBC4" w:rsidR="008F781E" w:rsidRPr="00AC5F7B" w:rsidRDefault="008F781E" w:rsidP="008F781E">
            <w:pPr>
              <w:jc w:val="right"/>
              <w:rPr>
                <w:rFonts w:eastAsia="Arial" w:cs="Arial"/>
                <w:sz w:val="16"/>
                <w:lang w:val="en-GB"/>
              </w:rPr>
            </w:pPr>
            <w:r>
              <w:rPr>
                <w:rFonts w:eastAsia="Arial" w:cs="Arial"/>
                <w:sz w:val="16"/>
              </w:rPr>
              <w:t>73   (26.0)</w:t>
            </w:r>
          </w:p>
        </w:tc>
        <w:tc>
          <w:tcPr>
            <w:tcW w:w="0" w:type="auto"/>
          </w:tcPr>
          <w:p w14:paraId="2B82196D" w14:textId="2B098627" w:rsidR="008F781E" w:rsidRPr="00AC5F7B" w:rsidRDefault="008F781E" w:rsidP="008F781E">
            <w:pPr>
              <w:jc w:val="right"/>
              <w:rPr>
                <w:rFonts w:eastAsia="Arial" w:cs="Arial"/>
                <w:sz w:val="16"/>
                <w:lang w:val="en-GB"/>
              </w:rPr>
            </w:pPr>
            <w:r>
              <w:rPr>
                <w:rFonts w:eastAsia="Arial" w:cs="Arial"/>
                <w:sz w:val="16"/>
              </w:rPr>
              <w:t>78   (26.6)</w:t>
            </w:r>
          </w:p>
        </w:tc>
        <w:tc>
          <w:tcPr>
            <w:tcW w:w="0" w:type="auto"/>
          </w:tcPr>
          <w:p w14:paraId="391622A6" w14:textId="00FFDD2F" w:rsidR="008F781E" w:rsidRPr="00AC5F7B" w:rsidRDefault="008F781E" w:rsidP="008F781E">
            <w:pPr>
              <w:jc w:val="right"/>
              <w:rPr>
                <w:rFonts w:eastAsia="Arial" w:cs="Arial"/>
                <w:sz w:val="16"/>
                <w:lang w:val="en-GB"/>
              </w:rPr>
            </w:pPr>
            <w:r>
              <w:rPr>
                <w:rFonts w:eastAsia="Arial" w:cs="Arial"/>
                <w:sz w:val="16"/>
              </w:rPr>
              <w:t>471   (25.8)</w:t>
            </w:r>
          </w:p>
        </w:tc>
        <w:tc>
          <w:tcPr>
            <w:tcW w:w="0" w:type="auto"/>
          </w:tcPr>
          <w:p w14:paraId="213BFFB1" w14:textId="6F001B61" w:rsidR="008F781E" w:rsidRPr="00AC5F7B" w:rsidRDefault="008F781E" w:rsidP="008F781E">
            <w:pPr>
              <w:jc w:val="right"/>
              <w:rPr>
                <w:rFonts w:eastAsia="Arial" w:cs="Arial"/>
                <w:sz w:val="16"/>
                <w:lang w:val="en-GB"/>
              </w:rPr>
            </w:pPr>
            <w:r>
              <w:rPr>
                <w:rFonts w:eastAsia="Arial" w:cs="Arial"/>
                <w:sz w:val="16"/>
              </w:rPr>
              <w:t>2,217   (31.4)</w:t>
            </w:r>
          </w:p>
        </w:tc>
        <w:tc>
          <w:tcPr>
            <w:tcW w:w="0" w:type="auto"/>
          </w:tcPr>
          <w:p w14:paraId="15CCE46C" w14:textId="6936C748" w:rsidR="008F781E" w:rsidRPr="00AC5F7B" w:rsidRDefault="008F781E" w:rsidP="008F781E">
            <w:pPr>
              <w:jc w:val="right"/>
              <w:rPr>
                <w:rFonts w:eastAsia="Arial" w:cs="Arial"/>
                <w:sz w:val="16"/>
                <w:lang w:val="en-GB"/>
              </w:rPr>
            </w:pPr>
            <w:r>
              <w:rPr>
                <w:rFonts w:eastAsia="Arial" w:cs="Arial"/>
                <w:sz w:val="16"/>
              </w:rPr>
              <w:t>2,643   (34.3)</w:t>
            </w:r>
          </w:p>
        </w:tc>
        <w:tc>
          <w:tcPr>
            <w:tcW w:w="0" w:type="auto"/>
          </w:tcPr>
          <w:p w14:paraId="7063C2C5" w14:textId="7C1370DB" w:rsidR="008F781E" w:rsidRPr="00AC5F7B" w:rsidRDefault="008F781E" w:rsidP="008F781E">
            <w:pPr>
              <w:jc w:val="right"/>
              <w:rPr>
                <w:rFonts w:eastAsia="Arial" w:cs="Arial"/>
                <w:sz w:val="16"/>
                <w:lang w:val="en-GB"/>
              </w:rPr>
            </w:pPr>
            <w:r>
              <w:rPr>
                <w:rFonts w:eastAsia="Arial" w:cs="Arial"/>
                <w:sz w:val="16"/>
              </w:rPr>
              <w:t>1,421   (32.3)</w:t>
            </w:r>
          </w:p>
        </w:tc>
        <w:tc>
          <w:tcPr>
            <w:tcW w:w="0" w:type="auto"/>
          </w:tcPr>
          <w:p w14:paraId="3E3400F8" w14:textId="1BBF737D" w:rsidR="008F781E" w:rsidRPr="00AC5F7B" w:rsidRDefault="008F781E" w:rsidP="008F781E">
            <w:pPr>
              <w:jc w:val="right"/>
              <w:rPr>
                <w:rFonts w:eastAsia="Arial" w:cs="Arial"/>
                <w:sz w:val="16"/>
                <w:lang w:val="en-GB"/>
              </w:rPr>
            </w:pPr>
            <w:r>
              <w:rPr>
                <w:rFonts w:eastAsia="Arial" w:cs="Arial"/>
                <w:sz w:val="16"/>
              </w:rPr>
              <w:t>228   (29.1)</w:t>
            </w:r>
          </w:p>
        </w:tc>
        <w:tc>
          <w:tcPr>
            <w:tcW w:w="0" w:type="auto"/>
          </w:tcPr>
          <w:p w14:paraId="6C15F83E" w14:textId="77777777" w:rsidR="008F781E" w:rsidRPr="00AC5F7B" w:rsidRDefault="008F781E" w:rsidP="008F781E">
            <w:pPr>
              <w:jc w:val="right"/>
              <w:rPr>
                <w:rFonts w:eastAsia="Arial" w:cs="Arial"/>
                <w:sz w:val="16"/>
                <w:lang w:val="en-GB"/>
              </w:rPr>
            </w:pPr>
          </w:p>
        </w:tc>
        <w:tc>
          <w:tcPr>
            <w:tcW w:w="0" w:type="auto"/>
          </w:tcPr>
          <w:p w14:paraId="21E14DAC" w14:textId="0E73B3A6" w:rsidR="008F781E" w:rsidRPr="00AC5F7B" w:rsidRDefault="008F781E" w:rsidP="008F781E">
            <w:pPr>
              <w:jc w:val="right"/>
              <w:rPr>
                <w:rFonts w:eastAsia="Arial" w:cs="Arial"/>
                <w:sz w:val="16"/>
                <w:lang w:val="en-GB"/>
              </w:rPr>
            </w:pPr>
            <w:r>
              <w:rPr>
                <w:rFonts w:eastAsia="Arial" w:cs="Arial"/>
                <w:sz w:val="16"/>
              </w:rPr>
              <w:t>7,131   (31.9)</w:t>
            </w:r>
          </w:p>
        </w:tc>
      </w:tr>
      <w:tr w:rsidR="008F781E" w:rsidRPr="00AC5F7B" w14:paraId="60903612" w14:textId="77777777" w:rsidTr="00C362BF">
        <w:tc>
          <w:tcPr>
            <w:tcW w:w="0" w:type="auto"/>
          </w:tcPr>
          <w:p w14:paraId="558C822F" w14:textId="6EE122BB" w:rsidR="008F781E" w:rsidRPr="00AC5F7B" w:rsidRDefault="008F781E" w:rsidP="008F781E">
            <w:pPr>
              <w:rPr>
                <w:rFonts w:eastAsia="Arial" w:cs="Arial"/>
                <w:sz w:val="16"/>
                <w:lang w:val="en-GB"/>
              </w:rPr>
            </w:pPr>
            <w:r w:rsidRPr="00AC5F7B">
              <w:rPr>
                <w:rFonts w:eastAsia="Arial" w:cs="Arial"/>
                <w:sz w:val="16"/>
                <w:lang w:val="en-GB"/>
              </w:rPr>
              <w:t xml:space="preserve">    Organic mental disorder</w:t>
            </w:r>
          </w:p>
        </w:tc>
        <w:tc>
          <w:tcPr>
            <w:tcW w:w="0" w:type="auto"/>
          </w:tcPr>
          <w:p w14:paraId="0A6B37CB" w14:textId="5D231682" w:rsidR="008F781E" w:rsidRPr="00AC5F7B" w:rsidRDefault="008F781E" w:rsidP="008F781E">
            <w:pPr>
              <w:jc w:val="right"/>
              <w:rPr>
                <w:rFonts w:eastAsia="Arial" w:cs="Arial"/>
                <w:sz w:val="16"/>
                <w:lang w:val="en-GB"/>
              </w:rPr>
            </w:pPr>
            <w:r>
              <w:rPr>
                <w:rFonts w:eastAsia="Arial" w:cs="Arial"/>
                <w:sz w:val="16"/>
              </w:rPr>
              <w:t>2     (0.7)</w:t>
            </w:r>
          </w:p>
        </w:tc>
        <w:tc>
          <w:tcPr>
            <w:tcW w:w="0" w:type="auto"/>
          </w:tcPr>
          <w:p w14:paraId="4E481DBE" w14:textId="35199AA2" w:rsidR="008F781E" w:rsidRPr="00AC5F7B" w:rsidRDefault="008F781E" w:rsidP="008F781E">
            <w:pPr>
              <w:jc w:val="right"/>
              <w:rPr>
                <w:rFonts w:eastAsia="Arial" w:cs="Arial"/>
                <w:sz w:val="16"/>
                <w:lang w:val="en-GB"/>
              </w:rPr>
            </w:pPr>
            <w:r>
              <w:rPr>
                <w:rFonts w:eastAsia="Arial" w:cs="Arial"/>
                <w:sz w:val="16"/>
              </w:rPr>
              <w:t>2     (0.7)</w:t>
            </w:r>
          </w:p>
        </w:tc>
        <w:tc>
          <w:tcPr>
            <w:tcW w:w="0" w:type="auto"/>
          </w:tcPr>
          <w:p w14:paraId="3FA9E84D" w14:textId="7552E2F3" w:rsidR="008F781E" w:rsidRPr="00AC5F7B" w:rsidRDefault="008F781E" w:rsidP="008F781E">
            <w:pPr>
              <w:jc w:val="right"/>
              <w:rPr>
                <w:rFonts w:eastAsia="Arial" w:cs="Arial"/>
                <w:sz w:val="16"/>
                <w:lang w:val="en-GB"/>
              </w:rPr>
            </w:pPr>
            <w:r>
              <w:rPr>
                <w:rFonts w:eastAsia="Arial" w:cs="Arial"/>
                <w:sz w:val="16"/>
              </w:rPr>
              <w:t>10     (0.5)</w:t>
            </w:r>
          </w:p>
        </w:tc>
        <w:tc>
          <w:tcPr>
            <w:tcW w:w="0" w:type="auto"/>
          </w:tcPr>
          <w:p w14:paraId="7441A97C" w14:textId="3B2CFD81" w:rsidR="008F781E" w:rsidRPr="00AC5F7B" w:rsidRDefault="008F781E" w:rsidP="008F781E">
            <w:pPr>
              <w:jc w:val="right"/>
              <w:rPr>
                <w:rFonts w:eastAsia="Arial" w:cs="Arial"/>
                <w:sz w:val="16"/>
                <w:lang w:val="en-GB"/>
              </w:rPr>
            </w:pPr>
            <w:r>
              <w:rPr>
                <w:rFonts w:eastAsia="Arial" w:cs="Arial"/>
                <w:sz w:val="16"/>
              </w:rPr>
              <w:t>53     (0.8)</w:t>
            </w:r>
          </w:p>
        </w:tc>
        <w:tc>
          <w:tcPr>
            <w:tcW w:w="0" w:type="auto"/>
          </w:tcPr>
          <w:p w14:paraId="1610003F" w14:textId="295B6D82" w:rsidR="008F781E" w:rsidRPr="00AC5F7B" w:rsidRDefault="008F781E" w:rsidP="008F781E">
            <w:pPr>
              <w:jc w:val="right"/>
              <w:rPr>
                <w:rFonts w:eastAsia="Arial" w:cs="Arial"/>
                <w:sz w:val="16"/>
                <w:lang w:val="en-GB"/>
              </w:rPr>
            </w:pPr>
            <w:r>
              <w:rPr>
                <w:rFonts w:eastAsia="Arial" w:cs="Arial"/>
                <w:sz w:val="16"/>
              </w:rPr>
              <w:t>78     (1.0)</w:t>
            </w:r>
          </w:p>
        </w:tc>
        <w:tc>
          <w:tcPr>
            <w:tcW w:w="0" w:type="auto"/>
          </w:tcPr>
          <w:p w14:paraId="7EE630A6" w14:textId="0C40C447" w:rsidR="008F781E" w:rsidRPr="00AC5F7B" w:rsidRDefault="008F781E" w:rsidP="008F781E">
            <w:pPr>
              <w:jc w:val="right"/>
              <w:rPr>
                <w:rFonts w:eastAsia="Arial" w:cs="Arial"/>
                <w:sz w:val="16"/>
                <w:lang w:val="en-GB"/>
              </w:rPr>
            </w:pPr>
            <w:r>
              <w:rPr>
                <w:rFonts w:eastAsia="Arial" w:cs="Arial"/>
                <w:sz w:val="16"/>
              </w:rPr>
              <w:t>49     (1.1)</w:t>
            </w:r>
          </w:p>
        </w:tc>
        <w:tc>
          <w:tcPr>
            <w:tcW w:w="0" w:type="auto"/>
          </w:tcPr>
          <w:p w14:paraId="5FE5403F" w14:textId="12EA602F" w:rsidR="008F781E" w:rsidRPr="00AC5F7B" w:rsidRDefault="008F781E" w:rsidP="008F781E">
            <w:pPr>
              <w:jc w:val="right"/>
              <w:rPr>
                <w:rFonts w:eastAsia="Arial" w:cs="Arial"/>
                <w:sz w:val="16"/>
                <w:lang w:val="en-GB"/>
              </w:rPr>
            </w:pPr>
            <w:r>
              <w:rPr>
                <w:rFonts w:eastAsia="Arial" w:cs="Arial"/>
                <w:sz w:val="16"/>
              </w:rPr>
              <w:t>14     (1.8)</w:t>
            </w:r>
          </w:p>
        </w:tc>
        <w:tc>
          <w:tcPr>
            <w:tcW w:w="0" w:type="auto"/>
          </w:tcPr>
          <w:p w14:paraId="78DE991C" w14:textId="77777777" w:rsidR="008F781E" w:rsidRPr="00AC5F7B" w:rsidRDefault="008F781E" w:rsidP="008F781E">
            <w:pPr>
              <w:jc w:val="right"/>
              <w:rPr>
                <w:rFonts w:eastAsia="Arial" w:cs="Arial"/>
                <w:sz w:val="16"/>
                <w:lang w:val="en-GB"/>
              </w:rPr>
            </w:pPr>
          </w:p>
        </w:tc>
        <w:tc>
          <w:tcPr>
            <w:tcW w:w="0" w:type="auto"/>
          </w:tcPr>
          <w:p w14:paraId="0EA4BA6A" w14:textId="6413A5A0" w:rsidR="008F781E" w:rsidRPr="00AC5F7B" w:rsidRDefault="008F781E" w:rsidP="008F781E">
            <w:pPr>
              <w:jc w:val="right"/>
              <w:rPr>
                <w:rFonts w:eastAsia="Arial" w:cs="Arial"/>
                <w:sz w:val="16"/>
                <w:lang w:val="en-GB"/>
              </w:rPr>
            </w:pPr>
            <w:r>
              <w:rPr>
                <w:rFonts w:eastAsia="Arial" w:cs="Arial"/>
                <w:sz w:val="16"/>
              </w:rPr>
              <w:t>208     (0.9)</w:t>
            </w:r>
          </w:p>
        </w:tc>
      </w:tr>
      <w:tr w:rsidR="008F781E" w:rsidRPr="00AC5F7B" w14:paraId="3E0B4CBD" w14:textId="77777777" w:rsidTr="00C362BF">
        <w:tc>
          <w:tcPr>
            <w:tcW w:w="0" w:type="auto"/>
          </w:tcPr>
          <w:p w14:paraId="152FE761" w14:textId="77777777" w:rsidR="008F781E" w:rsidRPr="00AC5F7B" w:rsidRDefault="008F781E" w:rsidP="008F781E">
            <w:pPr>
              <w:rPr>
                <w:rFonts w:eastAsia="Arial" w:cs="Arial"/>
                <w:sz w:val="16"/>
                <w:lang w:val="en-GB"/>
              </w:rPr>
            </w:pPr>
            <w:r w:rsidRPr="00AC5F7B">
              <w:rPr>
                <w:rFonts w:eastAsia="Arial" w:cs="Arial"/>
                <w:sz w:val="16"/>
                <w:lang w:val="en-GB"/>
              </w:rPr>
              <w:t xml:space="preserve">    Substance use disorder</w:t>
            </w:r>
          </w:p>
        </w:tc>
        <w:tc>
          <w:tcPr>
            <w:tcW w:w="0" w:type="auto"/>
          </w:tcPr>
          <w:p w14:paraId="69CC4409" w14:textId="1E082A92" w:rsidR="008F781E" w:rsidRPr="00AC5F7B" w:rsidRDefault="008F781E" w:rsidP="008F781E">
            <w:pPr>
              <w:jc w:val="right"/>
              <w:rPr>
                <w:rFonts w:eastAsia="Arial" w:cs="Arial"/>
                <w:sz w:val="16"/>
                <w:lang w:val="en-GB"/>
              </w:rPr>
            </w:pPr>
            <w:r>
              <w:rPr>
                <w:rFonts w:eastAsia="Arial" w:cs="Arial"/>
                <w:sz w:val="16"/>
              </w:rPr>
              <w:t>2     (0.7)</w:t>
            </w:r>
          </w:p>
        </w:tc>
        <w:tc>
          <w:tcPr>
            <w:tcW w:w="0" w:type="auto"/>
          </w:tcPr>
          <w:p w14:paraId="5C5AF844" w14:textId="09D13A9A" w:rsidR="008F781E" w:rsidRPr="00AC5F7B" w:rsidRDefault="008F781E" w:rsidP="008F781E">
            <w:pPr>
              <w:jc w:val="right"/>
              <w:rPr>
                <w:rFonts w:eastAsia="Arial" w:cs="Arial"/>
                <w:sz w:val="16"/>
                <w:lang w:val="en-GB"/>
              </w:rPr>
            </w:pPr>
            <w:r>
              <w:rPr>
                <w:rFonts w:eastAsia="Arial" w:cs="Arial"/>
                <w:sz w:val="16"/>
              </w:rPr>
              <w:t>6     (2.0)</w:t>
            </w:r>
          </w:p>
        </w:tc>
        <w:tc>
          <w:tcPr>
            <w:tcW w:w="0" w:type="auto"/>
          </w:tcPr>
          <w:p w14:paraId="28F3313B" w14:textId="3C625784" w:rsidR="008F781E" w:rsidRPr="00AC5F7B" w:rsidRDefault="008F781E" w:rsidP="008F781E">
            <w:pPr>
              <w:jc w:val="right"/>
              <w:rPr>
                <w:rFonts w:eastAsia="Arial" w:cs="Arial"/>
                <w:sz w:val="16"/>
                <w:lang w:val="en-GB"/>
              </w:rPr>
            </w:pPr>
            <w:r>
              <w:rPr>
                <w:rFonts w:eastAsia="Arial" w:cs="Arial"/>
                <w:sz w:val="16"/>
              </w:rPr>
              <w:t>38     (2.1)</w:t>
            </w:r>
          </w:p>
        </w:tc>
        <w:tc>
          <w:tcPr>
            <w:tcW w:w="0" w:type="auto"/>
          </w:tcPr>
          <w:p w14:paraId="14B466D3" w14:textId="38E47A5C" w:rsidR="008F781E" w:rsidRPr="00AC5F7B" w:rsidRDefault="008F781E" w:rsidP="008F781E">
            <w:pPr>
              <w:jc w:val="right"/>
              <w:rPr>
                <w:rFonts w:eastAsia="Arial" w:cs="Arial"/>
                <w:sz w:val="16"/>
                <w:lang w:val="en-GB"/>
              </w:rPr>
            </w:pPr>
            <w:r>
              <w:rPr>
                <w:rFonts w:eastAsia="Arial" w:cs="Arial"/>
                <w:sz w:val="16"/>
              </w:rPr>
              <w:t>121     (1.7)</w:t>
            </w:r>
          </w:p>
        </w:tc>
        <w:tc>
          <w:tcPr>
            <w:tcW w:w="0" w:type="auto"/>
          </w:tcPr>
          <w:p w14:paraId="67D95D94" w14:textId="47C4F901" w:rsidR="008F781E" w:rsidRPr="00AC5F7B" w:rsidRDefault="008F781E" w:rsidP="008F781E">
            <w:pPr>
              <w:jc w:val="right"/>
              <w:rPr>
                <w:rFonts w:eastAsia="Arial" w:cs="Arial"/>
                <w:sz w:val="16"/>
                <w:lang w:val="en-GB"/>
              </w:rPr>
            </w:pPr>
            <w:r>
              <w:rPr>
                <w:rFonts w:eastAsia="Arial" w:cs="Arial"/>
                <w:sz w:val="16"/>
              </w:rPr>
              <w:t>95     (1.2)</w:t>
            </w:r>
          </w:p>
        </w:tc>
        <w:tc>
          <w:tcPr>
            <w:tcW w:w="0" w:type="auto"/>
          </w:tcPr>
          <w:p w14:paraId="18E7E80F" w14:textId="67531431" w:rsidR="008F781E" w:rsidRPr="00AC5F7B" w:rsidRDefault="008F781E" w:rsidP="008F781E">
            <w:pPr>
              <w:jc w:val="right"/>
              <w:rPr>
                <w:rFonts w:eastAsia="Arial" w:cs="Arial"/>
                <w:sz w:val="16"/>
                <w:lang w:val="en-GB"/>
              </w:rPr>
            </w:pPr>
            <w:r>
              <w:rPr>
                <w:rFonts w:eastAsia="Arial" w:cs="Arial"/>
                <w:sz w:val="16"/>
              </w:rPr>
              <w:t>38     (0.9)</w:t>
            </w:r>
          </w:p>
        </w:tc>
        <w:tc>
          <w:tcPr>
            <w:tcW w:w="0" w:type="auto"/>
          </w:tcPr>
          <w:p w14:paraId="13BE5381" w14:textId="57465221" w:rsidR="008F781E" w:rsidRPr="00AC5F7B" w:rsidRDefault="008F781E" w:rsidP="008F781E">
            <w:pPr>
              <w:jc w:val="right"/>
              <w:rPr>
                <w:rFonts w:eastAsia="Arial" w:cs="Arial"/>
                <w:sz w:val="16"/>
                <w:lang w:val="en-GB"/>
              </w:rPr>
            </w:pPr>
            <w:r>
              <w:rPr>
                <w:rFonts w:eastAsia="Arial" w:cs="Arial"/>
                <w:sz w:val="16"/>
              </w:rPr>
              <w:t>1     (0.1)</w:t>
            </w:r>
          </w:p>
        </w:tc>
        <w:tc>
          <w:tcPr>
            <w:tcW w:w="0" w:type="auto"/>
          </w:tcPr>
          <w:p w14:paraId="07963D5B" w14:textId="77777777" w:rsidR="008F781E" w:rsidRPr="00AC5F7B" w:rsidRDefault="008F781E" w:rsidP="008F781E">
            <w:pPr>
              <w:jc w:val="right"/>
              <w:rPr>
                <w:rFonts w:eastAsia="Arial" w:cs="Arial"/>
                <w:sz w:val="16"/>
                <w:lang w:val="en-GB"/>
              </w:rPr>
            </w:pPr>
          </w:p>
        </w:tc>
        <w:tc>
          <w:tcPr>
            <w:tcW w:w="0" w:type="auto"/>
          </w:tcPr>
          <w:p w14:paraId="29BC7618" w14:textId="378AC964" w:rsidR="008F781E" w:rsidRPr="00AC5F7B" w:rsidRDefault="008F781E" w:rsidP="008F781E">
            <w:pPr>
              <w:jc w:val="right"/>
              <w:rPr>
                <w:rFonts w:eastAsia="Arial" w:cs="Arial"/>
                <w:sz w:val="16"/>
                <w:lang w:val="en-GB"/>
              </w:rPr>
            </w:pPr>
            <w:r>
              <w:rPr>
                <w:rFonts w:eastAsia="Arial" w:cs="Arial"/>
                <w:sz w:val="16"/>
              </w:rPr>
              <w:t>301     (1.3)</w:t>
            </w:r>
          </w:p>
        </w:tc>
      </w:tr>
      <w:tr w:rsidR="008F781E" w:rsidRPr="00AC5F7B" w14:paraId="165C11B6" w14:textId="77777777" w:rsidTr="00C362BF">
        <w:tc>
          <w:tcPr>
            <w:tcW w:w="0" w:type="auto"/>
          </w:tcPr>
          <w:p w14:paraId="528BB637" w14:textId="77777777" w:rsidR="008F781E" w:rsidRPr="00AC5F7B" w:rsidRDefault="008F781E" w:rsidP="008F781E">
            <w:pPr>
              <w:rPr>
                <w:rFonts w:eastAsia="Arial" w:cs="Arial"/>
                <w:sz w:val="16"/>
                <w:lang w:val="en-GB"/>
              </w:rPr>
            </w:pPr>
            <w:r w:rsidRPr="00AC5F7B">
              <w:rPr>
                <w:rFonts w:eastAsia="Arial" w:cs="Arial"/>
                <w:sz w:val="16"/>
                <w:lang w:val="en-GB"/>
              </w:rPr>
              <w:t xml:space="preserve">    Serious mental disorder</w:t>
            </w:r>
          </w:p>
        </w:tc>
        <w:tc>
          <w:tcPr>
            <w:tcW w:w="0" w:type="auto"/>
          </w:tcPr>
          <w:p w14:paraId="54DA47BA" w14:textId="1C9EF155" w:rsidR="008F781E" w:rsidRPr="00AC5F7B" w:rsidRDefault="008F781E" w:rsidP="008F781E">
            <w:pPr>
              <w:jc w:val="right"/>
              <w:rPr>
                <w:rFonts w:eastAsia="Arial" w:cs="Arial"/>
                <w:sz w:val="16"/>
                <w:lang w:val="en-GB"/>
              </w:rPr>
            </w:pPr>
            <w:r>
              <w:rPr>
                <w:rFonts w:eastAsia="Arial" w:cs="Arial"/>
                <w:sz w:val="16"/>
              </w:rPr>
              <w:t>0     (0.0)</w:t>
            </w:r>
          </w:p>
        </w:tc>
        <w:tc>
          <w:tcPr>
            <w:tcW w:w="0" w:type="auto"/>
          </w:tcPr>
          <w:p w14:paraId="54FE8C0D" w14:textId="5E1CEAC6" w:rsidR="008F781E" w:rsidRPr="00AC5F7B" w:rsidRDefault="008F781E" w:rsidP="008F781E">
            <w:pPr>
              <w:jc w:val="right"/>
              <w:rPr>
                <w:rFonts w:eastAsia="Arial" w:cs="Arial"/>
                <w:sz w:val="16"/>
                <w:lang w:val="en-GB"/>
              </w:rPr>
            </w:pPr>
            <w:r>
              <w:rPr>
                <w:rFonts w:eastAsia="Arial" w:cs="Arial"/>
                <w:sz w:val="16"/>
              </w:rPr>
              <w:t>5     (1.7)</w:t>
            </w:r>
          </w:p>
        </w:tc>
        <w:tc>
          <w:tcPr>
            <w:tcW w:w="0" w:type="auto"/>
          </w:tcPr>
          <w:p w14:paraId="444FB4A0" w14:textId="20A1B645" w:rsidR="008F781E" w:rsidRPr="00AC5F7B" w:rsidRDefault="008F781E" w:rsidP="008F781E">
            <w:pPr>
              <w:jc w:val="right"/>
              <w:rPr>
                <w:rFonts w:eastAsia="Arial" w:cs="Arial"/>
                <w:sz w:val="16"/>
                <w:lang w:val="en-GB"/>
              </w:rPr>
            </w:pPr>
            <w:r>
              <w:rPr>
                <w:rFonts w:eastAsia="Arial" w:cs="Arial"/>
                <w:sz w:val="16"/>
              </w:rPr>
              <w:t>36     (2.0)</w:t>
            </w:r>
          </w:p>
        </w:tc>
        <w:tc>
          <w:tcPr>
            <w:tcW w:w="0" w:type="auto"/>
          </w:tcPr>
          <w:p w14:paraId="40D1392A" w14:textId="2CFE4F64" w:rsidR="008F781E" w:rsidRPr="00AC5F7B" w:rsidRDefault="008F781E" w:rsidP="008F781E">
            <w:pPr>
              <w:jc w:val="right"/>
              <w:rPr>
                <w:rFonts w:eastAsia="Arial" w:cs="Arial"/>
                <w:sz w:val="16"/>
                <w:lang w:val="en-GB"/>
              </w:rPr>
            </w:pPr>
            <w:r>
              <w:rPr>
                <w:rFonts w:eastAsia="Arial" w:cs="Arial"/>
                <w:sz w:val="16"/>
              </w:rPr>
              <w:t>116     (1.6)</w:t>
            </w:r>
          </w:p>
        </w:tc>
        <w:tc>
          <w:tcPr>
            <w:tcW w:w="0" w:type="auto"/>
          </w:tcPr>
          <w:p w14:paraId="358ACE56" w14:textId="17A02E94" w:rsidR="008F781E" w:rsidRPr="00AC5F7B" w:rsidRDefault="008F781E" w:rsidP="008F781E">
            <w:pPr>
              <w:jc w:val="right"/>
              <w:rPr>
                <w:rFonts w:eastAsia="Arial" w:cs="Arial"/>
                <w:sz w:val="16"/>
                <w:lang w:val="en-GB"/>
              </w:rPr>
            </w:pPr>
            <w:r>
              <w:rPr>
                <w:rFonts w:eastAsia="Arial" w:cs="Arial"/>
                <w:sz w:val="16"/>
              </w:rPr>
              <w:t>130     (1.7)</w:t>
            </w:r>
          </w:p>
        </w:tc>
        <w:tc>
          <w:tcPr>
            <w:tcW w:w="0" w:type="auto"/>
          </w:tcPr>
          <w:p w14:paraId="291A770F" w14:textId="43A5C56C" w:rsidR="008F781E" w:rsidRPr="00AC5F7B" w:rsidRDefault="008F781E" w:rsidP="008F781E">
            <w:pPr>
              <w:jc w:val="right"/>
              <w:rPr>
                <w:rFonts w:eastAsia="Arial" w:cs="Arial"/>
                <w:sz w:val="16"/>
                <w:lang w:val="en-GB"/>
              </w:rPr>
            </w:pPr>
            <w:r>
              <w:rPr>
                <w:rFonts w:eastAsia="Arial" w:cs="Arial"/>
                <w:sz w:val="16"/>
              </w:rPr>
              <w:t>75     (1.7)</w:t>
            </w:r>
          </w:p>
        </w:tc>
        <w:tc>
          <w:tcPr>
            <w:tcW w:w="0" w:type="auto"/>
          </w:tcPr>
          <w:p w14:paraId="77564EAA" w14:textId="3D6B2982" w:rsidR="008F781E" w:rsidRPr="00AC5F7B" w:rsidRDefault="008F781E" w:rsidP="008F781E">
            <w:pPr>
              <w:jc w:val="right"/>
              <w:rPr>
                <w:rFonts w:eastAsia="Arial" w:cs="Arial"/>
                <w:sz w:val="16"/>
                <w:lang w:val="en-GB"/>
              </w:rPr>
            </w:pPr>
            <w:r>
              <w:rPr>
                <w:rFonts w:eastAsia="Arial" w:cs="Arial"/>
                <w:sz w:val="16"/>
              </w:rPr>
              <w:t>7     (0.9)</w:t>
            </w:r>
          </w:p>
        </w:tc>
        <w:tc>
          <w:tcPr>
            <w:tcW w:w="0" w:type="auto"/>
          </w:tcPr>
          <w:p w14:paraId="4514D641" w14:textId="77777777" w:rsidR="008F781E" w:rsidRPr="00AC5F7B" w:rsidRDefault="008F781E" w:rsidP="008F781E">
            <w:pPr>
              <w:jc w:val="right"/>
              <w:rPr>
                <w:rFonts w:eastAsia="Arial" w:cs="Arial"/>
                <w:sz w:val="16"/>
                <w:lang w:val="en-GB"/>
              </w:rPr>
            </w:pPr>
          </w:p>
        </w:tc>
        <w:tc>
          <w:tcPr>
            <w:tcW w:w="0" w:type="auto"/>
          </w:tcPr>
          <w:p w14:paraId="4B6C5740" w14:textId="2E47C1B2" w:rsidR="008F781E" w:rsidRPr="00AC5F7B" w:rsidRDefault="008F781E" w:rsidP="008F781E">
            <w:pPr>
              <w:jc w:val="right"/>
              <w:rPr>
                <w:rFonts w:eastAsia="Arial" w:cs="Arial"/>
                <w:sz w:val="16"/>
                <w:lang w:val="en-GB"/>
              </w:rPr>
            </w:pPr>
            <w:r>
              <w:rPr>
                <w:rFonts w:eastAsia="Arial" w:cs="Arial"/>
                <w:sz w:val="16"/>
              </w:rPr>
              <w:t>369     (1.7)</w:t>
            </w:r>
          </w:p>
        </w:tc>
      </w:tr>
      <w:tr w:rsidR="008F781E" w:rsidRPr="00AC5F7B" w14:paraId="15D46A79" w14:textId="77777777" w:rsidTr="00C362BF">
        <w:tc>
          <w:tcPr>
            <w:tcW w:w="0" w:type="auto"/>
          </w:tcPr>
          <w:p w14:paraId="65203653" w14:textId="26C8CBA1" w:rsidR="008F781E" w:rsidRPr="00AC5F7B" w:rsidRDefault="008F781E" w:rsidP="008F781E">
            <w:pPr>
              <w:rPr>
                <w:rFonts w:eastAsia="Arial" w:cs="Arial"/>
                <w:sz w:val="16"/>
                <w:lang w:val="en-GB"/>
              </w:rPr>
            </w:pPr>
            <w:r w:rsidRPr="00AC5F7B">
              <w:rPr>
                <w:rFonts w:eastAsia="Arial" w:cs="Arial"/>
                <w:sz w:val="16"/>
                <w:lang w:val="en-GB"/>
              </w:rPr>
              <w:t xml:space="preserve">    Depression</w:t>
            </w:r>
          </w:p>
        </w:tc>
        <w:tc>
          <w:tcPr>
            <w:tcW w:w="0" w:type="auto"/>
          </w:tcPr>
          <w:p w14:paraId="1FD10BBC" w14:textId="241F69F4" w:rsidR="008F781E" w:rsidRPr="00AC5F7B" w:rsidRDefault="008F781E" w:rsidP="008F781E">
            <w:pPr>
              <w:jc w:val="right"/>
              <w:rPr>
                <w:rFonts w:eastAsia="Arial" w:cs="Arial"/>
                <w:sz w:val="16"/>
                <w:lang w:val="en-GB"/>
              </w:rPr>
            </w:pPr>
            <w:r>
              <w:rPr>
                <w:rFonts w:eastAsia="Arial" w:cs="Arial"/>
                <w:sz w:val="16"/>
              </w:rPr>
              <w:t>26     (9.3)</w:t>
            </w:r>
          </w:p>
        </w:tc>
        <w:tc>
          <w:tcPr>
            <w:tcW w:w="0" w:type="auto"/>
          </w:tcPr>
          <w:p w14:paraId="31BBEF42" w14:textId="31F821A8" w:rsidR="008F781E" w:rsidRPr="00AC5F7B" w:rsidRDefault="008F781E" w:rsidP="008F781E">
            <w:pPr>
              <w:jc w:val="right"/>
              <w:rPr>
                <w:rFonts w:eastAsia="Arial" w:cs="Arial"/>
                <w:sz w:val="16"/>
                <w:lang w:val="en-GB"/>
              </w:rPr>
            </w:pPr>
            <w:r>
              <w:rPr>
                <w:rFonts w:eastAsia="Arial" w:cs="Arial"/>
                <w:sz w:val="16"/>
              </w:rPr>
              <w:t>43   (14.7)</w:t>
            </w:r>
          </w:p>
        </w:tc>
        <w:tc>
          <w:tcPr>
            <w:tcW w:w="0" w:type="auto"/>
          </w:tcPr>
          <w:p w14:paraId="11D68727" w14:textId="24E0F86A" w:rsidR="008F781E" w:rsidRPr="00AC5F7B" w:rsidRDefault="008F781E" w:rsidP="008F781E">
            <w:pPr>
              <w:jc w:val="right"/>
              <w:rPr>
                <w:rFonts w:eastAsia="Arial" w:cs="Arial"/>
                <w:sz w:val="16"/>
                <w:lang w:val="en-GB"/>
              </w:rPr>
            </w:pPr>
            <w:r>
              <w:rPr>
                <w:rFonts w:eastAsia="Arial" w:cs="Arial"/>
                <w:sz w:val="16"/>
              </w:rPr>
              <w:t>230   (12.6)</w:t>
            </w:r>
          </w:p>
        </w:tc>
        <w:tc>
          <w:tcPr>
            <w:tcW w:w="0" w:type="auto"/>
          </w:tcPr>
          <w:p w14:paraId="6E0BA447" w14:textId="49478D5F" w:rsidR="008F781E" w:rsidRPr="00AC5F7B" w:rsidRDefault="008F781E" w:rsidP="008F781E">
            <w:pPr>
              <w:jc w:val="right"/>
              <w:rPr>
                <w:rFonts w:eastAsia="Arial" w:cs="Arial"/>
                <w:sz w:val="16"/>
                <w:lang w:val="en-GB"/>
              </w:rPr>
            </w:pPr>
            <w:r>
              <w:rPr>
                <w:rFonts w:eastAsia="Arial" w:cs="Arial"/>
                <w:sz w:val="16"/>
              </w:rPr>
              <w:t>1,083   (15.3)</w:t>
            </w:r>
          </w:p>
        </w:tc>
        <w:tc>
          <w:tcPr>
            <w:tcW w:w="0" w:type="auto"/>
          </w:tcPr>
          <w:p w14:paraId="4FAA3213" w14:textId="06C71507" w:rsidR="008F781E" w:rsidRPr="00AC5F7B" w:rsidRDefault="008F781E" w:rsidP="008F781E">
            <w:pPr>
              <w:jc w:val="right"/>
              <w:rPr>
                <w:rFonts w:eastAsia="Arial" w:cs="Arial"/>
                <w:sz w:val="16"/>
                <w:lang w:val="en-GB"/>
              </w:rPr>
            </w:pPr>
            <w:r>
              <w:rPr>
                <w:rFonts w:eastAsia="Arial" w:cs="Arial"/>
                <w:sz w:val="16"/>
              </w:rPr>
              <w:t>1,279   (16.6)</w:t>
            </w:r>
          </w:p>
        </w:tc>
        <w:tc>
          <w:tcPr>
            <w:tcW w:w="0" w:type="auto"/>
          </w:tcPr>
          <w:p w14:paraId="4F4FED86" w14:textId="732E7989" w:rsidR="008F781E" w:rsidRPr="00AC5F7B" w:rsidRDefault="008F781E" w:rsidP="008F781E">
            <w:pPr>
              <w:jc w:val="right"/>
              <w:rPr>
                <w:rFonts w:eastAsia="Arial" w:cs="Arial"/>
                <w:sz w:val="16"/>
                <w:lang w:val="en-GB"/>
              </w:rPr>
            </w:pPr>
            <w:r>
              <w:rPr>
                <w:rFonts w:eastAsia="Arial" w:cs="Arial"/>
                <w:sz w:val="16"/>
              </w:rPr>
              <w:t>613   (14.0)</w:t>
            </w:r>
          </w:p>
        </w:tc>
        <w:tc>
          <w:tcPr>
            <w:tcW w:w="0" w:type="auto"/>
          </w:tcPr>
          <w:p w14:paraId="485819BA" w14:textId="73DAC99E" w:rsidR="008F781E" w:rsidRPr="00AC5F7B" w:rsidRDefault="008F781E" w:rsidP="008F781E">
            <w:pPr>
              <w:jc w:val="right"/>
              <w:rPr>
                <w:rFonts w:eastAsia="Arial" w:cs="Arial"/>
                <w:sz w:val="16"/>
                <w:lang w:val="en-GB"/>
              </w:rPr>
            </w:pPr>
            <w:r>
              <w:rPr>
                <w:rFonts w:eastAsia="Arial" w:cs="Arial"/>
                <w:sz w:val="16"/>
              </w:rPr>
              <w:t>82   (10.5)</w:t>
            </w:r>
          </w:p>
        </w:tc>
        <w:tc>
          <w:tcPr>
            <w:tcW w:w="0" w:type="auto"/>
          </w:tcPr>
          <w:p w14:paraId="76DFCB8F" w14:textId="77777777" w:rsidR="008F781E" w:rsidRPr="00AC5F7B" w:rsidRDefault="008F781E" w:rsidP="008F781E">
            <w:pPr>
              <w:jc w:val="right"/>
              <w:rPr>
                <w:rFonts w:eastAsia="Arial" w:cs="Arial"/>
                <w:sz w:val="16"/>
                <w:lang w:val="en-GB"/>
              </w:rPr>
            </w:pPr>
          </w:p>
        </w:tc>
        <w:tc>
          <w:tcPr>
            <w:tcW w:w="0" w:type="auto"/>
          </w:tcPr>
          <w:p w14:paraId="029128BC" w14:textId="5CFE3384" w:rsidR="008F781E" w:rsidRPr="00AC5F7B" w:rsidRDefault="008F781E" w:rsidP="008F781E">
            <w:pPr>
              <w:jc w:val="right"/>
              <w:rPr>
                <w:rFonts w:eastAsia="Arial" w:cs="Arial"/>
                <w:sz w:val="16"/>
                <w:lang w:val="en-GB"/>
              </w:rPr>
            </w:pPr>
            <w:r>
              <w:rPr>
                <w:rFonts w:eastAsia="Arial" w:cs="Arial"/>
                <w:sz w:val="16"/>
              </w:rPr>
              <w:t>3,356   (15.0)</w:t>
            </w:r>
          </w:p>
        </w:tc>
      </w:tr>
      <w:tr w:rsidR="008F781E" w:rsidRPr="00AC5F7B" w14:paraId="7C8C67A4" w14:textId="77777777" w:rsidTr="00C362BF">
        <w:tc>
          <w:tcPr>
            <w:tcW w:w="0" w:type="auto"/>
          </w:tcPr>
          <w:p w14:paraId="110563F4" w14:textId="3D7707BE" w:rsidR="008F781E" w:rsidRPr="00AC5F7B" w:rsidRDefault="008F781E" w:rsidP="008F781E">
            <w:pPr>
              <w:rPr>
                <w:rFonts w:eastAsia="Arial" w:cs="Arial"/>
                <w:sz w:val="16"/>
                <w:lang w:val="en-GB"/>
              </w:rPr>
            </w:pPr>
            <w:r w:rsidRPr="00AC5F7B">
              <w:rPr>
                <w:rFonts w:eastAsia="Arial" w:cs="Arial"/>
                <w:sz w:val="16"/>
                <w:lang w:val="en-GB"/>
              </w:rPr>
              <w:t xml:space="preserve">    Anxiety</w:t>
            </w:r>
          </w:p>
        </w:tc>
        <w:tc>
          <w:tcPr>
            <w:tcW w:w="0" w:type="auto"/>
          </w:tcPr>
          <w:p w14:paraId="16D83068" w14:textId="0CD7C683" w:rsidR="008F781E" w:rsidRPr="00AC5F7B" w:rsidRDefault="008F781E" w:rsidP="008F781E">
            <w:pPr>
              <w:jc w:val="right"/>
              <w:rPr>
                <w:rFonts w:eastAsia="Arial" w:cs="Arial"/>
                <w:sz w:val="16"/>
                <w:lang w:val="en-GB"/>
              </w:rPr>
            </w:pPr>
            <w:r>
              <w:rPr>
                <w:rFonts w:eastAsia="Arial" w:cs="Arial"/>
                <w:sz w:val="16"/>
              </w:rPr>
              <w:t>45   (16.0)</w:t>
            </w:r>
          </w:p>
        </w:tc>
        <w:tc>
          <w:tcPr>
            <w:tcW w:w="0" w:type="auto"/>
          </w:tcPr>
          <w:p w14:paraId="7EC5B20F" w14:textId="60D38006" w:rsidR="008F781E" w:rsidRPr="00AC5F7B" w:rsidRDefault="008F781E" w:rsidP="008F781E">
            <w:pPr>
              <w:jc w:val="right"/>
              <w:rPr>
                <w:rFonts w:eastAsia="Arial" w:cs="Arial"/>
                <w:sz w:val="16"/>
                <w:lang w:val="en-GB"/>
              </w:rPr>
            </w:pPr>
            <w:r>
              <w:rPr>
                <w:rFonts w:eastAsia="Arial" w:cs="Arial"/>
                <w:sz w:val="16"/>
              </w:rPr>
              <w:t>37   (12.6)</w:t>
            </w:r>
          </w:p>
        </w:tc>
        <w:tc>
          <w:tcPr>
            <w:tcW w:w="0" w:type="auto"/>
          </w:tcPr>
          <w:p w14:paraId="014CF711" w14:textId="29184394" w:rsidR="008F781E" w:rsidRPr="00AC5F7B" w:rsidRDefault="008F781E" w:rsidP="008F781E">
            <w:pPr>
              <w:jc w:val="right"/>
              <w:rPr>
                <w:rFonts w:eastAsia="Arial" w:cs="Arial"/>
                <w:sz w:val="16"/>
                <w:lang w:val="en-GB"/>
              </w:rPr>
            </w:pPr>
            <w:r>
              <w:rPr>
                <w:rFonts w:eastAsia="Arial" w:cs="Arial"/>
                <w:sz w:val="16"/>
              </w:rPr>
              <w:t>309   (16.9)</w:t>
            </w:r>
          </w:p>
        </w:tc>
        <w:tc>
          <w:tcPr>
            <w:tcW w:w="0" w:type="auto"/>
          </w:tcPr>
          <w:p w14:paraId="00AF0658" w14:textId="53939BAE" w:rsidR="008F781E" w:rsidRPr="00AC5F7B" w:rsidRDefault="008F781E" w:rsidP="008F781E">
            <w:pPr>
              <w:jc w:val="right"/>
              <w:rPr>
                <w:rFonts w:eastAsia="Arial" w:cs="Arial"/>
                <w:sz w:val="16"/>
                <w:lang w:val="en-GB"/>
              </w:rPr>
            </w:pPr>
            <w:r>
              <w:rPr>
                <w:rFonts w:eastAsia="Arial" w:cs="Arial"/>
                <w:sz w:val="16"/>
              </w:rPr>
              <w:t>1,447   (20.5)</w:t>
            </w:r>
          </w:p>
        </w:tc>
        <w:tc>
          <w:tcPr>
            <w:tcW w:w="0" w:type="auto"/>
          </w:tcPr>
          <w:p w14:paraId="5593162A" w14:textId="7CF6AD6B" w:rsidR="008F781E" w:rsidRPr="00AC5F7B" w:rsidRDefault="008F781E" w:rsidP="008F781E">
            <w:pPr>
              <w:jc w:val="right"/>
              <w:rPr>
                <w:rFonts w:eastAsia="Arial" w:cs="Arial"/>
                <w:sz w:val="16"/>
                <w:lang w:val="en-GB"/>
              </w:rPr>
            </w:pPr>
            <w:r>
              <w:rPr>
                <w:rFonts w:eastAsia="Arial" w:cs="Arial"/>
                <w:sz w:val="16"/>
              </w:rPr>
              <w:t>1,735   (22.5)</w:t>
            </w:r>
          </w:p>
        </w:tc>
        <w:tc>
          <w:tcPr>
            <w:tcW w:w="0" w:type="auto"/>
          </w:tcPr>
          <w:p w14:paraId="06C63771" w14:textId="0F92C485" w:rsidR="008F781E" w:rsidRPr="00AC5F7B" w:rsidRDefault="008F781E" w:rsidP="008F781E">
            <w:pPr>
              <w:jc w:val="right"/>
              <w:rPr>
                <w:rFonts w:eastAsia="Arial" w:cs="Arial"/>
                <w:sz w:val="16"/>
                <w:lang w:val="en-GB"/>
              </w:rPr>
            </w:pPr>
            <w:r>
              <w:rPr>
                <w:rFonts w:eastAsia="Arial" w:cs="Arial"/>
                <w:sz w:val="16"/>
              </w:rPr>
              <w:t>898   (20.4)</w:t>
            </w:r>
          </w:p>
        </w:tc>
        <w:tc>
          <w:tcPr>
            <w:tcW w:w="0" w:type="auto"/>
          </w:tcPr>
          <w:p w14:paraId="7D499DAC" w14:textId="21DB1BE4" w:rsidR="008F781E" w:rsidRPr="00AC5F7B" w:rsidRDefault="008F781E" w:rsidP="008F781E">
            <w:pPr>
              <w:jc w:val="right"/>
              <w:rPr>
                <w:rFonts w:eastAsia="Arial" w:cs="Arial"/>
                <w:sz w:val="16"/>
                <w:lang w:val="en-GB"/>
              </w:rPr>
            </w:pPr>
            <w:r>
              <w:rPr>
                <w:rFonts w:eastAsia="Arial" w:cs="Arial"/>
                <w:sz w:val="16"/>
              </w:rPr>
              <w:t>132   (16.8)</w:t>
            </w:r>
          </w:p>
        </w:tc>
        <w:tc>
          <w:tcPr>
            <w:tcW w:w="0" w:type="auto"/>
          </w:tcPr>
          <w:p w14:paraId="0C32D576" w14:textId="77777777" w:rsidR="008F781E" w:rsidRPr="00AC5F7B" w:rsidRDefault="008F781E" w:rsidP="008F781E">
            <w:pPr>
              <w:jc w:val="right"/>
              <w:rPr>
                <w:rFonts w:eastAsia="Arial" w:cs="Arial"/>
                <w:sz w:val="16"/>
                <w:lang w:val="en-GB"/>
              </w:rPr>
            </w:pPr>
          </w:p>
        </w:tc>
        <w:tc>
          <w:tcPr>
            <w:tcW w:w="0" w:type="auto"/>
          </w:tcPr>
          <w:p w14:paraId="1533BAA7" w14:textId="6ECDA6B3" w:rsidR="008F781E" w:rsidRPr="00AC5F7B" w:rsidRDefault="008F781E" w:rsidP="008F781E">
            <w:pPr>
              <w:jc w:val="right"/>
              <w:rPr>
                <w:rFonts w:eastAsia="Arial" w:cs="Arial"/>
                <w:sz w:val="16"/>
                <w:lang w:val="en-GB"/>
              </w:rPr>
            </w:pPr>
            <w:r>
              <w:rPr>
                <w:rFonts w:eastAsia="Arial" w:cs="Arial"/>
                <w:sz w:val="16"/>
              </w:rPr>
              <w:t>4,603   (20.6)</w:t>
            </w:r>
          </w:p>
        </w:tc>
      </w:tr>
      <w:tr w:rsidR="008F781E" w:rsidRPr="00AC5F7B" w14:paraId="19E5235B" w14:textId="77777777" w:rsidTr="00C362BF">
        <w:tc>
          <w:tcPr>
            <w:tcW w:w="0" w:type="auto"/>
            <w:tcBorders>
              <w:bottom w:val="single" w:sz="4" w:space="0" w:color="auto"/>
            </w:tcBorders>
          </w:tcPr>
          <w:p w14:paraId="3170E9A7" w14:textId="77777777" w:rsidR="008F781E" w:rsidRPr="00AC5F7B" w:rsidRDefault="008F781E" w:rsidP="008F781E">
            <w:pPr>
              <w:rPr>
                <w:rFonts w:eastAsia="Arial" w:cs="Arial"/>
                <w:sz w:val="16"/>
                <w:lang w:val="en-GB"/>
              </w:rPr>
            </w:pPr>
            <w:r w:rsidRPr="00AC5F7B">
              <w:rPr>
                <w:rFonts w:eastAsia="Arial" w:cs="Arial"/>
                <w:sz w:val="16"/>
                <w:lang w:val="en-GB"/>
              </w:rPr>
              <w:t xml:space="preserve">    Other mental disorders</w:t>
            </w:r>
          </w:p>
        </w:tc>
        <w:tc>
          <w:tcPr>
            <w:tcW w:w="0" w:type="auto"/>
            <w:tcBorders>
              <w:bottom w:val="single" w:sz="4" w:space="0" w:color="auto"/>
            </w:tcBorders>
          </w:tcPr>
          <w:p w14:paraId="53C074DF" w14:textId="0F9C9DE8" w:rsidR="008F781E" w:rsidRPr="00AC5F7B" w:rsidRDefault="008F781E" w:rsidP="008F781E">
            <w:pPr>
              <w:jc w:val="right"/>
              <w:rPr>
                <w:rFonts w:eastAsia="Arial" w:cs="Arial"/>
                <w:sz w:val="16"/>
                <w:lang w:val="en-GB"/>
              </w:rPr>
            </w:pPr>
            <w:r>
              <w:rPr>
                <w:rFonts w:eastAsia="Arial" w:cs="Arial"/>
                <w:sz w:val="16"/>
              </w:rPr>
              <w:t>28   (10.0)</w:t>
            </w:r>
          </w:p>
        </w:tc>
        <w:tc>
          <w:tcPr>
            <w:tcW w:w="0" w:type="auto"/>
            <w:tcBorders>
              <w:bottom w:val="single" w:sz="4" w:space="0" w:color="auto"/>
            </w:tcBorders>
          </w:tcPr>
          <w:p w14:paraId="19507A9D" w14:textId="0DA470A0" w:rsidR="008F781E" w:rsidRPr="00AC5F7B" w:rsidRDefault="008F781E" w:rsidP="008F781E">
            <w:pPr>
              <w:jc w:val="right"/>
              <w:rPr>
                <w:rFonts w:eastAsia="Arial" w:cs="Arial"/>
                <w:sz w:val="16"/>
                <w:lang w:val="en-GB"/>
              </w:rPr>
            </w:pPr>
            <w:r>
              <w:rPr>
                <w:rFonts w:eastAsia="Arial" w:cs="Arial"/>
                <w:sz w:val="16"/>
              </w:rPr>
              <w:t>15     (5.1)</w:t>
            </w:r>
          </w:p>
        </w:tc>
        <w:tc>
          <w:tcPr>
            <w:tcW w:w="0" w:type="auto"/>
            <w:tcBorders>
              <w:bottom w:val="single" w:sz="4" w:space="0" w:color="auto"/>
            </w:tcBorders>
          </w:tcPr>
          <w:p w14:paraId="3F7C8638" w14:textId="149A9E03" w:rsidR="008F781E" w:rsidRPr="00AC5F7B" w:rsidRDefault="008F781E" w:rsidP="008F781E">
            <w:pPr>
              <w:jc w:val="right"/>
              <w:rPr>
                <w:rFonts w:eastAsia="Arial" w:cs="Arial"/>
                <w:sz w:val="16"/>
                <w:lang w:val="en-GB"/>
              </w:rPr>
            </w:pPr>
            <w:r>
              <w:rPr>
                <w:rFonts w:eastAsia="Arial" w:cs="Arial"/>
                <w:sz w:val="16"/>
              </w:rPr>
              <w:t>67     (3.7)</w:t>
            </w:r>
          </w:p>
        </w:tc>
        <w:tc>
          <w:tcPr>
            <w:tcW w:w="0" w:type="auto"/>
            <w:tcBorders>
              <w:bottom w:val="single" w:sz="4" w:space="0" w:color="auto"/>
            </w:tcBorders>
          </w:tcPr>
          <w:p w14:paraId="2735DA20" w14:textId="174BF75A" w:rsidR="008F781E" w:rsidRPr="00AC5F7B" w:rsidRDefault="008F781E" w:rsidP="008F781E">
            <w:pPr>
              <w:jc w:val="right"/>
              <w:rPr>
                <w:rFonts w:eastAsia="Arial" w:cs="Arial"/>
                <w:sz w:val="16"/>
                <w:lang w:val="en-GB"/>
              </w:rPr>
            </w:pPr>
            <w:r>
              <w:rPr>
                <w:rFonts w:eastAsia="Arial" w:cs="Arial"/>
                <w:sz w:val="16"/>
              </w:rPr>
              <w:t>402     (5.7)</w:t>
            </w:r>
          </w:p>
        </w:tc>
        <w:tc>
          <w:tcPr>
            <w:tcW w:w="0" w:type="auto"/>
            <w:tcBorders>
              <w:bottom w:val="single" w:sz="4" w:space="0" w:color="auto"/>
            </w:tcBorders>
          </w:tcPr>
          <w:p w14:paraId="57FDD7EA" w14:textId="024BEAEA" w:rsidR="008F781E" w:rsidRPr="00AC5F7B" w:rsidRDefault="008F781E" w:rsidP="008F781E">
            <w:pPr>
              <w:jc w:val="right"/>
              <w:rPr>
                <w:rFonts w:eastAsia="Arial" w:cs="Arial"/>
                <w:sz w:val="16"/>
                <w:lang w:val="en-GB"/>
              </w:rPr>
            </w:pPr>
            <w:r>
              <w:rPr>
                <w:rFonts w:eastAsia="Arial" w:cs="Arial"/>
                <w:sz w:val="16"/>
              </w:rPr>
              <w:t>483     (6.3)</w:t>
            </w:r>
          </w:p>
        </w:tc>
        <w:tc>
          <w:tcPr>
            <w:tcW w:w="0" w:type="auto"/>
            <w:tcBorders>
              <w:bottom w:val="single" w:sz="4" w:space="0" w:color="auto"/>
            </w:tcBorders>
          </w:tcPr>
          <w:p w14:paraId="40510120" w14:textId="038C421A" w:rsidR="008F781E" w:rsidRPr="00AC5F7B" w:rsidRDefault="008F781E" w:rsidP="008F781E">
            <w:pPr>
              <w:jc w:val="right"/>
              <w:rPr>
                <w:rFonts w:eastAsia="Arial" w:cs="Arial"/>
                <w:sz w:val="16"/>
                <w:lang w:val="en-GB"/>
              </w:rPr>
            </w:pPr>
            <w:r>
              <w:rPr>
                <w:rFonts w:eastAsia="Arial" w:cs="Arial"/>
                <w:sz w:val="16"/>
              </w:rPr>
              <w:t>338     (7.7)</w:t>
            </w:r>
          </w:p>
        </w:tc>
        <w:tc>
          <w:tcPr>
            <w:tcW w:w="0" w:type="auto"/>
            <w:tcBorders>
              <w:bottom w:val="single" w:sz="4" w:space="0" w:color="auto"/>
            </w:tcBorders>
          </w:tcPr>
          <w:p w14:paraId="7EA50FA6" w14:textId="7B509184" w:rsidR="008F781E" w:rsidRPr="00AC5F7B" w:rsidRDefault="008F781E" w:rsidP="008F781E">
            <w:pPr>
              <w:jc w:val="right"/>
              <w:rPr>
                <w:rFonts w:eastAsia="Arial" w:cs="Arial"/>
                <w:sz w:val="16"/>
                <w:lang w:val="en-GB"/>
              </w:rPr>
            </w:pPr>
            <w:r>
              <w:rPr>
                <w:rFonts w:eastAsia="Arial" w:cs="Arial"/>
                <w:sz w:val="16"/>
              </w:rPr>
              <w:t>68     (8.7)</w:t>
            </w:r>
          </w:p>
        </w:tc>
        <w:tc>
          <w:tcPr>
            <w:tcW w:w="0" w:type="auto"/>
            <w:tcBorders>
              <w:bottom w:val="single" w:sz="4" w:space="0" w:color="auto"/>
            </w:tcBorders>
          </w:tcPr>
          <w:p w14:paraId="1D564A25" w14:textId="77777777" w:rsidR="008F781E" w:rsidRPr="00AC5F7B" w:rsidRDefault="008F781E" w:rsidP="008F781E">
            <w:pPr>
              <w:jc w:val="right"/>
              <w:rPr>
                <w:rFonts w:eastAsia="Arial" w:cs="Arial"/>
                <w:sz w:val="16"/>
                <w:lang w:val="en-GB"/>
              </w:rPr>
            </w:pPr>
          </w:p>
        </w:tc>
        <w:tc>
          <w:tcPr>
            <w:tcW w:w="0" w:type="auto"/>
            <w:tcBorders>
              <w:bottom w:val="single" w:sz="4" w:space="0" w:color="auto"/>
            </w:tcBorders>
          </w:tcPr>
          <w:p w14:paraId="12672438" w14:textId="4CBB96BA" w:rsidR="008F781E" w:rsidRPr="00AC5F7B" w:rsidRDefault="008F781E" w:rsidP="008F781E">
            <w:pPr>
              <w:jc w:val="right"/>
              <w:rPr>
                <w:rFonts w:eastAsia="Arial" w:cs="Arial"/>
                <w:sz w:val="16"/>
                <w:lang w:val="en-GB"/>
              </w:rPr>
            </w:pPr>
            <w:r>
              <w:rPr>
                <w:rFonts w:eastAsia="Arial" w:cs="Arial"/>
                <w:sz w:val="16"/>
              </w:rPr>
              <w:t>1,401     (6.3)</w:t>
            </w:r>
          </w:p>
        </w:tc>
      </w:tr>
      <w:tr w:rsidR="008F781E" w:rsidRPr="00AC5F7B" w14:paraId="5E6426C6" w14:textId="77777777" w:rsidTr="00C362BF">
        <w:tc>
          <w:tcPr>
            <w:tcW w:w="0" w:type="auto"/>
            <w:tcBorders>
              <w:top w:val="single" w:sz="4" w:space="0" w:color="auto"/>
            </w:tcBorders>
          </w:tcPr>
          <w:p w14:paraId="068A1794" w14:textId="77777777" w:rsidR="008F781E" w:rsidRPr="00AC5F7B" w:rsidRDefault="008F781E" w:rsidP="008F781E">
            <w:pPr>
              <w:rPr>
                <w:rFonts w:eastAsia="Arial" w:cs="Arial"/>
                <w:b/>
                <w:sz w:val="16"/>
                <w:lang w:val="en-GB"/>
              </w:rPr>
            </w:pPr>
            <w:r w:rsidRPr="00AC5F7B">
              <w:rPr>
                <w:rFonts w:eastAsia="Arial" w:cs="Arial"/>
                <w:b/>
                <w:sz w:val="16"/>
                <w:lang w:val="en-GB"/>
              </w:rPr>
              <w:t>Women</w:t>
            </w:r>
          </w:p>
        </w:tc>
        <w:tc>
          <w:tcPr>
            <w:tcW w:w="0" w:type="auto"/>
            <w:tcBorders>
              <w:top w:val="single" w:sz="4" w:space="0" w:color="auto"/>
            </w:tcBorders>
          </w:tcPr>
          <w:p w14:paraId="7AB7411C" w14:textId="2DAC0E91" w:rsidR="008F781E" w:rsidRPr="008F781E" w:rsidRDefault="008F781E" w:rsidP="008F781E">
            <w:pPr>
              <w:jc w:val="right"/>
              <w:rPr>
                <w:rFonts w:eastAsia="Arial" w:cs="Arial"/>
                <w:b/>
                <w:sz w:val="16"/>
                <w:lang w:val="en-GB"/>
              </w:rPr>
            </w:pPr>
            <w:r w:rsidRPr="008F781E">
              <w:rPr>
                <w:rFonts w:eastAsia="Arial" w:cs="Arial"/>
                <w:b/>
                <w:sz w:val="16"/>
              </w:rPr>
              <w:t>339 (100.0)</w:t>
            </w:r>
          </w:p>
        </w:tc>
        <w:tc>
          <w:tcPr>
            <w:tcW w:w="0" w:type="auto"/>
            <w:tcBorders>
              <w:top w:val="single" w:sz="4" w:space="0" w:color="auto"/>
            </w:tcBorders>
          </w:tcPr>
          <w:p w14:paraId="6349BFCA" w14:textId="6860F1CF" w:rsidR="008F781E" w:rsidRPr="008F781E" w:rsidRDefault="008F781E" w:rsidP="008F781E">
            <w:pPr>
              <w:jc w:val="right"/>
              <w:rPr>
                <w:rFonts w:eastAsia="Arial" w:cs="Arial"/>
                <w:b/>
                <w:sz w:val="16"/>
                <w:lang w:val="en-GB"/>
              </w:rPr>
            </w:pPr>
            <w:r w:rsidRPr="008F781E">
              <w:rPr>
                <w:rFonts w:eastAsia="Arial" w:cs="Arial"/>
                <w:b/>
                <w:sz w:val="16"/>
              </w:rPr>
              <w:t>683 (100.0)</w:t>
            </w:r>
          </w:p>
        </w:tc>
        <w:tc>
          <w:tcPr>
            <w:tcW w:w="0" w:type="auto"/>
            <w:tcBorders>
              <w:top w:val="single" w:sz="4" w:space="0" w:color="auto"/>
            </w:tcBorders>
          </w:tcPr>
          <w:p w14:paraId="1F4F8286" w14:textId="57DF6B38" w:rsidR="008F781E" w:rsidRPr="008F781E" w:rsidRDefault="008F781E" w:rsidP="008F781E">
            <w:pPr>
              <w:jc w:val="right"/>
              <w:rPr>
                <w:rFonts w:eastAsia="Arial" w:cs="Arial"/>
                <w:b/>
                <w:sz w:val="16"/>
                <w:lang w:val="en-GB"/>
              </w:rPr>
            </w:pPr>
            <w:r w:rsidRPr="008F781E">
              <w:rPr>
                <w:rFonts w:eastAsia="Arial" w:cs="Arial"/>
                <w:b/>
                <w:sz w:val="16"/>
              </w:rPr>
              <w:t>5,425 (100.0)</w:t>
            </w:r>
          </w:p>
        </w:tc>
        <w:tc>
          <w:tcPr>
            <w:tcW w:w="0" w:type="auto"/>
            <w:tcBorders>
              <w:top w:val="single" w:sz="4" w:space="0" w:color="auto"/>
            </w:tcBorders>
          </w:tcPr>
          <w:p w14:paraId="484F15DD" w14:textId="5EF63F68" w:rsidR="008F781E" w:rsidRPr="008F781E" w:rsidRDefault="008F781E" w:rsidP="008F781E">
            <w:pPr>
              <w:jc w:val="right"/>
              <w:rPr>
                <w:rFonts w:eastAsia="Arial" w:cs="Arial"/>
                <w:b/>
                <w:sz w:val="16"/>
                <w:lang w:val="en-GB"/>
              </w:rPr>
            </w:pPr>
            <w:r w:rsidRPr="008F781E">
              <w:rPr>
                <w:rFonts w:eastAsia="Arial" w:cs="Arial"/>
                <w:b/>
                <w:sz w:val="16"/>
              </w:rPr>
              <w:t>12,461 (100.0)</w:t>
            </w:r>
          </w:p>
        </w:tc>
        <w:tc>
          <w:tcPr>
            <w:tcW w:w="0" w:type="auto"/>
            <w:tcBorders>
              <w:top w:val="single" w:sz="4" w:space="0" w:color="auto"/>
            </w:tcBorders>
          </w:tcPr>
          <w:p w14:paraId="1D068831" w14:textId="0DF7DF75" w:rsidR="008F781E" w:rsidRPr="008F781E" w:rsidRDefault="008F781E" w:rsidP="008F781E">
            <w:pPr>
              <w:jc w:val="right"/>
              <w:rPr>
                <w:rFonts w:eastAsia="Arial" w:cs="Arial"/>
                <w:b/>
                <w:sz w:val="16"/>
                <w:lang w:val="en-GB"/>
              </w:rPr>
            </w:pPr>
            <w:r w:rsidRPr="008F781E">
              <w:rPr>
                <w:rFonts w:eastAsia="Arial" w:cs="Arial"/>
                <w:b/>
                <w:sz w:val="16"/>
              </w:rPr>
              <w:t>8,653 (100.0)</w:t>
            </w:r>
          </w:p>
        </w:tc>
        <w:tc>
          <w:tcPr>
            <w:tcW w:w="0" w:type="auto"/>
            <w:tcBorders>
              <w:top w:val="single" w:sz="4" w:space="0" w:color="auto"/>
            </w:tcBorders>
          </w:tcPr>
          <w:p w14:paraId="1EA38F87" w14:textId="4AF74BEE" w:rsidR="008F781E" w:rsidRPr="008F781E" w:rsidRDefault="008F781E" w:rsidP="008F781E">
            <w:pPr>
              <w:jc w:val="right"/>
              <w:rPr>
                <w:rFonts w:eastAsia="Arial" w:cs="Arial"/>
                <w:b/>
                <w:sz w:val="16"/>
                <w:lang w:val="en-GB"/>
              </w:rPr>
            </w:pPr>
            <w:r w:rsidRPr="008F781E">
              <w:rPr>
                <w:rFonts w:eastAsia="Arial" w:cs="Arial"/>
                <w:b/>
                <w:sz w:val="16"/>
              </w:rPr>
              <w:t>3,946 (100.0)</w:t>
            </w:r>
          </w:p>
        </w:tc>
        <w:tc>
          <w:tcPr>
            <w:tcW w:w="0" w:type="auto"/>
            <w:tcBorders>
              <w:top w:val="single" w:sz="4" w:space="0" w:color="auto"/>
            </w:tcBorders>
          </w:tcPr>
          <w:p w14:paraId="03C5EBB7" w14:textId="162C0C5E" w:rsidR="008F781E" w:rsidRPr="008F781E" w:rsidRDefault="008F781E" w:rsidP="008F781E">
            <w:pPr>
              <w:jc w:val="right"/>
              <w:rPr>
                <w:rFonts w:eastAsia="Arial" w:cs="Arial"/>
                <w:b/>
                <w:sz w:val="16"/>
                <w:lang w:val="en-GB"/>
              </w:rPr>
            </w:pPr>
            <w:r w:rsidRPr="008F781E">
              <w:rPr>
                <w:rFonts w:eastAsia="Arial" w:cs="Arial"/>
                <w:b/>
                <w:sz w:val="16"/>
              </w:rPr>
              <w:t>521 (100.0)</w:t>
            </w:r>
          </w:p>
        </w:tc>
        <w:tc>
          <w:tcPr>
            <w:tcW w:w="0" w:type="auto"/>
            <w:tcBorders>
              <w:top w:val="single" w:sz="4" w:space="0" w:color="auto"/>
            </w:tcBorders>
          </w:tcPr>
          <w:p w14:paraId="5AF06B66" w14:textId="77777777" w:rsidR="008F781E" w:rsidRPr="008F781E" w:rsidRDefault="008F781E" w:rsidP="008F781E">
            <w:pPr>
              <w:jc w:val="right"/>
              <w:rPr>
                <w:rFonts w:eastAsia="Arial" w:cs="Arial"/>
                <w:b/>
                <w:sz w:val="16"/>
                <w:lang w:val="en-GB"/>
              </w:rPr>
            </w:pPr>
          </w:p>
        </w:tc>
        <w:tc>
          <w:tcPr>
            <w:tcW w:w="0" w:type="auto"/>
            <w:tcBorders>
              <w:top w:val="single" w:sz="4" w:space="0" w:color="auto"/>
            </w:tcBorders>
          </w:tcPr>
          <w:p w14:paraId="5455106E" w14:textId="5040F01F" w:rsidR="008F781E" w:rsidRPr="008F781E" w:rsidRDefault="008F781E" w:rsidP="008F781E">
            <w:pPr>
              <w:jc w:val="right"/>
              <w:rPr>
                <w:rFonts w:eastAsia="Arial" w:cs="Arial"/>
                <w:b/>
                <w:sz w:val="16"/>
                <w:lang w:val="en-GB"/>
              </w:rPr>
            </w:pPr>
            <w:r w:rsidRPr="008F781E">
              <w:rPr>
                <w:rFonts w:eastAsia="Arial" w:cs="Arial"/>
                <w:b/>
                <w:sz w:val="16"/>
              </w:rPr>
              <w:t>32,028 (100.0)</w:t>
            </w:r>
          </w:p>
        </w:tc>
      </w:tr>
      <w:tr w:rsidR="008F781E" w:rsidRPr="00AC5F7B" w14:paraId="2EDCED18" w14:textId="77777777" w:rsidTr="00C362BF">
        <w:tc>
          <w:tcPr>
            <w:tcW w:w="0" w:type="auto"/>
          </w:tcPr>
          <w:p w14:paraId="43305977" w14:textId="77777777" w:rsidR="008F781E" w:rsidRPr="00AC5F7B" w:rsidRDefault="008F781E" w:rsidP="008F781E">
            <w:pPr>
              <w:rPr>
                <w:rFonts w:eastAsia="Arial" w:cs="Arial"/>
                <w:sz w:val="16"/>
                <w:lang w:val="en-GB"/>
              </w:rPr>
            </w:pPr>
            <w:r w:rsidRPr="00AC5F7B">
              <w:rPr>
                <w:rFonts w:eastAsia="Arial" w:cs="Arial"/>
                <w:sz w:val="16"/>
                <w:lang w:val="en-GB"/>
              </w:rPr>
              <w:t xml:space="preserve">  Mental health diagnosis</w:t>
            </w:r>
          </w:p>
        </w:tc>
        <w:tc>
          <w:tcPr>
            <w:tcW w:w="0" w:type="auto"/>
          </w:tcPr>
          <w:p w14:paraId="30E4F469" w14:textId="1018AB99" w:rsidR="008F781E" w:rsidRPr="00AC5F7B" w:rsidRDefault="008F781E" w:rsidP="008F781E">
            <w:pPr>
              <w:jc w:val="right"/>
              <w:rPr>
                <w:rFonts w:eastAsia="Arial" w:cs="Arial"/>
                <w:sz w:val="16"/>
                <w:lang w:val="en-GB"/>
              </w:rPr>
            </w:pPr>
            <w:r>
              <w:rPr>
                <w:rFonts w:eastAsia="Arial" w:cs="Arial"/>
                <w:sz w:val="16"/>
              </w:rPr>
              <w:t>116   (34.2)</w:t>
            </w:r>
          </w:p>
        </w:tc>
        <w:tc>
          <w:tcPr>
            <w:tcW w:w="0" w:type="auto"/>
          </w:tcPr>
          <w:p w14:paraId="5A81333D" w14:textId="332CE6F6" w:rsidR="008F781E" w:rsidRPr="00AC5F7B" w:rsidRDefault="008F781E" w:rsidP="008F781E">
            <w:pPr>
              <w:jc w:val="right"/>
              <w:rPr>
                <w:rFonts w:eastAsia="Arial" w:cs="Arial"/>
                <w:sz w:val="16"/>
                <w:lang w:val="en-GB"/>
              </w:rPr>
            </w:pPr>
            <w:r>
              <w:rPr>
                <w:rFonts w:eastAsia="Arial" w:cs="Arial"/>
                <w:sz w:val="16"/>
              </w:rPr>
              <w:t>212   (31.0)</w:t>
            </w:r>
          </w:p>
        </w:tc>
        <w:tc>
          <w:tcPr>
            <w:tcW w:w="0" w:type="auto"/>
          </w:tcPr>
          <w:p w14:paraId="299795DC" w14:textId="4B2ED5FF" w:rsidR="008F781E" w:rsidRPr="00AC5F7B" w:rsidRDefault="008F781E" w:rsidP="008F781E">
            <w:pPr>
              <w:jc w:val="right"/>
              <w:rPr>
                <w:rFonts w:eastAsia="Arial" w:cs="Arial"/>
                <w:sz w:val="16"/>
                <w:lang w:val="en-GB"/>
              </w:rPr>
            </w:pPr>
            <w:r>
              <w:rPr>
                <w:rFonts w:eastAsia="Arial" w:cs="Arial"/>
                <w:sz w:val="16"/>
              </w:rPr>
              <w:t>1,714   (31.6)</w:t>
            </w:r>
          </w:p>
        </w:tc>
        <w:tc>
          <w:tcPr>
            <w:tcW w:w="0" w:type="auto"/>
          </w:tcPr>
          <w:p w14:paraId="375CE593" w14:textId="1562FA65" w:rsidR="008F781E" w:rsidRPr="00AC5F7B" w:rsidRDefault="008F781E" w:rsidP="008F781E">
            <w:pPr>
              <w:jc w:val="right"/>
              <w:rPr>
                <w:rFonts w:eastAsia="Arial" w:cs="Arial"/>
                <w:sz w:val="16"/>
                <w:lang w:val="en-GB"/>
              </w:rPr>
            </w:pPr>
            <w:r>
              <w:rPr>
                <w:rFonts w:eastAsia="Arial" w:cs="Arial"/>
                <w:sz w:val="16"/>
              </w:rPr>
              <w:t>5,375   (43.1)</w:t>
            </w:r>
          </w:p>
        </w:tc>
        <w:tc>
          <w:tcPr>
            <w:tcW w:w="0" w:type="auto"/>
          </w:tcPr>
          <w:p w14:paraId="01E00B47" w14:textId="79D1C491" w:rsidR="008F781E" w:rsidRPr="00AC5F7B" w:rsidRDefault="008F781E" w:rsidP="008F781E">
            <w:pPr>
              <w:jc w:val="right"/>
              <w:rPr>
                <w:rFonts w:eastAsia="Arial" w:cs="Arial"/>
                <w:sz w:val="16"/>
                <w:lang w:val="en-GB"/>
              </w:rPr>
            </w:pPr>
            <w:r>
              <w:rPr>
                <w:rFonts w:eastAsia="Arial" w:cs="Arial"/>
                <w:sz w:val="16"/>
              </w:rPr>
              <w:t>4,142   (47.9)</w:t>
            </w:r>
          </w:p>
        </w:tc>
        <w:tc>
          <w:tcPr>
            <w:tcW w:w="0" w:type="auto"/>
          </w:tcPr>
          <w:p w14:paraId="0B1D523A" w14:textId="5A5F670F" w:rsidR="008F781E" w:rsidRPr="00AC5F7B" w:rsidRDefault="008F781E" w:rsidP="008F781E">
            <w:pPr>
              <w:jc w:val="right"/>
              <w:rPr>
                <w:rFonts w:eastAsia="Arial" w:cs="Arial"/>
                <w:sz w:val="16"/>
                <w:lang w:val="en-GB"/>
              </w:rPr>
            </w:pPr>
            <w:r>
              <w:rPr>
                <w:rFonts w:eastAsia="Arial" w:cs="Arial"/>
                <w:sz w:val="16"/>
              </w:rPr>
              <w:t>1,832   (46.4)</w:t>
            </w:r>
          </w:p>
        </w:tc>
        <w:tc>
          <w:tcPr>
            <w:tcW w:w="0" w:type="auto"/>
          </w:tcPr>
          <w:p w14:paraId="7EE82DB8" w14:textId="6A7C19B5" w:rsidR="008F781E" w:rsidRPr="00AC5F7B" w:rsidRDefault="008F781E" w:rsidP="008F781E">
            <w:pPr>
              <w:jc w:val="right"/>
              <w:rPr>
                <w:rFonts w:eastAsia="Arial" w:cs="Arial"/>
                <w:sz w:val="16"/>
                <w:lang w:val="en-GB"/>
              </w:rPr>
            </w:pPr>
            <w:r>
              <w:rPr>
                <w:rFonts w:eastAsia="Arial" w:cs="Arial"/>
                <w:sz w:val="16"/>
              </w:rPr>
              <w:t>221   (42.4)</w:t>
            </w:r>
          </w:p>
        </w:tc>
        <w:tc>
          <w:tcPr>
            <w:tcW w:w="0" w:type="auto"/>
          </w:tcPr>
          <w:p w14:paraId="2C2EFAF3" w14:textId="77777777" w:rsidR="008F781E" w:rsidRPr="00AC5F7B" w:rsidRDefault="008F781E" w:rsidP="008F781E">
            <w:pPr>
              <w:jc w:val="right"/>
              <w:rPr>
                <w:rFonts w:eastAsia="Arial" w:cs="Arial"/>
                <w:sz w:val="16"/>
                <w:lang w:val="en-GB"/>
              </w:rPr>
            </w:pPr>
          </w:p>
        </w:tc>
        <w:tc>
          <w:tcPr>
            <w:tcW w:w="0" w:type="auto"/>
          </w:tcPr>
          <w:p w14:paraId="215E046F" w14:textId="4C1B8582" w:rsidR="008F781E" w:rsidRPr="00AC5F7B" w:rsidRDefault="008F781E" w:rsidP="008F781E">
            <w:pPr>
              <w:jc w:val="right"/>
              <w:rPr>
                <w:rFonts w:eastAsia="Arial" w:cs="Arial"/>
                <w:sz w:val="16"/>
                <w:lang w:val="en-GB"/>
              </w:rPr>
            </w:pPr>
            <w:r>
              <w:rPr>
                <w:rFonts w:eastAsia="Arial" w:cs="Arial"/>
                <w:sz w:val="16"/>
              </w:rPr>
              <w:t>13,612   (42.5)</w:t>
            </w:r>
          </w:p>
        </w:tc>
      </w:tr>
      <w:tr w:rsidR="008F781E" w:rsidRPr="00AC5F7B" w14:paraId="5A6F1DD3" w14:textId="77777777" w:rsidTr="00C362BF">
        <w:tc>
          <w:tcPr>
            <w:tcW w:w="0" w:type="auto"/>
          </w:tcPr>
          <w:p w14:paraId="24278379" w14:textId="3D145DE6" w:rsidR="008F781E" w:rsidRPr="00AC5F7B" w:rsidRDefault="008F781E" w:rsidP="008F781E">
            <w:pPr>
              <w:rPr>
                <w:rFonts w:eastAsia="Arial" w:cs="Arial"/>
                <w:sz w:val="16"/>
                <w:lang w:val="en-GB"/>
              </w:rPr>
            </w:pPr>
            <w:r w:rsidRPr="00AC5F7B">
              <w:rPr>
                <w:rFonts w:eastAsia="Arial" w:cs="Arial"/>
                <w:sz w:val="16"/>
                <w:lang w:val="en-GB"/>
              </w:rPr>
              <w:t xml:space="preserve">    Organic mental disorder</w:t>
            </w:r>
          </w:p>
        </w:tc>
        <w:tc>
          <w:tcPr>
            <w:tcW w:w="0" w:type="auto"/>
          </w:tcPr>
          <w:p w14:paraId="1AEB8802" w14:textId="0DFF8575" w:rsidR="008F781E" w:rsidRPr="00AC5F7B" w:rsidRDefault="008F781E" w:rsidP="008F781E">
            <w:pPr>
              <w:jc w:val="right"/>
              <w:rPr>
                <w:rFonts w:eastAsia="Arial" w:cs="Arial"/>
                <w:sz w:val="16"/>
                <w:lang w:val="en-GB"/>
              </w:rPr>
            </w:pPr>
            <w:r>
              <w:rPr>
                <w:rFonts w:eastAsia="Arial" w:cs="Arial"/>
                <w:sz w:val="16"/>
              </w:rPr>
              <w:t>2     (0.6)</w:t>
            </w:r>
          </w:p>
        </w:tc>
        <w:tc>
          <w:tcPr>
            <w:tcW w:w="0" w:type="auto"/>
          </w:tcPr>
          <w:p w14:paraId="58CD8067" w14:textId="513BB9C9" w:rsidR="008F781E" w:rsidRPr="00AC5F7B" w:rsidRDefault="008F781E" w:rsidP="008F781E">
            <w:pPr>
              <w:jc w:val="right"/>
              <w:rPr>
                <w:rFonts w:eastAsia="Arial" w:cs="Arial"/>
                <w:sz w:val="16"/>
                <w:lang w:val="en-GB"/>
              </w:rPr>
            </w:pPr>
            <w:r>
              <w:rPr>
                <w:rFonts w:eastAsia="Arial" w:cs="Arial"/>
                <w:sz w:val="16"/>
              </w:rPr>
              <w:t>5     (0.7)</w:t>
            </w:r>
          </w:p>
        </w:tc>
        <w:tc>
          <w:tcPr>
            <w:tcW w:w="0" w:type="auto"/>
          </w:tcPr>
          <w:p w14:paraId="5EC3DACA" w14:textId="3FF96F45" w:rsidR="008F781E" w:rsidRPr="00AC5F7B" w:rsidRDefault="008F781E" w:rsidP="008F781E">
            <w:pPr>
              <w:jc w:val="right"/>
              <w:rPr>
                <w:rFonts w:eastAsia="Arial" w:cs="Arial"/>
                <w:sz w:val="16"/>
                <w:lang w:val="en-GB"/>
              </w:rPr>
            </w:pPr>
            <w:r>
              <w:rPr>
                <w:rFonts w:eastAsia="Arial" w:cs="Arial"/>
                <w:sz w:val="16"/>
              </w:rPr>
              <w:t>23     (0.4)</w:t>
            </w:r>
          </w:p>
        </w:tc>
        <w:tc>
          <w:tcPr>
            <w:tcW w:w="0" w:type="auto"/>
          </w:tcPr>
          <w:p w14:paraId="1AAD5C64" w14:textId="13BE4D07" w:rsidR="008F781E" w:rsidRPr="00AC5F7B" w:rsidRDefault="008F781E" w:rsidP="008F781E">
            <w:pPr>
              <w:jc w:val="right"/>
              <w:rPr>
                <w:rFonts w:eastAsia="Arial" w:cs="Arial"/>
                <w:sz w:val="16"/>
                <w:lang w:val="en-GB"/>
              </w:rPr>
            </w:pPr>
            <w:r>
              <w:rPr>
                <w:rFonts w:eastAsia="Arial" w:cs="Arial"/>
                <w:sz w:val="16"/>
              </w:rPr>
              <w:t>99     (0.8)</w:t>
            </w:r>
          </w:p>
        </w:tc>
        <w:tc>
          <w:tcPr>
            <w:tcW w:w="0" w:type="auto"/>
          </w:tcPr>
          <w:p w14:paraId="07BE161D" w14:textId="6F6D5CD8" w:rsidR="008F781E" w:rsidRPr="00AC5F7B" w:rsidRDefault="008F781E" w:rsidP="008F781E">
            <w:pPr>
              <w:jc w:val="right"/>
              <w:rPr>
                <w:rFonts w:eastAsia="Arial" w:cs="Arial"/>
                <w:sz w:val="16"/>
                <w:lang w:val="en-GB"/>
              </w:rPr>
            </w:pPr>
            <w:r>
              <w:rPr>
                <w:rFonts w:eastAsia="Arial" w:cs="Arial"/>
                <w:sz w:val="16"/>
              </w:rPr>
              <w:t>89     (1.0)</w:t>
            </w:r>
          </w:p>
        </w:tc>
        <w:tc>
          <w:tcPr>
            <w:tcW w:w="0" w:type="auto"/>
          </w:tcPr>
          <w:p w14:paraId="22630957" w14:textId="10E9A211" w:rsidR="008F781E" w:rsidRPr="00AC5F7B" w:rsidRDefault="008F781E" w:rsidP="008F781E">
            <w:pPr>
              <w:jc w:val="right"/>
              <w:rPr>
                <w:rFonts w:eastAsia="Arial" w:cs="Arial"/>
                <w:sz w:val="16"/>
                <w:lang w:val="en-GB"/>
              </w:rPr>
            </w:pPr>
            <w:r>
              <w:rPr>
                <w:rFonts w:eastAsia="Arial" w:cs="Arial"/>
                <w:sz w:val="16"/>
              </w:rPr>
              <w:t>44     (1.1)</w:t>
            </w:r>
          </w:p>
        </w:tc>
        <w:tc>
          <w:tcPr>
            <w:tcW w:w="0" w:type="auto"/>
          </w:tcPr>
          <w:p w14:paraId="4C6A07ED" w14:textId="568C7C66" w:rsidR="008F781E" w:rsidRPr="00AC5F7B" w:rsidRDefault="008F781E" w:rsidP="008F781E">
            <w:pPr>
              <w:jc w:val="right"/>
              <w:rPr>
                <w:rFonts w:eastAsia="Arial" w:cs="Arial"/>
                <w:sz w:val="16"/>
                <w:lang w:val="en-GB"/>
              </w:rPr>
            </w:pPr>
            <w:r>
              <w:rPr>
                <w:rFonts w:eastAsia="Arial" w:cs="Arial"/>
                <w:sz w:val="16"/>
              </w:rPr>
              <w:t>18     (3.5)</w:t>
            </w:r>
          </w:p>
        </w:tc>
        <w:tc>
          <w:tcPr>
            <w:tcW w:w="0" w:type="auto"/>
          </w:tcPr>
          <w:p w14:paraId="1ABEE737" w14:textId="77777777" w:rsidR="008F781E" w:rsidRPr="00AC5F7B" w:rsidRDefault="008F781E" w:rsidP="008F781E">
            <w:pPr>
              <w:jc w:val="right"/>
              <w:rPr>
                <w:rFonts w:eastAsia="Arial" w:cs="Arial"/>
                <w:sz w:val="16"/>
                <w:lang w:val="en-GB"/>
              </w:rPr>
            </w:pPr>
          </w:p>
        </w:tc>
        <w:tc>
          <w:tcPr>
            <w:tcW w:w="0" w:type="auto"/>
          </w:tcPr>
          <w:p w14:paraId="28B8F3D6" w14:textId="50D41E4B" w:rsidR="008F781E" w:rsidRPr="00AC5F7B" w:rsidRDefault="008F781E" w:rsidP="008F781E">
            <w:pPr>
              <w:jc w:val="right"/>
              <w:rPr>
                <w:rFonts w:eastAsia="Arial" w:cs="Arial"/>
                <w:sz w:val="16"/>
                <w:lang w:val="en-GB"/>
              </w:rPr>
            </w:pPr>
            <w:r>
              <w:rPr>
                <w:rFonts w:eastAsia="Arial" w:cs="Arial"/>
                <w:sz w:val="16"/>
              </w:rPr>
              <w:t>280     (0.9)</w:t>
            </w:r>
          </w:p>
        </w:tc>
      </w:tr>
      <w:tr w:rsidR="008F781E" w:rsidRPr="00AC5F7B" w14:paraId="35F4A149" w14:textId="77777777" w:rsidTr="00C362BF">
        <w:tc>
          <w:tcPr>
            <w:tcW w:w="0" w:type="auto"/>
          </w:tcPr>
          <w:p w14:paraId="6C80723B" w14:textId="77777777" w:rsidR="008F781E" w:rsidRPr="00AC5F7B" w:rsidRDefault="008F781E" w:rsidP="008F781E">
            <w:pPr>
              <w:rPr>
                <w:rFonts w:eastAsia="Arial" w:cs="Arial"/>
                <w:sz w:val="16"/>
                <w:lang w:val="en-GB"/>
              </w:rPr>
            </w:pPr>
            <w:r w:rsidRPr="00AC5F7B">
              <w:rPr>
                <w:rFonts w:eastAsia="Arial" w:cs="Arial"/>
                <w:sz w:val="16"/>
                <w:lang w:val="en-GB"/>
              </w:rPr>
              <w:t xml:space="preserve">    Substance use disorder</w:t>
            </w:r>
          </w:p>
        </w:tc>
        <w:tc>
          <w:tcPr>
            <w:tcW w:w="0" w:type="auto"/>
          </w:tcPr>
          <w:p w14:paraId="16AB2A56" w14:textId="7BCBE58E" w:rsidR="008F781E" w:rsidRPr="00AC5F7B" w:rsidRDefault="008F781E" w:rsidP="008F781E">
            <w:pPr>
              <w:jc w:val="right"/>
              <w:rPr>
                <w:rFonts w:eastAsia="Arial" w:cs="Arial"/>
                <w:sz w:val="16"/>
                <w:lang w:val="en-GB"/>
              </w:rPr>
            </w:pPr>
            <w:r>
              <w:rPr>
                <w:rFonts w:eastAsia="Arial" w:cs="Arial"/>
                <w:sz w:val="16"/>
              </w:rPr>
              <w:t>0     (0.0)</w:t>
            </w:r>
          </w:p>
        </w:tc>
        <w:tc>
          <w:tcPr>
            <w:tcW w:w="0" w:type="auto"/>
          </w:tcPr>
          <w:p w14:paraId="3F83E41B" w14:textId="206550C2" w:rsidR="008F781E" w:rsidRPr="00AC5F7B" w:rsidRDefault="008F781E" w:rsidP="008F781E">
            <w:pPr>
              <w:jc w:val="right"/>
              <w:rPr>
                <w:rFonts w:eastAsia="Arial" w:cs="Arial"/>
                <w:sz w:val="16"/>
                <w:lang w:val="en-GB"/>
              </w:rPr>
            </w:pPr>
            <w:r>
              <w:rPr>
                <w:rFonts w:eastAsia="Arial" w:cs="Arial"/>
                <w:sz w:val="16"/>
              </w:rPr>
              <w:t>0     (0.0)</w:t>
            </w:r>
          </w:p>
        </w:tc>
        <w:tc>
          <w:tcPr>
            <w:tcW w:w="0" w:type="auto"/>
          </w:tcPr>
          <w:p w14:paraId="41D2C8DC" w14:textId="18CA5CB8" w:rsidR="008F781E" w:rsidRPr="00AC5F7B" w:rsidRDefault="008F781E" w:rsidP="008F781E">
            <w:pPr>
              <w:jc w:val="right"/>
              <w:rPr>
                <w:rFonts w:eastAsia="Arial" w:cs="Arial"/>
                <w:sz w:val="16"/>
                <w:lang w:val="en-GB"/>
              </w:rPr>
            </w:pPr>
            <w:r>
              <w:rPr>
                <w:rFonts w:eastAsia="Arial" w:cs="Arial"/>
                <w:sz w:val="16"/>
              </w:rPr>
              <w:t>19     (0.4)</w:t>
            </w:r>
          </w:p>
        </w:tc>
        <w:tc>
          <w:tcPr>
            <w:tcW w:w="0" w:type="auto"/>
          </w:tcPr>
          <w:p w14:paraId="4E706CB9" w14:textId="76DB03B4" w:rsidR="008F781E" w:rsidRPr="00AC5F7B" w:rsidRDefault="008F781E" w:rsidP="008F781E">
            <w:pPr>
              <w:jc w:val="right"/>
              <w:rPr>
                <w:rFonts w:eastAsia="Arial" w:cs="Arial"/>
                <w:sz w:val="16"/>
                <w:lang w:val="en-GB"/>
              </w:rPr>
            </w:pPr>
            <w:r>
              <w:rPr>
                <w:rFonts w:eastAsia="Arial" w:cs="Arial"/>
                <w:sz w:val="16"/>
              </w:rPr>
              <w:t>56     (0.4)</w:t>
            </w:r>
          </w:p>
        </w:tc>
        <w:tc>
          <w:tcPr>
            <w:tcW w:w="0" w:type="auto"/>
          </w:tcPr>
          <w:p w14:paraId="4A07D604" w14:textId="27838C47" w:rsidR="008F781E" w:rsidRPr="00AC5F7B" w:rsidRDefault="008F781E" w:rsidP="008F781E">
            <w:pPr>
              <w:jc w:val="right"/>
              <w:rPr>
                <w:rFonts w:eastAsia="Arial" w:cs="Arial"/>
                <w:sz w:val="16"/>
                <w:lang w:val="en-GB"/>
              </w:rPr>
            </w:pPr>
            <w:r>
              <w:rPr>
                <w:rFonts w:eastAsia="Arial" w:cs="Arial"/>
                <w:sz w:val="16"/>
              </w:rPr>
              <w:t>33     (0.4)</w:t>
            </w:r>
          </w:p>
        </w:tc>
        <w:tc>
          <w:tcPr>
            <w:tcW w:w="0" w:type="auto"/>
          </w:tcPr>
          <w:p w14:paraId="29AA2501" w14:textId="02574D49" w:rsidR="008F781E" w:rsidRPr="00AC5F7B" w:rsidRDefault="008F781E" w:rsidP="008F781E">
            <w:pPr>
              <w:jc w:val="right"/>
              <w:rPr>
                <w:rFonts w:eastAsia="Arial" w:cs="Arial"/>
                <w:sz w:val="16"/>
                <w:lang w:val="en-GB"/>
              </w:rPr>
            </w:pPr>
            <w:r>
              <w:rPr>
                <w:rFonts w:eastAsia="Arial" w:cs="Arial"/>
                <w:sz w:val="16"/>
              </w:rPr>
              <w:t>17     (0.4)</w:t>
            </w:r>
          </w:p>
        </w:tc>
        <w:tc>
          <w:tcPr>
            <w:tcW w:w="0" w:type="auto"/>
          </w:tcPr>
          <w:p w14:paraId="7F5A7120" w14:textId="3214F7AD" w:rsidR="008F781E" w:rsidRPr="00AC5F7B" w:rsidRDefault="008F781E" w:rsidP="008F781E">
            <w:pPr>
              <w:jc w:val="right"/>
              <w:rPr>
                <w:rFonts w:eastAsia="Arial" w:cs="Arial"/>
                <w:sz w:val="16"/>
                <w:lang w:val="en-GB"/>
              </w:rPr>
            </w:pPr>
            <w:r>
              <w:rPr>
                <w:rFonts w:eastAsia="Arial" w:cs="Arial"/>
                <w:sz w:val="16"/>
              </w:rPr>
              <w:t>3     (0.6)</w:t>
            </w:r>
          </w:p>
        </w:tc>
        <w:tc>
          <w:tcPr>
            <w:tcW w:w="0" w:type="auto"/>
          </w:tcPr>
          <w:p w14:paraId="4BB2C9B1" w14:textId="77777777" w:rsidR="008F781E" w:rsidRPr="00AC5F7B" w:rsidRDefault="008F781E" w:rsidP="008F781E">
            <w:pPr>
              <w:jc w:val="right"/>
              <w:rPr>
                <w:rFonts w:eastAsia="Arial" w:cs="Arial"/>
                <w:sz w:val="16"/>
                <w:lang w:val="en-GB"/>
              </w:rPr>
            </w:pPr>
          </w:p>
        </w:tc>
        <w:tc>
          <w:tcPr>
            <w:tcW w:w="0" w:type="auto"/>
          </w:tcPr>
          <w:p w14:paraId="24F068E3" w14:textId="4BE2D79B" w:rsidR="008F781E" w:rsidRPr="00AC5F7B" w:rsidRDefault="008F781E" w:rsidP="008F781E">
            <w:pPr>
              <w:jc w:val="right"/>
              <w:rPr>
                <w:rFonts w:eastAsia="Arial" w:cs="Arial"/>
                <w:sz w:val="16"/>
                <w:lang w:val="en-GB"/>
              </w:rPr>
            </w:pPr>
            <w:r>
              <w:rPr>
                <w:rFonts w:eastAsia="Arial" w:cs="Arial"/>
                <w:sz w:val="16"/>
              </w:rPr>
              <w:t>128     (0.4)</w:t>
            </w:r>
          </w:p>
        </w:tc>
      </w:tr>
      <w:tr w:rsidR="008F781E" w:rsidRPr="00AC5F7B" w14:paraId="1208BE5F" w14:textId="77777777" w:rsidTr="00C362BF">
        <w:tc>
          <w:tcPr>
            <w:tcW w:w="0" w:type="auto"/>
          </w:tcPr>
          <w:p w14:paraId="04DC38AD" w14:textId="77777777" w:rsidR="008F781E" w:rsidRPr="00AC5F7B" w:rsidRDefault="008F781E" w:rsidP="008F781E">
            <w:pPr>
              <w:rPr>
                <w:rFonts w:eastAsia="Arial" w:cs="Arial"/>
                <w:sz w:val="16"/>
                <w:lang w:val="en-GB"/>
              </w:rPr>
            </w:pPr>
            <w:r w:rsidRPr="00AC5F7B">
              <w:rPr>
                <w:rFonts w:eastAsia="Arial" w:cs="Arial"/>
                <w:sz w:val="16"/>
                <w:lang w:val="en-GB"/>
              </w:rPr>
              <w:t xml:space="preserve">    Serious mental disorder</w:t>
            </w:r>
          </w:p>
        </w:tc>
        <w:tc>
          <w:tcPr>
            <w:tcW w:w="0" w:type="auto"/>
          </w:tcPr>
          <w:p w14:paraId="0F76FF72" w14:textId="4937F3C3" w:rsidR="008F781E" w:rsidRPr="00AC5F7B" w:rsidRDefault="008F781E" w:rsidP="008F781E">
            <w:pPr>
              <w:jc w:val="right"/>
              <w:rPr>
                <w:rFonts w:eastAsia="Arial" w:cs="Arial"/>
                <w:sz w:val="16"/>
                <w:lang w:val="en-GB"/>
              </w:rPr>
            </w:pPr>
            <w:r>
              <w:rPr>
                <w:rFonts w:eastAsia="Arial" w:cs="Arial"/>
                <w:sz w:val="16"/>
              </w:rPr>
              <w:t>4     (1.2)</w:t>
            </w:r>
          </w:p>
        </w:tc>
        <w:tc>
          <w:tcPr>
            <w:tcW w:w="0" w:type="auto"/>
          </w:tcPr>
          <w:p w14:paraId="63326D89" w14:textId="4EE66B9A" w:rsidR="008F781E" w:rsidRPr="00AC5F7B" w:rsidRDefault="008F781E" w:rsidP="008F781E">
            <w:pPr>
              <w:jc w:val="right"/>
              <w:rPr>
                <w:rFonts w:eastAsia="Arial" w:cs="Arial"/>
                <w:sz w:val="16"/>
                <w:lang w:val="en-GB"/>
              </w:rPr>
            </w:pPr>
            <w:r>
              <w:rPr>
                <w:rFonts w:eastAsia="Arial" w:cs="Arial"/>
                <w:sz w:val="16"/>
              </w:rPr>
              <w:t>19     (2.8)</w:t>
            </w:r>
          </w:p>
        </w:tc>
        <w:tc>
          <w:tcPr>
            <w:tcW w:w="0" w:type="auto"/>
          </w:tcPr>
          <w:p w14:paraId="20A118A8" w14:textId="2F9D1739" w:rsidR="008F781E" w:rsidRPr="00AC5F7B" w:rsidRDefault="008F781E" w:rsidP="008F781E">
            <w:pPr>
              <w:jc w:val="right"/>
              <w:rPr>
                <w:rFonts w:eastAsia="Arial" w:cs="Arial"/>
                <w:sz w:val="16"/>
                <w:lang w:val="en-GB"/>
              </w:rPr>
            </w:pPr>
            <w:r>
              <w:rPr>
                <w:rFonts w:eastAsia="Arial" w:cs="Arial"/>
                <w:sz w:val="16"/>
              </w:rPr>
              <w:t>88     (1.6)</w:t>
            </w:r>
          </w:p>
        </w:tc>
        <w:tc>
          <w:tcPr>
            <w:tcW w:w="0" w:type="auto"/>
          </w:tcPr>
          <w:p w14:paraId="5F3BB07C" w14:textId="23EEB116" w:rsidR="008F781E" w:rsidRPr="00AC5F7B" w:rsidRDefault="008F781E" w:rsidP="008F781E">
            <w:pPr>
              <w:jc w:val="right"/>
              <w:rPr>
                <w:rFonts w:eastAsia="Arial" w:cs="Arial"/>
                <w:sz w:val="16"/>
                <w:lang w:val="en-GB"/>
              </w:rPr>
            </w:pPr>
            <w:r>
              <w:rPr>
                <w:rFonts w:eastAsia="Arial" w:cs="Arial"/>
                <w:sz w:val="16"/>
              </w:rPr>
              <w:t>357     (2.9)</w:t>
            </w:r>
          </w:p>
        </w:tc>
        <w:tc>
          <w:tcPr>
            <w:tcW w:w="0" w:type="auto"/>
          </w:tcPr>
          <w:p w14:paraId="0FEE5B84" w14:textId="4F7696E7" w:rsidR="008F781E" w:rsidRPr="00AC5F7B" w:rsidRDefault="008F781E" w:rsidP="008F781E">
            <w:pPr>
              <w:jc w:val="right"/>
              <w:rPr>
                <w:rFonts w:eastAsia="Arial" w:cs="Arial"/>
                <w:sz w:val="16"/>
                <w:lang w:val="en-GB"/>
              </w:rPr>
            </w:pPr>
            <w:r>
              <w:rPr>
                <w:rFonts w:eastAsia="Arial" w:cs="Arial"/>
                <w:sz w:val="16"/>
              </w:rPr>
              <w:t>246     (2.8)</w:t>
            </w:r>
          </w:p>
        </w:tc>
        <w:tc>
          <w:tcPr>
            <w:tcW w:w="0" w:type="auto"/>
          </w:tcPr>
          <w:p w14:paraId="4639A1F5" w14:textId="6064F6BC" w:rsidR="008F781E" w:rsidRPr="00AC5F7B" w:rsidRDefault="008F781E" w:rsidP="008F781E">
            <w:pPr>
              <w:jc w:val="right"/>
              <w:rPr>
                <w:rFonts w:eastAsia="Arial" w:cs="Arial"/>
                <w:sz w:val="16"/>
                <w:lang w:val="en-GB"/>
              </w:rPr>
            </w:pPr>
            <w:r>
              <w:rPr>
                <w:rFonts w:eastAsia="Arial" w:cs="Arial"/>
                <w:sz w:val="16"/>
              </w:rPr>
              <w:t>134     (3.4)</w:t>
            </w:r>
          </w:p>
        </w:tc>
        <w:tc>
          <w:tcPr>
            <w:tcW w:w="0" w:type="auto"/>
          </w:tcPr>
          <w:p w14:paraId="2C070707" w14:textId="562FFCD0" w:rsidR="008F781E" w:rsidRPr="00AC5F7B" w:rsidRDefault="008F781E" w:rsidP="008F781E">
            <w:pPr>
              <w:jc w:val="right"/>
              <w:rPr>
                <w:rFonts w:eastAsia="Arial" w:cs="Arial"/>
                <w:sz w:val="16"/>
                <w:lang w:val="en-GB"/>
              </w:rPr>
            </w:pPr>
            <w:r>
              <w:rPr>
                <w:rFonts w:eastAsia="Arial" w:cs="Arial"/>
                <w:sz w:val="16"/>
              </w:rPr>
              <w:t>18     (3.5)</w:t>
            </w:r>
          </w:p>
        </w:tc>
        <w:tc>
          <w:tcPr>
            <w:tcW w:w="0" w:type="auto"/>
          </w:tcPr>
          <w:p w14:paraId="24A554E9" w14:textId="77777777" w:rsidR="008F781E" w:rsidRPr="00AC5F7B" w:rsidRDefault="008F781E" w:rsidP="008F781E">
            <w:pPr>
              <w:jc w:val="right"/>
              <w:rPr>
                <w:rFonts w:eastAsia="Arial" w:cs="Arial"/>
                <w:sz w:val="16"/>
                <w:lang w:val="en-GB"/>
              </w:rPr>
            </w:pPr>
          </w:p>
        </w:tc>
        <w:tc>
          <w:tcPr>
            <w:tcW w:w="0" w:type="auto"/>
          </w:tcPr>
          <w:p w14:paraId="75B73F6A" w14:textId="203D6655" w:rsidR="008F781E" w:rsidRPr="00AC5F7B" w:rsidRDefault="008F781E" w:rsidP="008F781E">
            <w:pPr>
              <w:jc w:val="right"/>
              <w:rPr>
                <w:rFonts w:eastAsia="Arial" w:cs="Arial"/>
                <w:sz w:val="16"/>
                <w:lang w:val="en-GB"/>
              </w:rPr>
            </w:pPr>
            <w:r>
              <w:rPr>
                <w:rFonts w:eastAsia="Arial" w:cs="Arial"/>
                <w:sz w:val="16"/>
              </w:rPr>
              <w:t>866     (2.7)</w:t>
            </w:r>
          </w:p>
        </w:tc>
      </w:tr>
      <w:tr w:rsidR="008F781E" w:rsidRPr="00AC5F7B" w14:paraId="1464837B" w14:textId="77777777" w:rsidTr="00C362BF">
        <w:tc>
          <w:tcPr>
            <w:tcW w:w="0" w:type="auto"/>
          </w:tcPr>
          <w:p w14:paraId="747BF589" w14:textId="1875DC5C" w:rsidR="008F781E" w:rsidRPr="00AC5F7B" w:rsidRDefault="008F781E" w:rsidP="008F781E">
            <w:pPr>
              <w:rPr>
                <w:rFonts w:eastAsia="Arial" w:cs="Arial"/>
                <w:sz w:val="16"/>
                <w:lang w:val="en-GB"/>
              </w:rPr>
            </w:pPr>
            <w:r w:rsidRPr="00AC5F7B">
              <w:rPr>
                <w:rFonts w:eastAsia="Arial" w:cs="Arial"/>
                <w:sz w:val="16"/>
                <w:lang w:val="en-GB"/>
              </w:rPr>
              <w:t xml:space="preserve">    Depression</w:t>
            </w:r>
          </w:p>
        </w:tc>
        <w:tc>
          <w:tcPr>
            <w:tcW w:w="0" w:type="auto"/>
          </w:tcPr>
          <w:p w14:paraId="52877D5B" w14:textId="7B9A56C6" w:rsidR="008F781E" w:rsidRPr="00AC5F7B" w:rsidRDefault="008F781E" w:rsidP="008F781E">
            <w:pPr>
              <w:jc w:val="right"/>
              <w:rPr>
                <w:rFonts w:eastAsia="Arial" w:cs="Arial"/>
                <w:sz w:val="16"/>
                <w:lang w:val="en-GB"/>
              </w:rPr>
            </w:pPr>
            <w:r>
              <w:rPr>
                <w:rFonts w:eastAsia="Arial" w:cs="Arial"/>
                <w:sz w:val="16"/>
              </w:rPr>
              <w:t>64   (18.9)</w:t>
            </w:r>
          </w:p>
        </w:tc>
        <w:tc>
          <w:tcPr>
            <w:tcW w:w="0" w:type="auto"/>
          </w:tcPr>
          <w:p w14:paraId="32E0FE2D" w14:textId="777DE3D2" w:rsidR="008F781E" w:rsidRPr="00AC5F7B" w:rsidRDefault="008F781E" w:rsidP="008F781E">
            <w:pPr>
              <w:jc w:val="right"/>
              <w:rPr>
                <w:rFonts w:eastAsia="Arial" w:cs="Arial"/>
                <w:sz w:val="16"/>
                <w:lang w:val="en-GB"/>
              </w:rPr>
            </w:pPr>
            <w:r>
              <w:rPr>
                <w:rFonts w:eastAsia="Arial" w:cs="Arial"/>
                <w:sz w:val="16"/>
              </w:rPr>
              <w:t>113   (16.5)</w:t>
            </w:r>
          </w:p>
        </w:tc>
        <w:tc>
          <w:tcPr>
            <w:tcW w:w="0" w:type="auto"/>
          </w:tcPr>
          <w:p w14:paraId="7C83D052" w14:textId="2F7AB514" w:rsidR="008F781E" w:rsidRPr="00AC5F7B" w:rsidRDefault="008F781E" w:rsidP="008F781E">
            <w:pPr>
              <w:jc w:val="right"/>
              <w:rPr>
                <w:rFonts w:eastAsia="Arial" w:cs="Arial"/>
                <w:sz w:val="16"/>
                <w:lang w:val="en-GB"/>
              </w:rPr>
            </w:pPr>
            <w:r>
              <w:rPr>
                <w:rFonts w:eastAsia="Arial" w:cs="Arial"/>
                <w:sz w:val="16"/>
              </w:rPr>
              <w:t>951   (17.5)</w:t>
            </w:r>
          </w:p>
        </w:tc>
        <w:tc>
          <w:tcPr>
            <w:tcW w:w="0" w:type="auto"/>
          </w:tcPr>
          <w:p w14:paraId="67DBE108" w14:textId="3318F9F5" w:rsidR="008F781E" w:rsidRPr="00AC5F7B" w:rsidRDefault="008F781E" w:rsidP="008F781E">
            <w:pPr>
              <w:jc w:val="right"/>
              <w:rPr>
                <w:rFonts w:eastAsia="Arial" w:cs="Arial"/>
                <w:sz w:val="16"/>
                <w:lang w:val="en-GB"/>
              </w:rPr>
            </w:pPr>
            <w:r>
              <w:rPr>
                <w:rFonts w:eastAsia="Arial" w:cs="Arial"/>
                <w:sz w:val="16"/>
              </w:rPr>
              <w:t>3,041   (24.4)</w:t>
            </w:r>
          </w:p>
        </w:tc>
        <w:tc>
          <w:tcPr>
            <w:tcW w:w="0" w:type="auto"/>
          </w:tcPr>
          <w:p w14:paraId="7954EADC" w14:textId="2B35F5B4" w:rsidR="008F781E" w:rsidRPr="00AC5F7B" w:rsidRDefault="008F781E" w:rsidP="008F781E">
            <w:pPr>
              <w:jc w:val="right"/>
              <w:rPr>
                <w:rFonts w:eastAsia="Arial" w:cs="Arial"/>
                <w:sz w:val="16"/>
                <w:lang w:val="en-GB"/>
              </w:rPr>
            </w:pPr>
            <w:r>
              <w:rPr>
                <w:rFonts w:eastAsia="Arial" w:cs="Arial"/>
                <w:sz w:val="16"/>
              </w:rPr>
              <w:t>2,366   (27.3)</w:t>
            </w:r>
          </w:p>
        </w:tc>
        <w:tc>
          <w:tcPr>
            <w:tcW w:w="0" w:type="auto"/>
          </w:tcPr>
          <w:p w14:paraId="49C2FCE5" w14:textId="70824894" w:rsidR="008F781E" w:rsidRPr="00AC5F7B" w:rsidRDefault="008F781E" w:rsidP="008F781E">
            <w:pPr>
              <w:jc w:val="right"/>
              <w:rPr>
                <w:rFonts w:eastAsia="Arial" w:cs="Arial"/>
                <w:sz w:val="16"/>
                <w:lang w:val="en-GB"/>
              </w:rPr>
            </w:pPr>
            <w:r>
              <w:rPr>
                <w:rFonts w:eastAsia="Arial" w:cs="Arial"/>
                <w:sz w:val="16"/>
              </w:rPr>
              <w:t>992   (25.1)</w:t>
            </w:r>
          </w:p>
        </w:tc>
        <w:tc>
          <w:tcPr>
            <w:tcW w:w="0" w:type="auto"/>
          </w:tcPr>
          <w:p w14:paraId="586CCA83" w14:textId="68AA6FD9" w:rsidR="008F781E" w:rsidRPr="00AC5F7B" w:rsidRDefault="008F781E" w:rsidP="008F781E">
            <w:pPr>
              <w:jc w:val="right"/>
              <w:rPr>
                <w:rFonts w:eastAsia="Arial" w:cs="Arial"/>
                <w:sz w:val="16"/>
                <w:lang w:val="en-GB"/>
              </w:rPr>
            </w:pPr>
            <w:r>
              <w:rPr>
                <w:rFonts w:eastAsia="Arial" w:cs="Arial"/>
                <w:sz w:val="16"/>
              </w:rPr>
              <w:t>117   (22.5)</w:t>
            </w:r>
          </w:p>
        </w:tc>
        <w:tc>
          <w:tcPr>
            <w:tcW w:w="0" w:type="auto"/>
          </w:tcPr>
          <w:p w14:paraId="60A1DDF4" w14:textId="77777777" w:rsidR="008F781E" w:rsidRPr="00AC5F7B" w:rsidRDefault="008F781E" w:rsidP="008F781E">
            <w:pPr>
              <w:jc w:val="right"/>
              <w:rPr>
                <w:rFonts w:eastAsia="Arial" w:cs="Arial"/>
                <w:sz w:val="16"/>
                <w:lang w:val="en-GB"/>
              </w:rPr>
            </w:pPr>
          </w:p>
        </w:tc>
        <w:tc>
          <w:tcPr>
            <w:tcW w:w="0" w:type="auto"/>
          </w:tcPr>
          <w:p w14:paraId="3CCCB5BA" w14:textId="0BC3E95B" w:rsidR="008F781E" w:rsidRPr="00AC5F7B" w:rsidRDefault="008F781E" w:rsidP="008F781E">
            <w:pPr>
              <w:jc w:val="right"/>
              <w:rPr>
                <w:rFonts w:eastAsia="Arial" w:cs="Arial"/>
                <w:sz w:val="16"/>
                <w:lang w:val="en-GB"/>
              </w:rPr>
            </w:pPr>
            <w:r>
              <w:rPr>
                <w:rFonts w:eastAsia="Arial" w:cs="Arial"/>
                <w:sz w:val="16"/>
              </w:rPr>
              <w:t>7,644   (23.9)</w:t>
            </w:r>
          </w:p>
        </w:tc>
      </w:tr>
      <w:tr w:rsidR="008F781E" w:rsidRPr="00AC5F7B" w14:paraId="27E53A83" w14:textId="77777777" w:rsidTr="00C362BF">
        <w:tc>
          <w:tcPr>
            <w:tcW w:w="0" w:type="auto"/>
          </w:tcPr>
          <w:p w14:paraId="6F14B02A" w14:textId="760AC3D1" w:rsidR="008F781E" w:rsidRPr="00AC5F7B" w:rsidRDefault="008F781E" w:rsidP="008F781E">
            <w:pPr>
              <w:rPr>
                <w:rFonts w:eastAsia="Arial" w:cs="Arial"/>
                <w:sz w:val="16"/>
                <w:lang w:val="en-GB"/>
              </w:rPr>
            </w:pPr>
            <w:r w:rsidRPr="00AC5F7B">
              <w:rPr>
                <w:rFonts w:eastAsia="Arial" w:cs="Arial"/>
                <w:sz w:val="16"/>
                <w:lang w:val="en-GB"/>
              </w:rPr>
              <w:t xml:space="preserve">    Anxiety</w:t>
            </w:r>
          </w:p>
        </w:tc>
        <w:tc>
          <w:tcPr>
            <w:tcW w:w="0" w:type="auto"/>
          </w:tcPr>
          <w:p w14:paraId="07B73B17" w14:textId="12B24F6E" w:rsidR="008F781E" w:rsidRPr="00AC5F7B" w:rsidRDefault="008F781E" w:rsidP="008F781E">
            <w:pPr>
              <w:jc w:val="right"/>
              <w:rPr>
                <w:rFonts w:eastAsia="Arial" w:cs="Arial"/>
                <w:sz w:val="16"/>
                <w:lang w:val="en-GB"/>
              </w:rPr>
            </w:pPr>
            <w:r>
              <w:rPr>
                <w:rFonts w:eastAsia="Arial" w:cs="Arial"/>
                <w:sz w:val="16"/>
              </w:rPr>
              <w:t>57   (16.8)</w:t>
            </w:r>
          </w:p>
        </w:tc>
        <w:tc>
          <w:tcPr>
            <w:tcW w:w="0" w:type="auto"/>
          </w:tcPr>
          <w:p w14:paraId="1B629057" w14:textId="0BCE4254" w:rsidR="008F781E" w:rsidRPr="00AC5F7B" w:rsidRDefault="008F781E" w:rsidP="008F781E">
            <w:pPr>
              <w:jc w:val="right"/>
              <w:rPr>
                <w:rFonts w:eastAsia="Arial" w:cs="Arial"/>
                <w:sz w:val="16"/>
                <w:lang w:val="en-GB"/>
              </w:rPr>
            </w:pPr>
            <w:r>
              <w:rPr>
                <w:rFonts w:eastAsia="Arial" w:cs="Arial"/>
                <w:sz w:val="16"/>
              </w:rPr>
              <w:t>128   (18.7)</w:t>
            </w:r>
          </w:p>
        </w:tc>
        <w:tc>
          <w:tcPr>
            <w:tcW w:w="0" w:type="auto"/>
          </w:tcPr>
          <w:p w14:paraId="2F4808D0" w14:textId="014851E5" w:rsidR="008F781E" w:rsidRPr="00AC5F7B" w:rsidRDefault="008F781E" w:rsidP="008F781E">
            <w:pPr>
              <w:jc w:val="right"/>
              <w:rPr>
                <w:rFonts w:eastAsia="Arial" w:cs="Arial"/>
                <w:sz w:val="16"/>
                <w:lang w:val="en-GB"/>
              </w:rPr>
            </w:pPr>
            <w:r>
              <w:rPr>
                <w:rFonts w:eastAsia="Arial" w:cs="Arial"/>
                <w:sz w:val="16"/>
              </w:rPr>
              <w:t>1,159   (21.4)</w:t>
            </w:r>
          </w:p>
        </w:tc>
        <w:tc>
          <w:tcPr>
            <w:tcW w:w="0" w:type="auto"/>
          </w:tcPr>
          <w:p w14:paraId="7986D7AB" w14:textId="47CCB3CB" w:rsidR="008F781E" w:rsidRPr="00AC5F7B" w:rsidRDefault="008F781E" w:rsidP="008F781E">
            <w:pPr>
              <w:jc w:val="right"/>
              <w:rPr>
                <w:rFonts w:eastAsia="Arial" w:cs="Arial"/>
                <w:sz w:val="16"/>
                <w:lang w:val="en-GB"/>
              </w:rPr>
            </w:pPr>
            <w:r>
              <w:rPr>
                <w:rFonts w:eastAsia="Arial" w:cs="Arial"/>
                <w:sz w:val="16"/>
              </w:rPr>
              <w:t>3,877   (31.1)</w:t>
            </w:r>
          </w:p>
        </w:tc>
        <w:tc>
          <w:tcPr>
            <w:tcW w:w="0" w:type="auto"/>
          </w:tcPr>
          <w:p w14:paraId="450CBF98" w14:textId="73FB9C86" w:rsidR="008F781E" w:rsidRPr="00AC5F7B" w:rsidRDefault="008F781E" w:rsidP="008F781E">
            <w:pPr>
              <w:jc w:val="right"/>
              <w:rPr>
                <w:rFonts w:eastAsia="Arial" w:cs="Arial"/>
                <w:sz w:val="16"/>
                <w:lang w:val="en-GB"/>
              </w:rPr>
            </w:pPr>
            <w:r>
              <w:rPr>
                <w:rFonts w:eastAsia="Arial" w:cs="Arial"/>
                <w:sz w:val="16"/>
              </w:rPr>
              <w:t>2,967   (34.3)</w:t>
            </w:r>
          </w:p>
        </w:tc>
        <w:tc>
          <w:tcPr>
            <w:tcW w:w="0" w:type="auto"/>
          </w:tcPr>
          <w:p w14:paraId="151F0975" w14:textId="11FC1CDB" w:rsidR="008F781E" w:rsidRPr="00AC5F7B" w:rsidRDefault="008F781E" w:rsidP="008F781E">
            <w:pPr>
              <w:jc w:val="right"/>
              <w:rPr>
                <w:rFonts w:eastAsia="Arial" w:cs="Arial"/>
                <w:sz w:val="16"/>
                <w:lang w:val="en-GB"/>
              </w:rPr>
            </w:pPr>
            <w:r>
              <w:rPr>
                <w:rFonts w:eastAsia="Arial" w:cs="Arial"/>
                <w:sz w:val="16"/>
              </w:rPr>
              <w:t>1,315   (33.3)</w:t>
            </w:r>
          </w:p>
        </w:tc>
        <w:tc>
          <w:tcPr>
            <w:tcW w:w="0" w:type="auto"/>
          </w:tcPr>
          <w:p w14:paraId="62BA7BCF" w14:textId="6320F357" w:rsidR="008F781E" w:rsidRPr="00AC5F7B" w:rsidRDefault="008F781E" w:rsidP="008F781E">
            <w:pPr>
              <w:jc w:val="right"/>
              <w:rPr>
                <w:rFonts w:eastAsia="Arial" w:cs="Arial"/>
                <w:sz w:val="16"/>
                <w:lang w:val="en-GB"/>
              </w:rPr>
            </w:pPr>
            <w:r>
              <w:rPr>
                <w:rFonts w:eastAsia="Arial" w:cs="Arial"/>
                <w:sz w:val="16"/>
              </w:rPr>
              <w:t>142   (27.3)</w:t>
            </w:r>
          </w:p>
        </w:tc>
        <w:tc>
          <w:tcPr>
            <w:tcW w:w="0" w:type="auto"/>
          </w:tcPr>
          <w:p w14:paraId="272C97C8" w14:textId="77777777" w:rsidR="008F781E" w:rsidRPr="00AC5F7B" w:rsidRDefault="008F781E" w:rsidP="008F781E">
            <w:pPr>
              <w:jc w:val="right"/>
              <w:rPr>
                <w:rFonts w:eastAsia="Arial" w:cs="Arial"/>
                <w:sz w:val="16"/>
                <w:lang w:val="en-GB"/>
              </w:rPr>
            </w:pPr>
          </w:p>
        </w:tc>
        <w:tc>
          <w:tcPr>
            <w:tcW w:w="0" w:type="auto"/>
          </w:tcPr>
          <w:p w14:paraId="74C7967D" w14:textId="43DE6229" w:rsidR="008F781E" w:rsidRPr="00AC5F7B" w:rsidRDefault="008F781E" w:rsidP="008F781E">
            <w:pPr>
              <w:jc w:val="right"/>
              <w:rPr>
                <w:rFonts w:eastAsia="Arial" w:cs="Arial"/>
                <w:sz w:val="16"/>
                <w:lang w:val="en-GB"/>
              </w:rPr>
            </w:pPr>
            <w:r>
              <w:rPr>
                <w:rFonts w:eastAsia="Arial" w:cs="Arial"/>
                <w:sz w:val="16"/>
              </w:rPr>
              <w:t>9,645   (30.1)</w:t>
            </w:r>
          </w:p>
        </w:tc>
      </w:tr>
      <w:tr w:rsidR="008F781E" w:rsidRPr="00AC5F7B" w14:paraId="5A6F69C3" w14:textId="77777777" w:rsidTr="009B0C3A">
        <w:tc>
          <w:tcPr>
            <w:tcW w:w="0" w:type="auto"/>
            <w:tcBorders>
              <w:bottom w:val="single" w:sz="4" w:space="0" w:color="auto"/>
            </w:tcBorders>
          </w:tcPr>
          <w:p w14:paraId="20028C3B" w14:textId="77777777" w:rsidR="008F781E" w:rsidRPr="00AC5F7B" w:rsidRDefault="008F781E" w:rsidP="008F781E">
            <w:pPr>
              <w:rPr>
                <w:rFonts w:eastAsia="Arial" w:cs="Arial"/>
                <w:sz w:val="16"/>
                <w:lang w:val="en-GB"/>
              </w:rPr>
            </w:pPr>
            <w:r w:rsidRPr="00AC5F7B">
              <w:rPr>
                <w:rFonts w:eastAsia="Arial" w:cs="Arial"/>
                <w:sz w:val="16"/>
                <w:lang w:val="en-GB"/>
              </w:rPr>
              <w:t xml:space="preserve">    Other mental disorders</w:t>
            </w:r>
          </w:p>
        </w:tc>
        <w:tc>
          <w:tcPr>
            <w:tcW w:w="0" w:type="auto"/>
            <w:tcBorders>
              <w:bottom w:val="single" w:sz="4" w:space="0" w:color="auto"/>
            </w:tcBorders>
          </w:tcPr>
          <w:p w14:paraId="1CCA88B4" w14:textId="56BB83DC" w:rsidR="008F781E" w:rsidRPr="00AC5F7B" w:rsidRDefault="008F781E" w:rsidP="008F781E">
            <w:pPr>
              <w:jc w:val="right"/>
              <w:rPr>
                <w:rFonts w:eastAsia="Arial" w:cs="Arial"/>
                <w:sz w:val="16"/>
                <w:lang w:val="en-GB"/>
              </w:rPr>
            </w:pPr>
            <w:r>
              <w:rPr>
                <w:rFonts w:eastAsia="Arial" w:cs="Arial"/>
                <w:sz w:val="16"/>
              </w:rPr>
              <w:t>36   (10.6)</w:t>
            </w:r>
          </w:p>
        </w:tc>
        <w:tc>
          <w:tcPr>
            <w:tcW w:w="0" w:type="auto"/>
            <w:tcBorders>
              <w:bottom w:val="single" w:sz="4" w:space="0" w:color="auto"/>
            </w:tcBorders>
          </w:tcPr>
          <w:p w14:paraId="20EB2FFE" w14:textId="122C9FD2" w:rsidR="008F781E" w:rsidRPr="00AC5F7B" w:rsidRDefault="008F781E" w:rsidP="008F781E">
            <w:pPr>
              <w:jc w:val="right"/>
              <w:rPr>
                <w:rFonts w:eastAsia="Arial" w:cs="Arial"/>
                <w:sz w:val="16"/>
                <w:lang w:val="en-GB"/>
              </w:rPr>
            </w:pPr>
            <w:r>
              <w:rPr>
                <w:rFonts w:eastAsia="Arial" w:cs="Arial"/>
                <w:sz w:val="16"/>
              </w:rPr>
              <w:t>32     (4.7)</w:t>
            </w:r>
          </w:p>
        </w:tc>
        <w:tc>
          <w:tcPr>
            <w:tcW w:w="0" w:type="auto"/>
            <w:tcBorders>
              <w:bottom w:val="single" w:sz="4" w:space="0" w:color="auto"/>
            </w:tcBorders>
          </w:tcPr>
          <w:p w14:paraId="799CEB80" w14:textId="5F572EA2" w:rsidR="008F781E" w:rsidRPr="00AC5F7B" w:rsidRDefault="008F781E" w:rsidP="008F781E">
            <w:pPr>
              <w:jc w:val="right"/>
              <w:rPr>
                <w:rFonts w:eastAsia="Arial" w:cs="Arial"/>
                <w:sz w:val="16"/>
                <w:lang w:val="en-GB"/>
              </w:rPr>
            </w:pPr>
            <w:r>
              <w:rPr>
                <w:rFonts w:eastAsia="Arial" w:cs="Arial"/>
                <w:sz w:val="16"/>
              </w:rPr>
              <w:t>216     (4.0)</w:t>
            </w:r>
          </w:p>
        </w:tc>
        <w:tc>
          <w:tcPr>
            <w:tcW w:w="0" w:type="auto"/>
            <w:tcBorders>
              <w:bottom w:val="single" w:sz="4" w:space="0" w:color="auto"/>
            </w:tcBorders>
          </w:tcPr>
          <w:p w14:paraId="1403919A" w14:textId="074B3944" w:rsidR="008F781E" w:rsidRPr="00AC5F7B" w:rsidRDefault="008F781E" w:rsidP="008F781E">
            <w:pPr>
              <w:jc w:val="right"/>
              <w:rPr>
                <w:rFonts w:eastAsia="Arial" w:cs="Arial"/>
                <w:sz w:val="16"/>
                <w:lang w:val="en-GB"/>
              </w:rPr>
            </w:pPr>
            <w:r>
              <w:rPr>
                <w:rFonts w:eastAsia="Arial" w:cs="Arial"/>
                <w:sz w:val="16"/>
              </w:rPr>
              <w:t>802     (6.4)</w:t>
            </w:r>
          </w:p>
        </w:tc>
        <w:tc>
          <w:tcPr>
            <w:tcW w:w="0" w:type="auto"/>
            <w:tcBorders>
              <w:bottom w:val="single" w:sz="4" w:space="0" w:color="auto"/>
            </w:tcBorders>
          </w:tcPr>
          <w:p w14:paraId="67F57D69" w14:textId="23304213" w:rsidR="008F781E" w:rsidRPr="00AC5F7B" w:rsidRDefault="008F781E" w:rsidP="008F781E">
            <w:pPr>
              <w:jc w:val="right"/>
              <w:rPr>
                <w:rFonts w:eastAsia="Arial" w:cs="Arial"/>
                <w:sz w:val="16"/>
                <w:lang w:val="en-GB"/>
              </w:rPr>
            </w:pPr>
            <w:r>
              <w:rPr>
                <w:rFonts w:eastAsia="Arial" w:cs="Arial"/>
                <w:sz w:val="16"/>
              </w:rPr>
              <w:t>636     (7.4)</w:t>
            </w:r>
          </w:p>
        </w:tc>
        <w:tc>
          <w:tcPr>
            <w:tcW w:w="0" w:type="auto"/>
            <w:tcBorders>
              <w:bottom w:val="single" w:sz="4" w:space="0" w:color="auto"/>
            </w:tcBorders>
          </w:tcPr>
          <w:p w14:paraId="4FD91563" w14:textId="3FA277D7" w:rsidR="008F781E" w:rsidRPr="00AC5F7B" w:rsidRDefault="008F781E" w:rsidP="008F781E">
            <w:pPr>
              <w:jc w:val="right"/>
              <w:rPr>
                <w:rFonts w:eastAsia="Arial" w:cs="Arial"/>
                <w:sz w:val="16"/>
                <w:lang w:val="en-GB"/>
              </w:rPr>
            </w:pPr>
            <w:r>
              <w:rPr>
                <w:rFonts w:eastAsia="Arial" w:cs="Arial"/>
                <w:sz w:val="16"/>
              </w:rPr>
              <w:t>288     (7.3)</w:t>
            </w:r>
          </w:p>
        </w:tc>
        <w:tc>
          <w:tcPr>
            <w:tcW w:w="0" w:type="auto"/>
            <w:tcBorders>
              <w:bottom w:val="single" w:sz="4" w:space="0" w:color="auto"/>
            </w:tcBorders>
          </w:tcPr>
          <w:p w14:paraId="5616548D" w14:textId="5B66FE42" w:rsidR="008F781E" w:rsidRPr="00AC5F7B" w:rsidRDefault="008F781E" w:rsidP="008F781E">
            <w:pPr>
              <w:jc w:val="right"/>
              <w:rPr>
                <w:rFonts w:eastAsia="Arial" w:cs="Arial"/>
                <w:sz w:val="16"/>
                <w:lang w:val="en-GB"/>
              </w:rPr>
            </w:pPr>
            <w:r>
              <w:rPr>
                <w:rFonts w:eastAsia="Arial" w:cs="Arial"/>
                <w:sz w:val="16"/>
              </w:rPr>
              <w:t>35     (6.7)</w:t>
            </w:r>
          </w:p>
        </w:tc>
        <w:tc>
          <w:tcPr>
            <w:tcW w:w="0" w:type="auto"/>
            <w:tcBorders>
              <w:bottom w:val="single" w:sz="4" w:space="0" w:color="auto"/>
            </w:tcBorders>
          </w:tcPr>
          <w:p w14:paraId="31B67A0B" w14:textId="77777777" w:rsidR="008F781E" w:rsidRPr="00AC5F7B" w:rsidRDefault="008F781E" w:rsidP="008F781E">
            <w:pPr>
              <w:jc w:val="right"/>
              <w:rPr>
                <w:rFonts w:eastAsia="Arial" w:cs="Arial"/>
                <w:sz w:val="16"/>
                <w:lang w:val="en-GB"/>
              </w:rPr>
            </w:pPr>
          </w:p>
        </w:tc>
        <w:tc>
          <w:tcPr>
            <w:tcW w:w="0" w:type="auto"/>
            <w:tcBorders>
              <w:bottom w:val="single" w:sz="4" w:space="0" w:color="auto"/>
            </w:tcBorders>
          </w:tcPr>
          <w:p w14:paraId="4074C326" w14:textId="24D71875" w:rsidR="008F781E" w:rsidRPr="00AC5F7B" w:rsidRDefault="008F781E" w:rsidP="008F781E">
            <w:pPr>
              <w:jc w:val="right"/>
              <w:rPr>
                <w:rFonts w:eastAsia="Arial" w:cs="Arial"/>
                <w:sz w:val="16"/>
                <w:lang w:val="en-GB"/>
              </w:rPr>
            </w:pPr>
            <w:r>
              <w:rPr>
                <w:rFonts w:eastAsia="Arial" w:cs="Arial"/>
                <w:sz w:val="16"/>
              </w:rPr>
              <w:t>2,045     (6.4)</w:t>
            </w:r>
          </w:p>
        </w:tc>
      </w:tr>
      <w:tr w:rsidR="008F781E" w:rsidRPr="00AC5F7B" w14:paraId="2191A4D7" w14:textId="77777777" w:rsidTr="009B0C3A">
        <w:tc>
          <w:tcPr>
            <w:tcW w:w="0" w:type="auto"/>
            <w:tcBorders>
              <w:top w:val="single" w:sz="4" w:space="0" w:color="auto"/>
            </w:tcBorders>
          </w:tcPr>
          <w:p w14:paraId="7167F634" w14:textId="3A390202" w:rsidR="008F781E" w:rsidRPr="00AC5F7B" w:rsidRDefault="008F781E" w:rsidP="008F781E">
            <w:pPr>
              <w:rPr>
                <w:rFonts w:eastAsia="Arial" w:cs="Arial"/>
                <w:b/>
                <w:sz w:val="16"/>
                <w:lang w:val="en-GB"/>
              </w:rPr>
            </w:pPr>
            <w:r w:rsidRPr="00AC5F7B">
              <w:rPr>
                <w:rFonts w:eastAsia="Arial" w:cs="Arial"/>
                <w:b/>
                <w:sz w:val="16"/>
                <w:lang w:val="en-GB"/>
              </w:rPr>
              <w:t>Both sexes</w:t>
            </w:r>
          </w:p>
        </w:tc>
        <w:tc>
          <w:tcPr>
            <w:tcW w:w="0" w:type="auto"/>
            <w:tcBorders>
              <w:top w:val="single" w:sz="4" w:space="0" w:color="auto"/>
            </w:tcBorders>
          </w:tcPr>
          <w:p w14:paraId="3C5D225A" w14:textId="17274C37" w:rsidR="008F781E" w:rsidRPr="008F781E" w:rsidRDefault="008F781E" w:rsidP="008F781E">
            <w:pPr>
              <w:jc w:val="right"/>
              <w:rPr>
                <w:rFonts w:eastAsia="Arial" w:cs="Arial"/>
                <w:b/>
                <w:sz w:val="16"/>
                <w:lang w:val="en-GB"/>
              </w:rPr>
            </w:pPr>
            <w:r w:rsidRPr="008F781E">
              <w:rPr>
                <w:rFonts w:eastAsia="Arial" w:cs="Arial"/>
                <w:b/>
                <w:sz w:val="16"/>
              </w:rPr>
              <w:t>620 (100.0)</w:t>
            </w:r>
          </w:p>
        </w:tc>
        <w:tc>
          <w:tcPr>
            <w:tcW w:w="0" w:type="auto"/>
            <w:tcBorders>
              <w:top w:val="single" w:sz="4" w:space="0" w:color="auto"/>
            </w:tcBorders>
          </w:tcPr>
          <w:p w14:paraId="5BFB9B1A" w14:textId="74C0F8CA" w:rsidR="008F781E" w:rsidRPr="008F781E" w:rsidRDefault="008F781E" w:rsidP="008F781E">
            <w:pPr>
              <w:jc w:val="right"/>
              <w:rPr>
                <w:rFonts w:eastAsia="Arial" w:cs="Arial"/>
                <w:b/>
                <w:sz w:val="16"/>
                <w:lang w:val="en-GB"/>
              </w:rPr>
            </w:pPr>
            <w:r w:rsidRPr="008F781E">
              <w:rPr>
                <w:rFonts w:eastAsia="Arial" w:cs="Arial"/>
                <w:b/>
                <w:sz w:val="16"/>
              </w:rPr>
              <w:t>976 (100.0)</w:t>
            </w:r>
          </w:p>
        </w:tc>
        <w:tc>
          <w:tcPr>
            <w:tcW w:w="0" w:type="auto"/>
            <w:tcBorders>
              <w:top w:val="single" w:sz="4" w:space="0" w:color="auto"/>
            </w:tcBorders>
          </w:tcPr>
          <w:p w14:paraId="5E7A2E6D" w14:textId="11215054" w:rsidR="008F781E" w:rsidRPr="008F781E" w:rsidRDefault="008F781E" w:rsidP="008F781E">
            <w:pPr>
              <w:jc w:val="right"/>
              <w:rPr>
                <w:rFonts w:eastAsia="Arial" w:cs="Arial"/>
                <w:b/>
                <w:sz w:val="16"/>
                <w:lang w:val="en-GB"/>
              </w:rPr>
            </w:pPr>
            <w:r w:rsidRPr="008F781E">
              <w:rPr>
                <w:rFonts w:eastAsia="Arial" w:cs="Arial"/>
                <w:b/>
                <w:sz w:val="16"/>
              </w:rPr>
              <w:t>7,252 (100.0)</w:t>
            </w:r>
          </w:p>
        </w:tc>
        <w:tc>
          <w:tcPr>
            <w:tcW w:w="0" w:type="auto"/>
            <w:tcBorders>
              <w:top w:val="single" w:sz="4" w:space="0" w:color="auto"/>
            </w:tcBorders>
          </w:tcPr>
          <w:p w14:paraId="105400B7" w14:textId="6FF1911F" w:rsidR="008F781E" w:rsidRPr="008F781E" w:rsidRDefault="008F781E" w:rsidP="008F781E">
            <w:pPr>
              <w:jc w:val="right"/>
              <w:rPr>
                <w:rFonts w:eastAsia="Arial" w:cs="Arial"/>
                <w:b/>
                <w:sz w:val="16"/>
                <w:lang w:val="en-GB"/>
              </w:rPr>
            </w:pPr>
            <w:r w:rsidRPr="008F781E">
              <w:rPr>
                <w:rFonts w:eastAsia="Arial" w:cs="Arial"/>
                <w:b/>
                <w:sz w:val="16"/>
              </w:rPr>
              <w:t>19,523 (100.0)</w:t>
            </w:r>
          </w:p>
        </w:tc>
        <w:tc>
          <w:tcPr>
            <w:tcW w:w="0" w:type="auto"/>
            <w:tcBorders>
              <w:top w:val="single" w:sz="4" w:space="0" w:color="auto"/>
            </w:tcBorders>
          </w:tcPr>
          <w:p w14:paraId="01AC1C4A" w14:textId="7BA086D5" w:rsidR="008F781E" w:rsidRPr="008F781E" w:rsidRDefault="008F781E" w:rsidP="008F781E">
            <w:pPr>
              <w:jc w:val="right"/>
              <w:rPr>
                <w:rFonts w:eastAsia="Arial" w:cs="Arial"/>
                <w:b/>
                <w:sz w:val="16"/>
                <w:lang w:val="en-GB"/>
              </w:rPr>
            </w:pPr>
            <w:r w:rsidRPr="008F781E">
              <w:rPr>
                <w:rFonts w:eastAsia="Arial" w:cs="Arial"/>
                <w:b/>
                <w:sz w:val="16"/>
              </w:rPr>
              <w:t>16,362 (100.0)</w:t>
            </w:r>
          </w:p>
        </w:tc>
        <w:tc>
          <w:tcPr>
            <w:tcW w:w="0" w:type="auto"/>
            <w:tcBorders>
              <w:top w:val="single" w:sz="4" w:space="0" w:color="auto"/>
            </w:tcBorders>
          </w:tcPr>
          <w:p w14:paraId="42C5F203" w14:textId="328763E0" w:rsidR="008F781E" w:rsidRPr="008F781E" w:rsidRDefault="008F781E" w:rsidP="008F781E">
            <w:pPr>
              <w:jc w:val="right"/>
              <w:rPr>
                <w:rFonts w:eastAsia="Arial" w:cs="Arial"/>
                <w:b/>
                <w:sz w:val="16"/>
                <w:lang w:val="en-GB"/>
              </w:rPr>
            </w:pPr>
            <w:r w:rsidRPr="008F781E">
              <w:rPr>
                <w:rFonts w:eastAsia="Arial" w:cs="Arial"/>
                <w:b/>
                <w:sz w:val="16"/>
              </w:rPr>
              <w:t>8,340 (100.0)</w:t>
            </w:r>
          </w:p>
        </w:tc>
        <w:tc>
          <w:tcPr>
            <w:tcW w:w="0" w:type="auto"/>
            <w:tcBorders>
              <w:top w:val="single" w:sz="4" w:space="0" w:color="auto"/>
            </w:tcBorders>
          </w:tcPr>
          <w:p w14:paraId="3EE24099" w14:textId="5ADBD94D" w:rsidR="008F781E" w:rsidRPr="008F781E" w:rsidRDefault="008F781E" w:rsidP="008F781E">
            <w:pPr>
              <w:jc w:val="right"/>
              <w:rPr>
                <w:rFonts w:eastAsia="Arial" w:cs="Arial"/>
                <w:b/>
                <w:sz w:val="16"/>
                <w:lang w:val="en-GB"/>
              </w:rPr>
            </w:pPr>
            <w:r w:rsidRPr="008F781E">
              <w:rPr>
                <w:rFonts w:eastAsia="Arial" w:cs="Arial"/>
                <w:b/>
                <w:sz w:val="16"/>
              </w:rPr>
              <w:t>1,305 (100.0)</w:t>
            </w:r>
          </w:p>
        </w:tc>
        <w:tc>
          <w:tcPr>
            <w:tcW w:w="0" w:type="auto"/>
            <w:tcBorders>
              <w:top w:val="single" w:sz="4" w:space="0" w:color="auto"/>
            </w:tcBorders>
          </w:tcPr>
          <w:p w14:paraId="08D50075" w14:textId="77777777" w:rsidR="008F781E" w:rsidRPr="008F781E" w:rsidRDefault="008F781E" w:rsidP="008F781E">
            <w:pPr>
              <w:jc w:val="right"/>
              <w:rPr>
                <w:rFonts w:eastAsia="Arial" w:cs="Arial"/>
                <w:b/>
                <w:sz w:val="16"/>
                <w:lang w:val="en-GB"/>
              </w:rPr>
            </w:pPr>
          </w:p>
        </w:tc>
        <w:tc>
          <w:tcPr>
            <w:tcW w:w="0" w:type="auto"/>
            <w:tcBorders>
              <w:top w:val="single" w:sz="4" w:space="0" w:color="auto"/>
            </w:tcBorders>
          </w:tcPr>
          <w:p w14:paraId="6E7F37EE" w14:textId="1E783624" w:rsidR="008F781E" w:rsidRPr="008F781E" w:rsidRDefault="008F781E" w:rsidP="008F781E">
            <w:pPr>
              <w:jc w:val="right"/>
              <w:rPr>
                <w:rFonts w:eastAsia="Arial" w:cs="Arial"/>
                <w:b/>
                <w:sz w:val="16"/>
                <w:lang w:val="en-GB"/>
              </w:rPr>
            </w:pPr>
            <w:r w:rsidRPr="008F781E">
              <w:rPr>
                <w:rFonts w:eastAsia="Arial" w:cs="Arial"/>
                <w:b/>
                <w:sz w:val="16"/>
              </w:rPr>
              <w:t>54,378 (100.0)</w:t>
            </w:r>
          </w:p>
        </w:tc>
      </w:tr>
      <w:tr w:rsidR="008F781E" w:rsidRPr="00AC5F7B" w14:paraId="0A6E23D0" w14:textId="77777777" w:rsidTr="00C362BF">
        <w:tc>
          <w:tcPr>
            <w:tcW w:w="0" w:type="auto"/>
          </w:tcPr>
          <w:p w14:paraId="6B6D9DDA" w14:textId="5FA8C5C3" w:rsidR="008F781E" w:rsidRPr="00AC5F7B" w:rsidRDefault="008F781E" w:rsidP="008F781E">
            <w:pPr>
              <w:rPr>
                <w:rFonts w:eastAsia="Arial" w:cs="Arial"/>
                <w:sz w:val="16"/>
                <w:lang w:val="en-GB"/>
              </w:rPr>
            </w:pPr>
            <w:r w:rsidRPr="00AC5F7B">
              <w:rPr>
                <w:rFonts w:eastAsia="Arial" w:cs="Arial"/>
                <w:sz w:val="16"/>
                <w:lang w:val="en-GB"/>
              </w:rPr>
              <w:t xml:space="preserve">  Mental health diagnosis</w:t>
            </w:r>
          </w:p>
        </w:tc>
        <w:tc>
          <w:tcPr>
            <w:tcW w:w="0" w:type="auto"/>
          </w:tcPr>
          <w:p w14:paraId="674D948D" w14:textId="1AC6A63F" w:rsidR="008F781E" w:rsidRPr="00AC5F7B" w:rsidRDefault="008F781E" w:rsidP="008F781E">
            <w:pPr>
              <w:jc w:val="right"/>
              <w:rPr>
                <w:rFonts w:eastAsia="Arial" w:cs="Arial"/>
                <w:sz w:val="16"/>
                <w:lang w:val="en-GB"/>
              </w:rPr>
            </w:pPr>
            <w:r>
              <w:rPr>
                <w:rFonts w:eastAsia="Arial" w:cs="Arial"/>
                <w:sz w:val="16"/>
              </w:rPr>
              <w:t>189   (30.5)</w:t>
            </w:r>
          </w:p>
        </w:tc>
        <w:tc>
          <w:tcPr>
            <w:tcW w:w="0" w:type="auto"/>
          </w:tcPr>
          <w:p w14:paraId="2648D5D7" w14:textId="45997939" w:rsidR="008F781E" w:rsidRPr="00AC5F7B" w:rsidRDefault="008F781E" w:rsidP="008F781E">
            <w:pPr>
              <w:jc w:val="right"/>
              <w:rPr>
                <w:rFonts w:eastAsia="Arial" w:cs="Arial"/>
                <w:sz w:val="16"/>
                <w:lang w:val="en-GB"/>
              </w:rPr>
            </w:pPr>
            <w:r>
              <w:rPr>
                <w:rFonts w:eastAsia="Arial" w:cs="Arial"/>
                <w:sz w:val="16"/>
              </w:rPr>
              <w:t>290   (29.7)</w:t>
            </w:r>
          </w:p>
        </w:tc>
        <w:tc>
          <w:tcPr>
            <w:tcW w:w="0" w:type="auto"/>
          </w:tcPr>
          <w:p w14:paraId="5340732B" w14:textId="58AB4C01" w:rsidR="008F781E" w:rsidRPr="00AC5F7B" w:rsidRDefault="008F781E" w:rsidP="008F781E">
            <w:pPr>
              <w:jc w:val="right"/>
              <w:rPr>
                <w:rFonts w:eastAsia="Arial" w:cs="Arial"/>
                <w:sz w:val="16"/>
                <w:lang w:val="en-GB"/>
              </w:rPr>
            </w:pPr>
            <w:r>
              <w:rPr>
                <w:rFonts w:eastAsia="Arial" w:cs="Arial"/>
                <w:sz w:val="16"/>
              </w:rPr>
              <w:t>2,185   (30.1)</w:t>
            </w:r>
          </w:p>
        </w:tc>
        <w:tc>
          <w:tcPr>
            <w:tcW w:w="0" w:type="auto"/>
          </w:tcPr>
          <w:p w14:paraId="6A8F1F32" w14:textId="2A5EFAE9" w:rsidR="008F781E" w:rsidRPr="00AC5F7B" w:rsidRDefault="008F781E" w:rsidP="008F781E">
            <w:pPr>
              <w:jc w:val="right"/>
              <w:rPr>
                <w:rFonts w:eastAsia="Arial" w:cs="Arial"/>
                <w:sz w:val="16"/>
                <w:lang w:val="en-GB"/>
              </w:rPr>
            </w:pPr>
            <w:r>
              <w:rPr>
                <w:rFonts w:eastAsia="Arial" w:cs="Arial"/>
                <w:sz w:val="16"/>
              </w:rPr>
              <w:t>7,592   (38.9)</w:t>
            </w:r>
          </w:p>
        </w:tc>
        <w:tc>
          <w:tcPr>
            <w:tcW w:w="0" w:type="auto"/>
          </w:tcPr>
          <w:p w14:paraId="0FACB48F" w14:textId="7C1A8030" w:rsidR="008F781E" w:rsidRPr="00AC5F7B" w:rsidRDefault="008F781E" w:rsidP="008F781E">
            <w:pPr>
              <w:jc w:val="right"/>
              <w:rPr>
                <w:rFonts w:eastAsia="Arial" w:cs="Arial"/>
                <w:sz w:val="16"/>
                <w:lang w:val="en-GB"/>
              </w:rPr>
            </w:pPr>
            <w:r>
              <w:rPr>
                <w:rFonts w:eastAsia="Arial" w:cs="Arial"/>
                <w:sz w:val="16"/>
              </w:rPr>
              <w:t>6,785   (41.5)</w:t>
            </w:r>
          </w:p>
        </w:tc>
        <w:tc>
          <w:tcPr>
            <w:tcW w:w="0" w:type="auto"/>
          </w:tcPr>
          <w:p w14:paraId="6F977AEF" w14:textId="7360031E" w:rsidR="008F781E" w:rsidRPr="00AC5F7B" w:rsidRDefault="008F781E" w:rsidP="008F781E">
            <w:pPr>
              <w:jc w:val="right"/>
              <w:rPr>
                <w:rFonts w:eastAsia="Arial" w:cs="Arial"/>
                <w:sz w:val="16"/>
                <w:lang w:val="en-GB"/>
              </w:rPr>
            </w:pPr>
            <w:r>
              <w:rPr>
                <w:rFonts w:eastAsia="Arial" w:cs="Arial"/>
                <w:sz w:val="16"/>
              </w:rPr>
              <w:t>3,253   (39.0)</w:t>
            </w:r>
          </w:p>
        </w:tc>
        <w:tc>
          <w:tcPr>
            <w:tcW w:w="0" w:type="auto"/>
          </w:tcPr>
          <w:p w14:paraId="21540A61" w14:textId="3B897BAD" w:rsidR="008F781E" w:rsidRPr="00AC5F7B" w:rsidRDefault="008F781E" w:rsidP="008F781E">
            <w:pPr>
              <w:jc w:val="right"/>
              <w:rPr>
                <w:rFonts w:eastAsia="Arial" w:cs="Arial"/>
                <w:sz w:val="16"/>
                <w:lang w:val="en-GB"/>
              </w:rPr>
            </w:pPr>
            <w:r>
              <w:rPr>
                <w:rFonts w:eastAsia="Arial" w:cs="Arial"/>
                <w:sz w:val="16"/>
              </w:rPr>
              <w:t>449   (34.4)</w:t>
            </w:r>
          </w:p>
        </w:tc>
        <w:tc>
          <w:tcPr>
            <w:tcW w:w="0" w:type="auto"/>
          </w:tcPr>
          <w:p w14:paraId="301EDFEA" w14:textId="77777777" w:rsidR="008F781E" w:rsidRPr="00AC5F7B" w:rsidRDefault="008F781E" w:rsidP="008F781E">
            <w:pPr>
              <w:jc w:val="right"/>
              <w:rPr>
                <w:rFonts w:eastAsia="Arial" w:cs="Arial"/>
                <w:sz w:val="16"/>
                <w:lang w:val="en-GB"/>
              </w:rPr>
            </w:pPr>
          </w:p>
        </w:tc>
        <w:tc>
          <w:tcPr>
            <w:tcW w:w="0" w:type="auto"/>
          </w:tcPr>
          <w:p w14:paraId="2B80E216" w14:textId="3EDA41AB" w:rsidR="008F781E" w:rsidRPr="00AC5F7B" w:rsidRDefault="008F781E" w:rsidP="008F781E">
            <w:pPr>
              <w:jc w:val="right"/>
              <w:rPr>
                <w:rFonts w:eastAsia="Arial" w:cs="Arial"/>
                <w:sz w:val="16"/>
                <w:lang w:val="en-GB"/>
              </w:rPr>
            </w:pPr>
            <w:r>
              <w:rPr>
                <w:rFonts w:eastAsia="Arial" w:cs="Arial"/>
                <w:sz w:val="16"/>
              </w:rPr>
              <w:t>20,743   (38.1)</w:t>
            </w:r>
          </w:p>
        </w:tc>
      </w:tr>
      <w:tr w:rsidR="008F781E" w:rsidRPr="00AC5F7B" w14:paraId="5BA8DF80" w14:textId="77777777" w:rsidTr="00C362BF">
        <w:tc>
          <w:tcPr>
            <w:tcW w:w="0" w:type="auto"/>
          </w:tcPr>
          <w:p w14:paraId="3E60906B" w14:textId="69E686AC" w:rsidR="008F781E" w:rsidRPr="00AC5F7B" w:rsidRDefault="008F781E" w:rsidP="008F781E">
            <w:pPr>
              <w:rPr>
                <w:rFonts w:eastAsia="Arial" w:cs="Arial"/>
                <w:sz w:val="16"/>
                <w:lang w:val="en-GB"/>
              </w:rPr>
            </w:pPr>
            <w:r w:rsidRPr="00AC5F7B">
              <w:rPr>
                <w:rFonts w:eastAsia="Arial" w:cs="Arial"/>
                <w:sz w:val="16"/>
                <w:lang w:val="en-GB"/>
              </w:rPr>
              <w:t xml:space="preserve">    Organic mental disorder</w:t>
            </w:r>
          </w:p>
        </w:tc>
        <w:tc>
          <w:tcPr>
            <w:tcW w:w="0" w:type="auto"/>
          </w:tcPr>
          <w:p w14:paraId="19913902" w14:textId="2800129A" w:rsidR="008F781E" w:rsidRPr="00AC5F7B" w:rsidRDefault="008F781E" w:rsidP="008F781E">
            <w:pPr>
              <w:jc w:val="right"/>
              <w:rPr>
                <w:rFonts w:eastAsia="Arial" w:cs="Arial"/>
                <w:sz w:val="16"/>
                <w:lang w:val="en-GB"/>
              </w:rPr>
            </w:pPr>
            <w:r>
              <w:rPr>
                <w:rFonts w:eastAsia="Arial" w:cs="Arial"/>
                <w:sz w:val="16"/>
              </w:rPr>
              <w:t>4     (0.6)</w:t>
            </w:r>
          </w:p>
        </w:tc>
        <w:tc>
          <w:tcPr>
            <w:tcW w:w="0" w:type="auto"/>
          </w:tcPr>
          <w:p w14:paraId="7344B6EC" w14:textId="2D7C65B0" w:rsidR="008F781E" w:rsidRPr="00AC5F7B" w:rsidRDefault="008F781E" w:rsidP="008F781E">
            <w:pPr>
              <w:jc w:val="right"/>
              <w:rPr>
                <w:rFonts w:eastAsia="Arial" w:cs="Arial"/>
                <w:sz w:val="16"/>
                <w:lang w:val="en-GB"/>
              </w:rPr>
            </w:pPr>
            <w:r>
              <w:rPr>
                <w:rFonts w:eastAsia="Arial" w:cs="Arial"/>
                <w:sz w:val="16"/>
              </w:rPr>
              <w:t>7     (0.7)</w:t>
            </w:r>
          </w:p>
        </w:tc>
        <w:tc>
          <w:tcPr>
            <w:tcW w:w="0" w:type="auto"/>
          </w:tcPr>
          <w:p w14:paraId="2E2A7A97" w14:textId="30B2A1C5" w:rsidR="008F781E" w:rsidRPr="00AC5F7B" w:rsidRDefault="008F781E" w:rsidP="008F781E">
            <w:pPr>
              <w:jc w:val="right"/>
              <w:rPr>
                <w:rFonts w:eastAsia="Arial" w:cs="Arial"/>
                <w:sz w:val="16"/>
                <w:lang w:val="en-GB"/>
              </w:rPr>
            </w:pPr>
            <w:r>
              <w:rPr>
                <w:rFonts w:eastAsia="Arial" w:cs="Arial"/>
                <w:sz w:val="16"/>
              </w:rPr>
              <w:t>33     (0.5)</w:t>
            </w:r>
          </w:p>
        </w:tc>
        <w:tc>
          <w:tcPr>
            <w:tcW w:w="0" w:type="auto"/>
          </w:tcPr>
          <w:p w14:paraId="2EADBA43" w14:textId="0033EDE5" w:rsidR="008F781E" w:rsidRPr="00AC5F7B" w:rsidRDefault="008F781E" w:rsidP="008F781E">
            <w:pPr>
              <w:jc w:val="right"/>
              <w:rPr>
                <w:rFonts w:eastAsia="Arial" w:cs="Arial"/>
                <w:sz w:val="16"/>
                <w:lang w:val="en-GB"/>
              </w:rPr>
            </w:pPr>
            <w:r>
              <w:rPr>
                <w:rFonts w:eastAsia="Arial" w:cs="Arial"/>
                <w:sz w:val="16"/>
              </w:rPr>
              <w:t>152     (0.8)</w:t>
            </w:r>
          </w:p>
        </w:tc>
        <w:tc>
          <w:tcPr>
            <w:tcW w:w="0" w:type="auto"/>
          </w:tcPr>
          <w:p w14:paraId="59CF7A26" w14:textId="49B0425A" w:rsidR="008F781E" w:rsidRPr="00AC5F7B" w:rsidRDefault="008F781E" w:rsidP="008F781E">
            <w:pPr>
              <w:jc w:val="right"/>
              <w:rPr>
                <w:rFonts w:eastAsia="Arial" w:cs="Arial"/>
                <w:sz w:val="16"/>
                <w:lang w:val="en-GB"/>
              </w:rPr>
            </w:pPr>
            <w:r>
              <w:rPr>
                <w:rFonts w:eastAsia="Arial" w:cs="Arial"/>
                <w:sz w:val="16"/>
              </w:rPr>
              <w:t>167     (1.0)</w:t>
            </w:r>
          </w:p>
        </w:tc>
        <w:tc>
          <w:tcPr>
            <w:tcW w:w="0" w:type="auto"/>
          </w:tcPr>
          <w:p w14:paraId="078DED88" w14:textId="16ED856F" w:rsidR="008F781E" w:rsidRPr="00AC5F7B" w:rsidRDefault="008F781E" w:rsidP="008F781E">
            <w:pPr>
              <w:jc w:val="right"/>
              <w:rPr>
                <w:rFonts w:eastAsia="Arial" w:cs="Arial"/>
                <w:sz w:val="16"/>
                <w:lang w:val="en-GB"/>
              </w:rPr>
            </w:pPr>
            <w:r>
              <w:rPr>
                <w:rFonts w:eastAsia="Arial" w:cs="Arial"/>
                <w:sz w:val="16"/>
              </w:rPr>
              <w:t>93     (1.1)</w:t>
            </w:r>
          </w:p>
        </w:tc>
        <w:tc>
          <w:tcPr>
            <w:tcW w:w="0" w:type="auto"/>
          </w:tcPr>
          <w:p w14:paraId="6ADE3932" w14:textId="69E88C8F" w:rsidR="008F781E" w:rsidRPr="00AC5F7B" w:rsidRDefault="008F781E" w:rsidP="008F781E">
            <w:pPr>
              <w:jc w:val="right"/>
              <w:rPr>
                <w:rFonts w:eastAsia="Arial" w:cs="Arial"/>
                <w:sz w:val="16"/>
                <w:lang w:val="en-GB"/>
              </w:rPr>
            </w:pPr>
            <w:r>
              <w:rPr>
                <w:rFonts w:eastAsia="Arial" w:cs="Arial"/>
                <w:sz w:val="16"/>
              </w:rPr>
              <w:t>32     (2.5)</w:t>
            </w:r>
          </w:p>
        </w:tc>
        <w:tc>
          <w:tcPr>
            <w:tcW w:w="0" w:type="auto"/>
          </w:tcPr>
          <w:p w14:paraId="6A45153E" w14:textId="77777777" w:rsidR="008F781E" w:rsidRPr="00AC5F7B" w:rsidRDefault="008F781E" w:rsidP="008F781E">
            <w:pPr>
              <w:jc w:val="right"/>
              <w:rPr>
                <w:rFonts w:eastAsia="Arial" w:cs="Arial"/>
                <w:sz w:val="16"/>
                <w:lang w:val="en-GB"/>
              </w:rPr>
            </w:pPr>
          </w:p>
        </w:tc>
        <w:tc>
          <w:tcPr>
            <w:tcW w:w="0" w:type="auto"/>
          </w:tcPr>
          <w:p w14:paraId="774CE2E2" w14:textId="5CA139EF" w:rsidR="008F781E" w:rsidRPr="00AC5F7B" w:rsidRDefault="008F781E" w:rsidP="008F781E">
            <w:pPr>
              <w:jc w:val="right"/>
              <w:rPr>
                <w:rFonts w:eastAsia="Arial" w:cs="Arial"/>
                <w:sz w:val="16"/>
                <w:lang w:val="en-GB"/>
              </w:rPr>
            </w:pPr>
            <w:r>
              <w:rPr>
                <w:rFonts w:eastAsia="Arial" w:cs="Arial"/>
                <w:sz w:val="16"/>
              </w:rPr>
              <w:t>488     (0.9)</w:t>
            </w:r>
          </w:p>
        </w:tc>
      </w:tr>
      <w:tr w:rsidR="008F781E" w:rsidRPr="00AC5F7B" w14:paraId="159C9827" w14:textId="77777777" w:rsidTr="00C362BF">
        <w:tc>
          <w:tcPr>
            <w:tcW w:w="0" w:type="auto"/>
          </w:tcPr>
          <w:p w14:paraId="789324D0" w14:textId="06F0BF42" w:rsidR="008F781E" w:rsidRPr="00AC5F7B" w:rsidRDefault="008F781E" w:rsidP="008F781E">
            <w:pPr>
              <w:rPr>
                <w:rFonts w:eastAsia="Arial" w:cs="Arial"/>
                <w:sz w:val="16"/>
                <w:lang w:val="en-GB"/>
              </w:rPr>
            </w:pPr>
            <w:r w:rsidRPr="00AC5F7B">
              <w:rPr>
                <w:rFonts w:eastAsia="Arial" w:cs="Arial"/>
                <w:sz w:val="16"/>
                <w:lang w:val="en-GB"/>
              </w:rPr>
              <w:t xml:space="preserve">    Substance use disorder</w:t>
            </w:r>
          </w:p>
        </w:tc>
        <w:tc>
          <w:tcPr>
            <w:tcW w:w="0" w:type="auto"/>
          </w:tcPr>
          <w:p w14:paraId="3FF82E4F" w14:textId="01BD0044" w:rsidR="008F781E" w:rsidRPr="00AC5F7B" w:rsidRDefault="008F781E" w:rsidP="008F781E">
            <w:pPr>
              <w:jc w:val="right"/>
              <w:rPr>
                <w:rFonts w:eastAsia="Arial" w:cs="Arial"/>
                <w:sz w:val="16"/>
                <w:lang w:val="en-GB"/>
              </w:rPr>
            </w:pPr>
            <w:r>
              <w:rPr>
                <w:rFonts w:eastAsia="Arial" w:cs="Arial"/>
                <w:sz w:val="16"/>
              </w:rPr>
              <w:t>2     (0.3)</w:t>
            </w:r>
          </w:p>
        </w:tc>
        <w:tc>
          <w:tcPr>
            <w:tcW w:w="0" w:type="auto"/>
          </w:tcPr>
          <w:p w14:paraId="2F155229" w14:textId="3C8DC250" w:rsidR="008F781E" w:rsidRPr="00AC5F7B" w:rsidRDefault="008F781E" w:rsidP="008F781E">
            <w:pPr>
              <w:jc w:val="right"/>
              <w:rPr>
                <w:rFonts w:eastAsia="Arial" w:cs="Arial"/>
                <w:sz w:val="16"/>
                <w:lang w:val="en-GB"/>
              </w:rPr>
            </w:pPr>
            <w:r>
              <w:rPr>
                <w:rFonts w:eastAsia="Arial" w:cs="Arial"/>
                <w:sz w:val="16"/>
              </w:rPr>
              <w:t>6     (0.6)</w:t>
            </w:r>
          </w:p>
        </w:tc>
        <w:tc>
          <w:tcPr>
            <w:tcW w:w="0" w:type="auto"/>
          </w:tcPr>
          <w:p w14:paraId="5FFDB0FB" w14:textId="11672349" w:rsidR="008F781E" w:rsidRPr="00AC5F7B" w:rsidRDefault="008F781E" w:rsidP="008F781E">
            <w:pPr>
              <w:jc w:val="right"/>
              <w:rPr>
                <w:rFonts w:eastAsia="Arial" w:cs="Arial"/>
                <w:sz w:val="16"/>
                <w:lang w:val="en-GB"/>
              </w:rPr>
            </w:pPr>
            <w:r>
              <w:rPr>
                <w:rFonts w:eastAsia="Arial" w:cs="Arial"/>
                <w:sz w:val="16"/>
              </w:rPr>
              <w:t>57     (0.8)</w:t>
            </w:r>
          </w:p>
        </w:tc>
        <w:tc>
          <w:tcPr>
            <w:tcW w:w="0" w:type="auto"/>
          </w:tcPr>
          <w:p w14:paraId="227B6EF8" w14:textId="6475D025" w:rsidR="008F781E" w:rsidRPr="00AC5F7B" w:rsidRDefault="008F781E" w:rsidP="008F781E">
            <w:pPr>
              <w:jc w:val="right"/>
              <w:rPr>
                <w:rFonts w:eastAsia="Arial" w:cs="Arial"/>
                <w:sz w:val="16"/>
                <w:lang w:val="en-GB"/>
              </w:rPr>
            </w:pPr>
            <w:r>
              <w:rPr>
                <w:rFonts w:eastAsia="Arial" w:cs="Arial"/>
                <w:sz w:val="16"/>
              </w:rPr>
              <w:t>177     (0.9)</w:t>
            </w:r>
          </w:p>
        </w:tc>
        <w:tc>
          <w:tcPr>
            <w:tcW w:w="0" w:type="auto"/>
          </w:tcPr>
          <w:p w14:paraId="745CD524" w14:textId="3C665CAF" w:rsidR="008F781E" w:rsidRPr="00AC5F7B" w:rsidRDefault="008F781E" w:rsidP="008F781E">
            <w:pPr>
              <w:jc w:val="right"/>
              <w:rPr>
                <w:rFonts w:eastAsia="Arial" w:cs="Arial"/>
                <w:sz w:val="16"/>
                <w:lang w:val="en-GB"/>
              </w:rPr>
            </w:pPr>
            <w:r>
              <w:rPr>
                <w:rFonts w:eastAsia="Arial" w:cs="Arial"/>
                <w:sz w:val="16"/>
              </w:rPr>
              <w:t>128     (0.8)</w:t>
            </w:r>
          </w:p>
        </w:tc>
        <w:tc>
          <w:tcPr>
            <w:tcW w:w="0" w:type="auto"/>
          </w:tcPr>
          <w:p w14:paraId="2869B6FF" w14:textId="65BBAA94" w:rsidR="008F781E" w:rsidRPr="00AC5F7B" w:rsidRDefault="008F781E" w:rsidP="008F781E">
            <w:pPr>
              <w:jc w:val="right"/>
              <w:rPr>
                <w:rFonts w:eastAsia="Arial" w:cs="Arial"/>
                <w:sz w:val="16"/>
                <w:lang w:val="en-GB"/>
              </w:rPr>
            </w:pPr>
            <w:r>
              <w:rPr>
                <w:rFonts w:eastAsia="Arial" w:cs="Arial"/>
                <w:sz w:val="16"/>
              </w:rPr>
              <w:t>55     (0.7)</w:t>
            </w:r>
          </w:p>
        </w:tc>
        <w:tc>
          <w:tcPr>
            <w:tcW w:w="0" w:type="auto"/>
          </w:tcPr>
          <w:p w14:paraId="7A9E2448" w14:textId="6D578A41" w:rsidR="008F781E" w:rsidRPr="00AC5F7B" w:rsidRDefault="008F781E" w:rsidP="008F781E">
            <w:pPr>
              <w:jc w:val="right"/>
              <w:rPr>
                <w:rFonts w:eastAsia="Arial" w:cs="Arial"/>
                <w:sz w:val="16"/>
                <w:lang w:val="en-GB"/>
              </w:rPr>
            </w:pPr>
            <w:r>
              <w:rPr>
                <w:rFonts w:eastAsia="Arial" w:cs="Arial"/>
                <w:sz w:val="16"/>
              </w:rPr>
              <w:t>4     (0.3)</w:t>
            </w:r>
          </w:p>
        </w:tc>
        <w:tc>
          <w:tcPr>
            <w:tcW w:w="0" w:type="auto"/>
          </w:tcPr>
          <w:p w14:paraId="1FE2E195" w14:textId="77777777" w:rsidR="008F781E" w:rsidRPr="00AC5F7B" w:rsidRDefault="008F781E" w:rsidP="008F781E">
            <w:pPr>
              <w:jc w:val="right"/>
              <w:rPr>
                <w:rFonts w:eastAsia="Arial" w:cs="Arial"/>
                <w:sz w:val="16"/>
                <w:lang w:val="en-GB"/>
              </w:rPr>
            </w:pPr>
          </w:p>
        </w:tc>
        <w:tc>
          <w:tcPr>
            <w:tcW w:w="0" w:type="auto"/>
          </w:tcPr>
          <w:p w14:paraId="5DF4DBAE" w14:textId="3FB04DFD" w:rsidR="008F781E" w:rsidRPr="00AC5F7B" w:rsidRDefault="008F781E" w:rsidP="008F781E">
            <w:pPr>
              <w:jc w:val="right"/>
              <w:rPr>
                <w:rFonts w:eastAsia="Arial" w:cs="Arial"/>
                <w:sz w:val="16"/>
                <w:lang w:val="en-GB"/>
              </w:rPr>
            </w:pPr>
            <w:r>
              <w:rPr>
                <w:rFonts w:eastAsia="Arial" w:cs="Arial"/>
                <w:sz w:val="16"/>
              </w:rPr>
              <w:t>429     (0.8)</w:t>
            </w:r>
          </w:p>
        </w:tc>
      </w:tr>
      <w:tr w:rsidR="008F781E" w:rsidRPr="00AC5F7B" w14:paraId="48B679EF" w14:textId="77777777" w:rsidTr="00C362BF">
        <w:tc>
          <w:tcPr>
            <w:tcW w:w="0" w:type="auto"/>
          </w:tcPr>
          <w:p w14:paraId="3385BFE6" w14:textId="7B5921BE" w:rsidR="008F781E" w:rsidRPr="00AC5F7B" w:rsidRDefault="008F781E" w:rsidP="008F781E">
            <w:pPr>
              <w:rPr>
                <w:rFonts w:eastAsia="Arial" w:cs="Arial"/>
                <w:sz w:val="16"/>
                <w:lang w:val="en-GB"/>
              </w:rPr>
            </w:pPr>
            <w:r w:rsidRPr="00AC5F7B">
              <w:rPr>
                <w:rFonts w:eastAsia="Arial" w:cs="Arial"/>
                <w:sz w:val="16"/>
                <w:lang w:val="en-GB"/>
              </w:rPr>
              <w:t xml:space="preserve">    Serious mental disorder</w:t>
            </w:r>
          </w:p>
        </w:tc>
        <w:tc>
          <w:tcPr>
            <w:tcW w:w="0" w:type="auto"/>
          </w:tcPr>
          <w:p w14:paraId="2D1FA915" w14:textId="21D20EEF" w:rsidR="008F781E" w:rsidRPr="00AC5F7B" w:rsidRDefault="008F781E" w:rsidP="008F781E">
            <w:pPr>
              <w:jc w:val="right"/>
              <w:rPr>
                <w:rFonts w:eastAsia="Arial" w:cs="Arial"/>
                <w:sz w:val="16"/>
                <w:lang w:val="en-GB"/>
              </w:rPr>
            </w:pPr>
            <w:r>
              <w:rPr>
                <w:rFonts w:eastAsia="Arial" w:cs="Arial"/>
                <w:sz w:val="16"/>
              </w:rPr>
              <w:t>4     (0.6)</w:t>
            </w:r>
          </w:p>
        </w:tc>
        <w:tc>
          <w:tcPr>
            <w:tcW w:w="0" w:type="auto"/>
          </w:tcPr>
          <w:p w14:paraId="32A64BE5" w14:textId="46BB094E" w:rsidR="008F781E" w:rsidRPr="00AC5F7B" w:rsidRDefault="008F781E" w:rsidP="008F781E">
            <w:pPr>
              <w:jc w:val="right"/>
              <w:rPr>
                <w:rFonts w:eastAsia="Arial" w:cs="Arial"/>
                <w:sz w:val="16"/>
                <w:lang w:val="en-GB"/>
              </w:rPr>
            </w:pPr>
            <w:r>
              <w:rPr>
                <w:rFonts w:eastAsia="Arial" w:cs="Arial"/>
                <w:sz w:val="16"/>
              </w:rPr>
              <w:t>24     (2.5)</w:t>
            </w:r>
          </w:p>
        </w:tc>
        <w:tc>
          <w:tcPr>
            <w:tcW w:w="0" w:type="auto"/>
          </w:tcPr>
          <w:p w14:paraId="30BA4BB0" w14:textId="6BD67014" w:rsidR="008F781E" w:rsidRPr="00AC5F7B" w:rsidRDefault="008F781E" w:rsidP="008F781E">
            <w:pPr>
              <w:jc w:val="right"/>
              <w:rPr>
                <w:rFonts w:eastAsia="Arial" w:cs="Arial"/>
                <w:sz w:val="16"/>
                <w:lang w:val="en-GB"/>
              </w:rPr>
            </w:pPr>
            <w:r>
              <w:rPr>
                <w:rFonts w:eastAsia="Arial" w:cs="Arial"/>
                <w:sz w:val="16"/>
              </w:rPr>
              <w:t>124     (1.7)</w:t>
            </w:r>
          </w:p>
        </w:tc>
        <w:tc>
          <w:tcPr>
            <w:tcW w:w="0" w:type="auto"/>
          </w:tcPr>
          <w:p w14:paraId="75F65AF4" w14:textId="5AE7CB00" w:rsidR="008F781E" w:rsidRPr="00AC5F7B" w:rsidRDefault="008F781E" w:rsidP="008F781E">
            <w:pPr>
              <w:jc w:val="right"/>
              <w:rPr>
                <w:rFonts w:eastAsia="Arial" w:cs="Arial"/>
                <w:sz w:val="16"/>
                <w:lang w:val="en-GB"/>
              </w:rPr>
            </w:pPr>
            <w:r>
              <w:rPr>
                <w:rFonts w:eastAsia="Arial" w:cs="Arial"/>
                <w:sz w:val="16"/>
              </w:rPr>
              <w:t>473     (2.4)</w:t>
            </w:r>
          </w:p>
        </w:tc>
        <w:tc>
          <w:tcPr>
            <w:tcW w:w="0" w:type="auto"/>
          </w:tcPr>
          <w:p w14:paraId="070C2F71" w14:textId="4C5E681D" w:rsidR="008F781E" w:rsidRPr="00AC5F7B" w:rsidRDefault="008F781E" w:rsidP="008F781E">
            <w:pPr>
              <w:jc w:val="right"/>
              <w:rPr>
                <w:rFonts w:eastAsia="Arial" w:cs="Arial"/>
                <w:sz w:val="16"/>
                <w:lang w:val="en-GB"/>
              </w:rPr>
            </w:pPr>
            <w:r>
              <w:rPr>
                <w:rFonts w:eastAsia="Arial" w:cs="Arial"/>
                <w:sz w:val="16"/>
              </w:rPr>
              <w:t>376     (2.3)</w:t>
            </w:r>
          </w:p>
        </w:tc>
        <w:tc>
          <w:tcPr>
            <w:tcW w:w="0" w:type="auto"/>
          </w:tcPr>
          <w:p w14:paraId="7984ABA2" w14:textId="4020D5DD" w:rsidR="008F781E" w:rsidRPr="00AC5F7B" w:rsidRDefault="008F781E" w:rsidP="008F781E">
            <w:pPr>
              <w:jc w:val="right"/>
              <w:rPr>
                <w:rFonts w:eastAsia="Arial" w:cs="Arial"/>
                <w:sz w:val="16"/>
                <w:lang w:val="en-GB"/>
              </w:rPr>
            </w:pPr>
            <w:r>
              <w:rPr>
                <w:rFonts w:eastAsia="Arial" w:cs="Arial"/>
                <w:sz w:val="16"/>
              </w:rPr>
              <w:t>209     (2.5)</w:t>
            </w:r>
          </w:p>
        </w:tc>
        <w:tc>
          <w:tcPr>
            <w:tcW w:w="0" w:type="auto"/>
          </w:tcPr>
          <w:p w14:paraId="71B95EC8" w14:textId="505D89A2" w:rsidR="008F781E" w:rsidRPr="00AC5F7B" w:rsidRDefault="008F781E" w:rsidP="008F781E">
            <w:pPr>
              <w:jc w:val="right"/>
              <w:rPr>
                <w:rFonts w:eastAsia="Arial" w:cs="Arial"/>
                <w:sz w:val="16"/>
                <w:lang w:val="en-GB"/>
              </w:rPr>
            </w:pPr>
            <w:r>
              <w:rPr>
                <w:rFonts w:eastAsia="Arial" w:cs="Arial"/>
                <w:sz w:val="16"/>
              </w:rPr>
              <w:t>25     (1.9)</w:t>
            </w:r>
          </w:p>
        </w:tc>
        <w:tc>
          <w:tcPr>
            <w:tcW w:w="0" w:type="auto"/>
          </w:tcPr>
          <w:p w14:paraId="6F762573" w14:textId="77777777" w:rsidR="008F781E" w:rsidRPr="00AC5F7B" w:rsidRDefault="008F781E" w:rsidP="008F781E">
            <w:pPr>
              <w:jc w:val="right"/>
              <w:rPr>
                <w:rFonts w:eastAsia="Arial" w:cs="Arial"/>
                <w:sz w:val="16"/>
                <w:lang w:val="en-GB"/>
              </w:rPr>
            </w:pPr>
          </w:p>
        </w:tc>
        <w:tc>
          <w:tcPr>
            <w:tcW w:w="0" w:type="auto"/>
          </w:tcPr>
          <w:p w14:paraId="2287A44A" w14:textId="57C5F6CF" w:rsidR="008F781E" w:rsidRPr="00AC5F7B" w:rsidRDefault="008F781E" w:rsidP="008F781E">
            <w:pPr>
              <w:jc w:val="right"/>
              <w:rPr>
                <w:rFonts w:eastAsia="Arial" w:cs="Arial"/>
                <w:sz w:val="16"/>
                <w:lang w:val="en-GB"/>
              </w:rPr>
            </w:pPr>
            <w:r>
              <w:rPr>
                <w:rFonts w:eastAsia="Arial" w:cs="Arial"/>
                <w:sz w:val="16"/>
              </w:rPr>
              <w:t>1,235     (2.3)</w:t>
            </w:r>
          </w:p>
        </w:tc>
      </w:tr>
      <w:tr w:rsidR="008F781E" w:rsidRPr="00AC5F7B" w14:paraId="7836F536" w14:textId="77777777" w:rsidTr="00C362BF">
        <w:tc>
          <w:tcPr>
            <w:tcW w:w="0" w:type="auto"/>
          </w:tcPr>
          <w:p w14:paraId="1B709181" w14:textId="678E1424" w:rsidR="008F781E" w:rsidRPr="00AC5F7B" w:rsidRDefault="008F781E" w:rsidP="008F781E">
            <w:pPr>
              <w:rPr>
                <w:rFonts w:eastAsia="Arial" w:cs="Arial"/>
                <w:sz w:val="16"/>
                <w:lang w:val="en-GB"/>
              </w:rPr>
            </w:pPr>
            <w:r w:rsidRPr="00AC5F7B">
              <w:rPr>
                <w:rFonts w:eastAsia="Arial" w:cs="Arial"/>
                <w:sz w:val="16"/>
                <w:lang w:val="en-GB"/>
              </w:rPr>
              <w:t xml:space="preserve">    Depression</w:t>
            </w:r>
          </w:p>
        </w:tc>
        <w:tc>
          <w:tcPr>
            <w:tcW w:w="0" w:type="auto"/>
          </w:tcPr>
          <w:p w14:paraId="488AC6DF" w14:textId="1AEA7A5D" w:rsidR="008F781E" w:rsidRPr="00AC5F7B" w:rsidRDefault="008F781E" w:rsidP="008F781E">
            <w:pPr>
              <w:jc w:val="right"/>
              <w:rPr>
                <w:rFonts w:eastAsia="Arial" w:cs="Arial"/>
                <w:sz w:val="16"/>
                <w:lang w:val="en-GB"/>
              </w:rPr>
            </w:pPr>
            <w:r>
              <w:rPr>
                <w:rFonts w:eastAsia="Arial" w:cs="Arial"/>
                <w:sz w:val="16"/>
              </w:rPr>
              <w:t>90   (14.5)</w:t>
            </w:r>
          </w:p>
        </w:tc>
        <w:tc>
          <w:tcPr>
            <w:tcW w:w="0" w:type="auto"/>
          </w:tcPr>
          <w:p w14:paraId="0EFC3E05" w14:textId="2EBF9EE1" w:rsidR="008F781E" w:rsidRPr="00AC5F7B" w:rsidRDefault="008F781E" w:rsidP="008F781E">
            <w:pPr>
              <w:jc w:val="right"/>
              <w:rPr>
                <w:rFonts w:eastAsia="Arial" w:cs="Arial"/>
                <w:sz w:val="16"/>
                <w:lang w:val="en-GB"/>
              </w:rPr>
            </w:pPr>
            <w:r>
              <w:rPr>
                <w:rFonts w:eastAsia="Arial" w:cs="Arial"/>
                <w:sz w:val="16"/>
              </w:rPr>
              <w:t>156   (16.0)</w:t>
            </w:r>
          </w:p>
        </w:tc>
        <w:tc>
          <w:tcPr>
            <w:tcW w:w="0" w:type="auto"/>
          </w:tcPr>
          <w:p w14:paraId="7DE3F398" w14:textId="72705D27" w:rsidR="008F781E" w:rsidRPr="00AC5F7B" w:rsidRDefault="008F781E" w:rsidP="008F781E">
            <w:pPr>
              <w:jc w:val="right"/>
              <w:rPr>
                <w:rFonts w:eastAsia="Arial" w:cs="Arial"/>
                <w:sz w:val="16"/>
                <w:lang w:val="en-GB"/>
              </w:rPr>
            </w:pPr>
            <w:r>
              <w:rPr>
                <w:rFonts w:eastAsia="Arial" w:cs="Arial"/>
                <w:sz w:val="16"/>
              </w:rPr>
              <w:t>1,181   (16.3)</w:t>
            </w:r>
          </w:p>
        </w:tc>
        <w:tc>
          <w:tcPr>
            <w:tcW w:w="0" w:type="auto"/>
          </w:tcPr>
          <w:p w14:paraId="2D050DC0" w14:textId="6A8D1D3B" w:rsidR="008F781E" w:rsidRPr="00AC5F7B" w:rsidRDefault="008F781E" w:rsidP="008F781E">
            <w:pPr>
              <w:jc w:val="right"/>
              <w:rPr>
                <w:rFonts w:eastAsia="Arial" w:cs="Arial"/>
                <w:sz w:val="16"/>
                <w:lang w:val="en-GB"/>
              </w:rPr>
            </w:pPr>
            <w:r>
              <w:rPr>
                <w:rFonts w:eastAsia="Arial" w:cs="Arial"/>
                <w:sz w:val="16"/>
              </w:rPr>
              <w:t>4,124   (21.1)</w:t>
            </w:r>
          </w:p>
        </w:tc>
        <w:tc>
          <w:tcPr>
            <w:tcW w:w="0" w:type="auto"/>
          </w:tcPr>
          <w:p w14:paraId="35ED3839" w14:textId="27AC5BFD" w:rsidR="008F781E" w:rsidRPr="00AC5F7B" w:rsidRDefault="008F781E" w:rsidP="008F781E">
            <w:pPr>
              <w:jc w:val="right"/>
              <w:rPr>
                <w:rFonts w:eastAsia="Arial" w:cs="Arial"/>
                <w:sz w:val="16"/>
                <w:lang w:val="en-GB"/>
              </w:rPr>
            </w:pPr>
            <w:r>
              <w:rPr>
                <w:rFonts w:eastAsia="Arial" w:cs="Arial"/>
                <w:sz w:val="16"/>
              </w:rPr>
              <w:t>3,645   (22.3)</w:t>
            </w:r>
          </w:p>
        </w:tc>
        <w:tc>
          <w:tcPr>
            <w:tcW w:w="0" w:type="auto"/>
          </w:tcPr>
          <w:p w14:paraId="6892A265" w14:textId="4B37F929" w:rsidR="008F781E" w:rsidRPr="00AC5F7B" w:rsidRDefault="008F781E" w:rsidP="008F781E">
            <w:pPr>
              <w:jc w:val="right"/>
              <w:rPr>
                <w:rFonts w:eastAsia="Arial" w:cs="Arial"/>
                <w:sz w:val="16"/>
                <w:lang w:val="en-GB"/>
              </w:rPr>
            </w:pPr>
            <w:r>
              <w:rPr>
                <w:rFonts w:eastAsia="Arial" w:cs="Arial"/>
                <w:sz w:val="16"/>
              </w:rPr>
              <w:t>1,605   (19.2)</w:t>
            </w:r>
          </w:p>
        </w:tc>
        <w:tc>
          <w:tcPr>
            <w:tcW w:w="0" w:type="auto"/>
          </w:tcPr>
          <w:p w14:paraId="5C6CE5AA" w14:textId="6D3151F5" w:rsidR="008F781E" w:rsidRPr="00AC5F7B" w:rsidRDefault="008F781E" w:rsidP="008F781E">
            <w:pPr>
              <w:jc w:val="right"/>
              <w:rPr>
                <w:rFonts w:eastAsia="Arial" w:cs="Arial"/>
                <w:sz w:val="16"/>
                <w:lang w:val="en-GB"/>
              </w:rPr>
            </w:pPr>
            <w:r>
              <w:rPr>
                <w:rFonts w:eastAsia="Arial" w:cs="Arial"/>
                <w:sz w:val="16"/>
              </w:rPr>
              <w:t>199   (15.2)</w:t>
            </w:r>
          </w:p>
        </w:tc>
        <w:tc>
          <w:tcPr>
            <w:tcW w:w="0" w:type="auto"/>
          </w:tcPr>
          <w:p w14:paraId="58B396F4" w14:textId="77777777" w:rsidR="008F781E" w:rsidRPr="00AC5F7B" w:rsidRDefault="008F781E" w:rsidP="008F781E">
            <w:pPr>
              <w:jc w:val="right"/>
              <w:rPr>
                <w:rFonts w:eastAsia="Arial" w:cs="Arial"/>
                <w:sz w:val="16"/>
                <w:lang w:val="en-GB"/>
              </w:rPr>
            </w:pPr>
          </w:p>
        </w:tc>
        <w:tc>
          <w:tcPr>
            <w:tcW w:w="0" w:type="auto"/>
          </w:tcPr>
          <w:p w14:paraId="7CB2F391" w14:textId="6C366C14" w:rsidR="008F781E" w:rsidRPr="00AC5F7B" w:rsidRDefault="008F781E" w:rsidP="008F781E">
            <w:pPr>
              <w:jc w:val="right"/>
              <w:rPr>
                <w:rFonts w:eastAsia="Arial" w:cs="Arial"/>
                <w:sz w:val="16"/>
                <w:lang w:val="en-GB"/>
              </w:rPr>
            </w:pPr>
            <w:r>
              <w:rPr>
                <w:rFonts w:eastAsia="Arial" w:cs="Arial"/>
                <w:sz w:val="16"/>
              </w:rPr>
              <w:t>11,000   (20.2)</w:t>
            </w:r>
          </w:p>
        </w:tc>
      </w:tr>
      <w:tr w:rsidR="008F781E" w:rsidRPr="00AC5F7B" w14:paraId="2B69B1FF" w14:textId="77777777" w:rsidTr="00C362BF">
        <w:tc>
          <w:tcPr>
            <w:tcW w:w="0" w:type="auto"/>
          </w:tcPr>
          <w:p w14:paraId="6F6A1C6A" w14:textId="4907F87F" w:rsidR="008F781E" w:rsidRPr="00AC5F7B" w:rsidRDefault="008F781E" w:rsidP="008F781E">
            <w:pPr>
              <w:rPr>
                <w:rFonts w:eastAsia="Arial" w:cs="Arial"/>
                <w:sz w:val="16"/>
                <w:lang w:val="en-GB"/>
              </w:rPr>
            </w:pPr>
            <w:r w:rsidRPr="00AC5F7B">
              <w:rPr>
                <w:rFonts w:eastAsia="Arial" w:cs="Arial"/>
                <w:sz w:val="16"/>
                <w:lang w:val="en-GB"/>
              </w:rPr>
              <w:t xml:space="preserve">    Anxiety</w:t>
            </w:r>
          </w:p>
        </w:tc>
        <w:tc>
          <w:tcPr>
            <w:tcW w:w="0" w:type="auto"/>
          </w:tcPr>
          <w:p w14:paraId="54D0FBD4" w14:textId="034B9574" w:rsidR="008F781E" w:rsidRPr="00AC5F7B" w:rsidRDefault="008F781E" w:rsidP="008F781E">
            <w:pPr>
              <w:jc w:val="right"/>
              <w:rPr>
                <w:rFonts w:eastAsia="Arial" w:cs="Arial"/>
                <w:sz w:val="16"/>
                <w:lang w:val="en-GB"/>
              </w:rPr>
            </w:pPr>
            <w:r>
              <w:rPr>
                <w:rFonts w:eastAsia="Arial" w:cs="Arial"/>
                <w:sz w:val="16"/>
              </w:rPr>
              <w:t>102   (16.5)</w:t>
            </w:r>
          </w:p>
        </w:tc>
        <w:tc>
          <w:tcPr>
            <w:tcW w:w="0" w:type="auto"/>
          </w:tcPr>
          <w:p w14:paraId="7059CE74" w14:textId="78F6AF2D" w:rsidR="008F781E" w:rsidRPr="00AC5F7B" w:rsidRDefault="008F781E" w:rsidP="008F781E">
            <w:pPr>
              <w:jc w:val="right"/>
              <w:rPr>
                <w:rFonts w:eastAsia="Arial" w:cs="Arial"/>
                <w:sz w:val="16"/>
                <w:lang w:val="en-GB"/>
              </w:rPr>
            </w:pPr>
            <w:r>
              <w:rPr>
                <w:rFonts w:eastAsia="Arial" w:cs="Arial"/>
                <w:sz w:val="16"/>
              </w:rPr>
              <w:t>165   (16.9)</w:t>
            </w:r>
          </w:p>
        </w:tc>
        <w:tc>
          <w:tcPr>
            <w:tcW w:w="0" w:type="auto"/>
          </w:tcPr>
          <w:p w14:paraId="40521B32" w14:textId="073EFCBD" w:rsidR="008F781E" w:rsidRPr="00AC5F7B" w:rsidRDefault="008F781E" w:rsidP="008F781E">
            <w:pPr>
              <w:jc w:val="right"/>
              <w:rPr>
                <w:rFonts w:eastAsia="Arial" w:cs="Arial"/>
                <w:sz w:val="16"/>
                <w:lang w:val="en-GB"/>
              </w:rPr>
            </w:pPr>
            <w:r>
              <w:rPr>
                <w:rFonts w:eastAsia="Arial" w:cs="Arial"/>
                <w:sz w:val="16"/>
              </w:rPr>
              <w:t>1,468   (20.2)</w:t>
            </w:r>
          </w:p>
        </w:tc>
        <w:tc>
          <w:tcPr>
            <w:tcW w:w="0" w:type="auto"/>
          </w:tcPr>
          <w:p w14:paraId="28EA2C1A" w14:textId="434C06AC" w:rsidR="008F781E" w:rsidRPr="00AC5F7B" w:rsidRDefault="008F781E" w:rsidP="008F781E">
            <w:pPr>
              <w:jc w:val="right"/>
              <w:rPr>
                <w:rFonts w:eastAsia="Arial" w:cs="Arial"/>
                <w:sz w:val="16"/>
                <w:lang w:val="en-GB"/>
              </w:rPr>
            </w:pPr>
            <w:r>
              <w:rPr>
                <w:rFonts w:eastAsia="Arial" w:cs="Arial"/>
                <w:sz w:val="16"/>
              </w:rPr>
              <w:t>5,324   (27.3)</w:t>
            </w:r>
          </w:p>
        </w:tc>
        <w:tc>
          <w:tcPr>
            <w:tcW w:w="0" w:type="auto"/>
          </w:tcPr>
          <w:p w14:paraId="3AAA9A3E" w14:textId="261CAB06" w:rsidR="008F781E" w:rsidRPr="00AC5F7B" w:rsidRDefault="008F781E" w:rsidP="008F781E">
            <w:pPr>
              <w:jc w:val="right"/>
              <w:rPr>
                <w:rFonts w:eastAsia="Arial" w:cs="Arial"/>
                <w:sz w:val="16"/>
                <w:lang w:val="en-GB"/>
              </w:rPr>
            </w:pPr>
            <w:r>
              <w:rPr>
                <w:rFonts w:eastAsia="Arial" w:cs="Arial"/>
                <w:sz w:val="16"/>
              </w:rPr>
              <w:t>4,702   (28.7)</w:t>
            </w:r>
          </w:p>
        </w:tc>
        <w:tc>
          <w:tcPr>
            <w:tcW w:w="0" w:type="auto"/>
          </w:tcPr>
          <w:p w14:paraId="3DEC0A39" w14:textId="21961F4C" w:rsidR="008F781E" w:rsidRPr="00AC5F7B" w:rsidRDefault="008F781E" w:rsidP="008F781E">
            <w:pPr>
              <w:jc w:val="right"/>
              <w:rPr>
                <w:rFonts w:eastAsia="Arial" w:cs="Arial"/>
                <w:sz w:val="16"/>
                <w:lang w:val="en-GB"/>
              </w:rPr>
            </w:pPr>
            <w:r>
              <w:rPr>
                <w:rFonts w:eastAsia="Arial" w:cs="Arial"/>
                <w:sz w:val="16"/>
              </w:rPr>
              <w:t>2,213   (26.5)</w:t>
            </w:r>
          </w:p>
        </w:tc>
        <w:tc>
          <w:tcPr>
            <w:tcW w:w="0" w:type="auto"/>
          </w:tcPr>
          <w:p w14:paraId="23511469" w14:textId="5E1DCB95" w:rsidR="008F781E" w:rsidRPr="00AC5F7B" w:rsidRDefault="008F781E" w:rsidP="008F781E">
            <w:pPr>
              <w:jc w:val="right"/>
              <w:rPr>
                <w:rFonts w:eastAsia="Arial" w:cs="Arial"/>
                <w:sz w:val="16"/>
                <w:lang w:val="en-GB"/>
              </w:rPr>
            </w:pPr>
            <w:r>
              <w:rPr>
                <w:rFonts w:eastAsia="Arial" w:cs="Arial"/>
                <w:sz w:val="16"/>
              </w:rPr>
              <w:t>274   (21.0)</w:t>
            </w:r>
          </w:p>
        </w:tc>
        <w:tc>
          <w:tcPr>
            <w:tcW w:w="0" w:type="auto"/>
          </w:tcPr>
          <w:p w14:paraId="7888C29A" w14:textId="77777777" w:rsidR="008F781E" w:rsidRPr="00AC5F7B" w:rsidRDefault="008F781E" w:rsidP="008F781E">
            <w:pPr>
              <w:jc w:val="right"/>
              <w:rPr>
                <w:rFonts w:eastAsia="Arial" w:cs="Arial"/>
                <w:sz w:val="16"/>
                <w:lang w:val="en-GB"/>
              </w:rPr>
            </w:pPr>
          </w:p>
        </w:tc>
        <w:tc>
          <w:tcPr>
            <w:tcW w:w="0" w:type="auto"/>
          </w:tcPr>
          <w:p w14:paraId="319E9292" w14:textId="0904969B" w:rsidR="008F781E" w:rsidRPr="00AC5F7B" w:rsidRDefault="008F781E" w:rsidP="008F781E">
            <w:pPr>
              <w:jc w:val="right"/>
              <w:rPr>
                <w:rFonts w:eastAsia="Arial" w:cs="Arial"/>
                <w:sz w:val="16"/>
                <w:lang w:val="en-GB"/>
              </w:rPr>
            </w:pPr>
            <w:r>
              <w:rPr>
                <w:rFonts w:eastAsia="Arial" w:cs="Arial"/>
                <w:sz w:val="16"/>
              </w:rPr>
              <w:t>14,248   (26.2)</w:t>
            </w:r>
          </w:p>
        </w:tc>
      </w:tr>
      <w:tr w:rsidR="008F781E" w:rsidRPr="00AC5F7B" w14:paraId="2369DEEC" w14:textId="77777777" w:rsidTr="00C362BF">
        <w:tc>
          <w:tcPr>
            <w:tcW w:w="0" w:type="auto"/>
          </w:tcPr>
          <w:p w14:paraId="10DE5E01" w14:textId="707E74E6" w:rsidR="008F781E" w:rsidRPr="00AC5F7B" w:rsidRDefault="008F781E" w:rsidP="008F781E">
            <w:pPr>
              <w:rPr>
                <w:rFonts w:eastAsia="Arial" w:cs="Arial"/>
                <w:sz w:val="16"/>
                <w:lang w:val="en-GB"/>
              </w:rPr>
            </w:pPr>
            <w:r w:rsidRPr="00AC5F7B">
              <w:rPr>
                <w:rFonts w:eastAsia="Arial" w:cs="Arial"/>
                <w:sz w:val="16"/>
                <w:lang w:val="en-GB"/>
              </w:rPr>
              <w:t xml:space="preserve">    Other mental disorders</w:t>
            </w:r>
          </w:p>
        </w:tc>
        <w:tc>
          <w:tcPr>
            <w:tcW w:w="0" w:type="auto"/>
          </w:tcPr>
          <w:p w14:paraId="3DC90216" w14:textId="2DDD6E45" w:rsidR="008F781E" w:rsidRPr="00AC5F7B" w:rsidRDefault="008F781E" w:rsidP="008F781E">
            <w:pPr>
              <w:jc w:val="right"/>
              <w:rPr>
                <w:rFonts w:eastAsia="Arial" w:cs="Arial"/>
                <w:sz w:val="16"/>
                <w:lang w:val="en-GB"/>
              </w:rPr>
            </w:pPr>
            <w:r>
              <w:rPr>
                <w:rFonts w:eastAsia="Arial" w:cs="Arial"/>
                <w:sz w:val="16"/>
              </w:rPr>
              <w:t>64   (10.3)</w:t>
            </w:r>
          </w:p>
        </w:tc>
        <w:tc>
          <w:tcPr>
            <w:tcW w:w="0" w:type="auto"/>
          </w:tcPr>
          <w:p w14:paraId="6361E8E5" w14:textId="71B0D0C1" w:rsidR="008F781E" w:rsidRPr="00AC5F7B" w:rsidRDefault="008F781E" w:rsidP="008F781E">
            <w:pPr>
              <w:jc w:val="right"/>
              <w:rPr>
                <w:rFonts w:eastAsia="Arial" w:cs="Arial"/>
                <w:sz w:val="16"/>
                <w:lang w:val="en-GB"/>
              </w:rPr>
            </w:pPr>
            <w:r>
              <w:rPr>
                <w:rFonts w:eastAsia="Arial" w:cs="Arial"/>
                <w:sz w:val="16"/>
              </w:rPr>
              <w:t>47     (4.8)</w:t>
            </w:r>
          </w:p>
        </w:tc>
        <w:tc>
          <w:tcPr>
            <w:tcW w:w="0" w:type="auto"/>
          </w:tcPr>
          <w:p w14:paraId="3E309067" w14:textId="2D943A35" w:rsidR="008F781E" w:rsidRPr="00AC5F7B" w:rsidRDefault="008F781E" w:rsidP="008F781E">
            <w:pPr>
              <w:jc w:val="right"/>
              <w:rPr>
                <w:rFonts w:eastAsia="Arial" w:cs="Arial"/>
                <w:sz w:val="16"/>
                <w:lang w:val="en-GB"/>
              </w:rPr>
            </w:pPr>
            <w:r>
              <w:rPr>
                <w:rFonts w:eastAsia="Arial" w:cs="Arial"/>
                <w:sz w:val="16"/>
              </w:rPr>
              <w:t>283     (3.9)</w:t>
            </w:r>
          </w:p>
        </w:tc>
        <w:tc>
          <w:tcPr>
            <w:tcW w:w="0" w:type="auto"/>
          </w:tcPr>
          <w:p w14:paraId="682098E1" w14:textId="066F4DD5" w:rsidR="008F781E" w:rsidRPr="00AC5F7B" w:rsidRDefault="008F781E" w:rsidP="008F781E">
            <w:pPr>
              <w:jc w:val="right"/>
              <w:rPr>
                <w:rFonts w:eastAsia="Arial" w:cs="Arial"/>
                <w:sz w:val="16"/>
                <w:lang w:val="en-GB"/>
              </w:rPr>
            </w:pPr>
            <w:r>
              <w:rPr>
                <w:rFonts w:eastAsia="Arial" w:cs="Arial"/>
                <w:sz w:val="16"/>
              </w:rPr>
              <w:t>1,204     (6.2)</w:t>
            </w:r>
          </w:p>
        </w:tc>
        <w:tc>
          <w:tcPr>
            <w:tcW w:w="0" w:type="auto"/>
          </w:tcPr>
          <w:p w14:paraId="4595EB4C" w14:textId="4832C5CA" w:rsidR="008F781E" w:rsidRPr="00AC5F7B" w:rsidRDefault="008F781E" w:rsidP="008F781E">
            <w:pPr>
              <w:jc w:val="right"/>
              <w:rPr>
                <w:rFonts w:eastAsia="Arial" w:cs="Arial"/>
                <w:sz w:val="16"/>
                <w:lang w:val="en-GB"/>
              </w:rPr>
            </w:pPr>
            <w:r>
              <w:rPr>
                <w:rFonts w:eastAsia="Arial" w:cs="Arial"/>
                <w:sz w:val="16"/>
              </w:rPr>
              <w:t>1,119     (6.8)</w:t>
            </w:r>
          </w:p>
        </w:tc>
        <w:tc>
          <w:tcPr>
            <w:tcW w:w="0" w:type="auto"/>
          </w:tcPr>
          <w:p w14:paraId="23708A3E" w14:textId="04DB6113" w:rsidR="008F781E" w:rsidRPr="00AC5F7B" w:rsidRDefault="008F781E" w:rsidP="008F781E">
            <w:pPr>
              <w:jc w:val="right"/>
              <w:rPr>
                <w:rFonts w:eastAsia="Arial" w:cs="Arial"/>
                <w:sz w:val="16"/>
                <w:lang w:val="en-GB"/>
              </w:rPr>
            </w:pPr>
            <w:r>
              <w:rPr>
                <w:rFonts w:eastAsia="Arial" w:cs="Arial"/>
                <w:sz w:val="16"/>
              </w:rPr>
              <w:t>626     (7.5)</w:t>
            </w:r>
          </w:p>
        </w:tc>
        <w:tc>
          <w:tcPr>
            <w:tcW w:w="0" w:type="auto"/>
          </w:tcPr>
          <w:p w14:paraId="2F7438E0" w14:textId="65681445" w:rsidR="008F781E" w:rsidRPr="00AC5F7B" w:rsidRDefault="008F781E" w:rsidP="008F781E">
            <w:pPr>
              <w:jc w:val="right"/>
              <w:rPr>
                <w:rFonts w:eastAsia="Arial" w:cs="Arial"/>
                <w:sz w:val="16"/>
                <w:lang w:val="en-GB"/>
              </w:rPr>
            </w:pPr>
            <w:r>
              <w:rPr>
                <w:rFonts w:eastAsia="Arial" w:cs="Arial"/>
                <w:sz w:val="16"/>
              </w:rPr>
              <w:t>103     (7.9)</w:t>
            </w:r>
          </w:p>
        </w:tc>
        <w:tc>
          <w:tcPr>
            <w:tcW w:w="0" w:type="auto"/>
          </w:tcPr>
          <w:p w14:paraId="18B6C6BD" w14:textId="77777777" w:rsidR="008F781E" w:rsidRPr="00AC5F7B" w:rsidRDefault="008F781E" w:rsidP="008F781E">
            <w:pPr>
              <w:jc w:val="right"/>
              <w:rPr>
                <w:rFonts w:eastAsia="Arial" w:cs="Arial"/>
                <w:sz w:val="16"/>
                <w:lang w:val="en-GB"/>
              </w:rPr>
            </w:pPr>
          </w:p>
        </w:tc>
        <w:tc>
          <w:tcPr>
            <w:tcW w:w="0" w:type="auto"/>
          </w:tcPr>
          <w:p w14:paraId="36F30093" w14:textId="470F24BE" w:rsidR="008F781E" w:rsidRPr="00AC5F7B" w:rsidRDefault="008F781E" w:rsidP="008F781E">
            <w:pPr>
              <w:jc w:val="right"/>
              <w:rPr>
                <w:rFonts w:eastAsia="Arial" w:cs="Arial"/>
                <w:sz w:val="16"/>
                <w:lang w:val="en-GB"/>
              </w:rPr>
            </w:pPr>
            <w:r>
              <w:rPr>
                <w:rFonts w:eastAsia="Arial" w:cs="Arial"/>
                <w:sz w:val="16"/>
              </w:rPr>
              <w:t>3,446     (6.3)</w:t>
            </w:r>
          </w:p>
        </w:tc>
      </w:tr>
    </w:tbl>
    <w:p w14:paraId="2C5FEAD6" w14:textId="291D2FCB" w:rsidR="002D4921" w:rsidRPr="00AC5F7B" w:rsidRDefault="002D4921">
      <w:pPr>
        <w:rPr>
          <w:b/>
          <w:color w:val="000000"/>
          <w:sz w:val="18"/>
          <w:lang w:val="en-GB"/>
        </w:rPr>
        <w:sectPr w:rsidR="002D4921" w:rsidRPr="00AC5F7B" w:rsidSect="002D4921">
          <w:pgSz w:w="16838" w:h="11906" w:orient="landscape"/>
          <w:pgMar w:top="1440" w:right="1440" w:bottom="1440" w:left="1440" w:header="708" w:footer="708" w:gutter="0"/>
          <w:cols w:space="708"/>
          <w:docGrid w:linePitch="360"/>
        </w:sectPr>
      </w:pPr>
    </w:p>
    <w:p w14:paraId="02CB7477" w14:textId="77777777" w:rsidR="00053887" w:rsidRDefault="00053887" w:rsidP="00A6249C">
      <w:pPr>
        <w:spacing w:after="0"/>
        <w:rPr>
          <w:ins w:id="192" w:author="Egger, Matthias (ISPM)" w:date="2022-05-16T18:38:00Z"/>
          <w:b/>
          <w:color w:val="000000"/>
          <w:sz w:val="18"/>
          <w:lang w:val="en-GB"/>
        </w:rPr>
      </w:pPr>
    </w:p>
    <w:p w14:paraId="37221D95" w14:textId="77777777" w:rsidR="00053887" w:rsidRDefault="00053887" w:rsidP="00A6249C">
      <w:pPr>
        <w:spacing w:after="0"/>
        <w:rPr>
          <w:ins w:id="193" w:author="Egger, Matthias (ISPM)" w:date="2022-05-16T18:38:00Z"/>
          <w:b/>
          <w:color w:val="000000"/>
          <w:sz w:val="18"/>
          <w:lang w:val="en-GB"/>
        </w:rPr>
      </w:pPr>
    </w:p>
    <w:p w14:paraId="0EE8BCCA" w14:textId="2798EEE4" w:rsidR="00A6249C" w:rsidRDefault="00947183" w:rsidP="00A6249C">
      <w:pPr>
        <w:spacing w:after="0"/>
        <w:rPr>
          <w:ins w:id="194" w:author="Egger, Matthias (ISPM)" w:date="2022-05-16T18:38:00Z"/>
          <w:b/>
          <w:color w:val="000000"/>
          <w:sz w:val="18"/>
          <w:lang w:val="en-GB"/>
        </w:rPr>
      </w:pPr>
      <w:r w:rsidRPr="00AC5F7B">
        <w:rPr>
          <w:b/>
          <w:color w:val="000000"/>
          <w:sz w:val="18"/>
          <w:lang w:val="en-GB"/>
        </w:rPr>
        <w:t>Table S2</w:t>
      </w:r>
      <w:r w:rsidR="00A6249C" w:rsidRPr="00AC5F7B">
        <w:rPr>
          <w:b/>
          <w:color w:val="000000"/>
          <w:sz w:val="18"/>
          <w:lang w:val="en-GB"/>
        </w:rPr>
        <w:t xml:space="preserve">: Predicted probabilities of being in each of the four adherence groups by </w:t>
      </w:r>
      <w:r w:rsidR="00986C72" w:rsidRPr="00AC5F7B">
        <w:rPr>
          <w:b/>
          <w:color w:val="000000"/>
          <w:sz w:val="18"/>
          <w:lang w:val="en-GB"/>
        </w:rPr>
        <w:t xml:space="preserve">sex, </w:t>
      </w:r>
      <w:r w:rsidR="00A6249C" w:rsidRPr="00AC5F7B">
        <w:rPr>
          <w:b/>
          <w:color w:val="000000"/>
          <w:sz w:val="18"/>
          <w:lang w:val="en-GB"/>
        </w:rPr>
        <w:t>age</w:t>
      </w:r>
      <w:r w:rsidR="00986C72" w:rsidRPr="00AC5F7B">
        <w:rPr>
          <w:b/>
          <w:color w:val="000000"/>
          <w:sz w:val="18"/>
          <w:lang w:val="en-GB"/>
        </w:rPr>
        <w:t>, and mental health diagnoses at baseline</w:t>
      </w:r>
      <w:ins w:id="195" w:author="Egger, Matthias (ISPM)" w:date="2022-05-16T18:38:00Z">
        <w:r w:rsidR="00053887">
          <w:rPr>
            <w:b/>
            <w:color w:val="000000"/>
            <w:sz w:val="18"/>
            <w:lang w:val="en-GB"/>
          </w:rPr>
          <w:t>.</w:t>
        </w:r>
      </w:ins>
    </w:p>
    <w:p w14:paraId="31115B80" w14:textId="77777777" w:rsidR="00053887" w:rsidRPr="00AC5F7B" w:rsidRDefault="00053887" w:rsidP="00A6249C">
      <w:pPr>
        <w:spacing w:after="0"/>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929"/>
        <w:gridCol w:w="929"/>
        <w:gridCol w:w="1001"/>
        <w:gridCol w:w="1001"/>
        <w:gridCol w:w="930"/>
        <w:gridCol w:w="1002"/>
        <w:gridCol w:w="879"/>
        <w:gridCol w:w="222"/>
        <w:gridCol w:w="930"/>
        <w:gridCol w:w="930"/>
        <w:gridCol w:w="1002"/>
        <w:gridCol w:w="1002"/>
        <w:gridCol w:w="930"/>
        <w:gridCol w:w="1002"/>
        <w:gridCol w:w="879"/>
      </w:tblGrid>
      <w:tr w:rsidR="00FE110B" w:rsidRPr="00AC5F7B" w14:paraId="2985968A" w14:textId="429DFFC0" w:rsidTr="00986C72">
        <w:tc>
          <w:tcPr>
            <w:tcW w:w="0" w:type="auto"/>
            <w:gridSpan w:val="16"/>
            <w:tcBorders>
              <w:top w:val="single" w:sz="4" w:space="0" w:color="auto"/>
            </w:tcBorders>
          </w:tcPr>
          <w:p w14:paraId="42695133" w14:textId="6EF82177" w:rsidR="00FE110B" w:rsidRPr="00AC5F7B" w:rsidRDefault="00455BFA" w:rsidP="004C7E96">
            <w:pPr>
              <w:jc w:val="center"/>
              <w:rPr>
                <w:b/>
                <w:sz w:val="14"/>
                <w:szCs w:val="14"/>
                <w:lang w:val="en-GB"/>
              </w:rPr>
            </w:pPr>
            <w:r w:rsidRPr="00AC5F7B">
              <w:rPr>
                <w:b/>
                <w:sz w:val="14"/>
                <w:szCs w:val="14"/>
                <w:lang w:val="en-GB"/>
              </w:rPr>
              <w:t>Men</w:t>
            </w:r>
            <w:r w:rsidR="00FE110B" w:rsidRPr="00AC5F7B">
              <w:rPr>
                <w:b/>
                <w:sz w:val="14"/>
                <w:szCs w:val="14"/>
                <w:lang w:val="en-GB"/>
              </w:rPr>
              <w:t>, % (95 confidence intervals)</w:t>
            </w:r>
          </w:p>
        </w:tc>
      </w:tr>
      <w:tr w:rsidR="00FE110B" w:rsidRPr="00AC5F7B" w14:paraId="134E1BBF" w14:textId="5D5CF34F" w:rsidTr="00986C72">
        <w:tc>
          <w:tcPr>
            <w:tcW w:w="0" w:type="auto"/>
          </w:tcPr>
          <w:p w14:paraId="04ECF498" w14:textId="77777777" w:rsidR="00A6249C" w:rsidRPr="00AC5F7B" w:rsidRDefault="00A6249C" w:rsidP="004C7E96">
            <w:pPr>
              <w:jc w:val="center"/>
              <w:rPr>
                <w:sz w:val="14"/>
                <w:szCs w:val="14"/>
                <w:lang w:val="en-GB"/>
              </w:rPr>
            </w:pPr>
          </w:p>
        </w:tc>
        <w:tc>
          <w:tcPr>
            <w:tcW w:w="0" w:type="auto"/>
            <w:gridSpan w:val="7"/>
            <w:tcBorders>
              <w:top w:val="single" w:sz="4" w:space="0" w:color="auto"/>
              <w:bottom w:val="single" w:sz="4" w:space="0" w:color="auto"/>
            </w:tcBorders>
          </w:tcPr>
          <w:p w14:paraId="30ED49B0" w14:textId="23AEB6E8" w:rsidR="00A6249C" w:rsidRPr="00AC5F7B" w:rsidRDefault="00A6249C" w:rsidP="004C7E96">
            <w:pPr>
              <w:jc w:val="center"/>
              <w:rPr>
                <w:sz w:val="14"/>
                <w:szCs w:val="14"/>
                <w:lang w:val="en-GB"/>
              </w:rPr>
            </w:pPr>
            <w:r w:rsidRPr="00AC5F7B">
              <w:rPr>
                <w:sz w:val="14"/>
                <w:szCs w:val="14"/>
                <w:lang w:val="en-GB"/>
              </w:rPr>
              <w:t>No mental illness</w:t>
            </w:r>
          </w:p>
        </w:tc>
        <w:tc>
          <w:tcPr>
            <w:tcW w:w="0" w:type="auto"/>
            <w:tcBorders>
              <w:top w:val="single" w:sz="4" w:space="0" w:color="auto"/>
            </w:tcBorders>
          </w:tcPr>
          <w:p w14:paraId="0337DE8E" w14:textId="19CB8D02" w:rsidR="00A6249C" w:rsidRPr="00AC5F7B" w:rsidRDefault="00A6249C" w:rsidP="004C7E96">
            <w:pPr>
              <w:jc w:val="center"/>
              <w:rPr>
                <w:sz w:val="14"/>
                <w:szCs w:val="14"/>
                <w:lang w:val="en-GB"/>
              </w:rPr>
            </w:pPr>
          </w:p>
        </w:tc>
        <w:tc>
          <w:tcPr>
            <w:tcW w:w="0" w:type="auto"/>
            <w:gridSpan w:val="7"/>
            <w:tcBorders>
              <w:top w:val="single" w:sz="4" w:space="0" w:color="auto"/>
              <w:bottom w:val="single" w:sz="4" w:space="0" w:color="auto"/>
            </w:tcBorders>
          </w:tcPr>
          <w:p w14:paraId="51EEF91C" w14:textId="2E2E563B" w:rsidR="00A6249C" w:rsidRPr="00AC5F7B" w:rsidRDefault="00A6249C" w:rsidP="004C7E96">
            <w:pPr>
              <w:jc w:val="center"/>
              <w:rPr>
                <w:sz w:val="14"/>
                <w:szCs w:val="14"/>
                <w:lang w:val="en-GB"/>
              </w:rPr>
            </w:pPr>
            <w:r w:rsidRPr="00AC5F7B">
              <w:rPr>
                <w:sz w:val="14"/>
                <w:szCs w:val="14"/>
                <w:lang w:val="en-GB"/>
              </w:rPr>
              <w:t>Mental illness</w:t>
            </w:r>
          </w:p>
        </w:tc>
      </w:tr>
      <w:tr w:rsidR="002C02BD" w:rsidRPr="00AC5F7B" w14:paraId="62D56F8A" w14:textId="57D79816" w:rsidTr="00A6249C">
        <w:tc>
          <w:tcPr>
            <w:tcW w:w="0" w:type="auto"/>
            <w:tcBorders>
              <w:bottom w:val="single" w:sz="4" w:space="0" w:color="auto"/>
            </w:tcBorders>
          </w:tcPr>
          <w:p w14:paraId="368B326C" w14:textId="77777777" w:rsidR="00A6249C" w:rsidRPr="00AC5F7B" w:rsidRDefault="00A6249C" w:rsidP="00A6249C">
            <w:pPr>
              <w:rPr>
                <w:sz w:val="14"/>
                <w:szCs w:val="14"/>
                <w:lang w:val="en-GB"/>
              </w:rPr>
            </w:pPr>
          </w:p>
        </w:tc>
        <w:tc>
          <w:tcPr>
            <w:tcW w:w="0" w:type="auto"/>
            <w:tcBorders>
              <w:top w:val="single" w:sz="4" w:space="0" w:color="auto"/>
              <w:bottom w:val="single" w:sz="4" w:space="0" w:color="auto"/>
            </w:tcBorders>
          </w:tcPr>
          <w:p w14:paraId="151A3061" w14:textId="49CF107A" w:rsidR="00A6249C" w:rsidRPr="00AC5F7B" w:rsidRDefault="00A6249C" w:rsidP="00A6249C">
            <w:pPr>
              <w:jc w:val="right"/>
              <w:rPr>
                <w:sz w:val="14"/>
                <w:szCs w:val="14"/>
                <w:lang w:val="en-GB"/>
              </w:rPr>
            </w:pPr>
            <w:r w:rsidRPr="00AC5F7B">
              <w:rPr>
                <w:rFonts w:eastAsia="Arial" w:cs="Arial"/>
                <w:sz w:val="14"/>
                <w:szCs w:val="14"/>
                <w:lang w:val="en-GB"/>
              </w:rPr>
              <w:t>15-19 years</w:t>
            </w:r>
          </w:p>
        </w:tc>
        <w:tc>
          <w:tcPr>
            <w:tcW w:w="0" w:type="auto"/>
            <w:tcBorders>
              <w:top w:val="single" w:sz="4" w:space="0" w:color="auto"/>
              <w:bottom w:val="single" w:sz="4" w:space="0" w:color="auto"/>
            </w:tcBorders>
          </w:tcPr>
          <w:p w14:paraId="28BEB63B" w14:textId="7EBE6E1B" w:rsidR="00A6249C" w:rsidRPr="00AC5F7B" w:rsidRDefault="00A6249C" w:rsidP="00A6249C">
            <w:pPr>
              <w:jc w:val="right"/>
              <w:rPr>
                <w:sz w:val="14"/>
                <w:szCs w:val="14"/>
                <w:lang w:val="en-GB"/>
              </w:rPr>
            </w:pPr>
            <w:r w:rsidRPr="00AC5F7B">
              <w:rPr>
                <w:rFonts w:eastAsia="Arial" w:cs="Arial"/>
                <w:sz w:val="14"/>
                <w:szCs w:val="14"/>
                <w:lang w:val="en-GB"/>
              </w:rPr>
              <w:t>20-24 years</w:t>
            </w:r>
          </w:p>
        </w:tc>
        <w:tc>
          <w:tcPr>
            <w:tcW w:w="0" w:type="auto"/>
            <w:tcBorders>
              <w:top w:val="single" w:sz="4" w:space="0" w:color="auto"/>
              <w:bottom w:val="single" w:sz="4" w:space="0" w:color="auto"/>
            </w:tcBorders>
          </w:tcPr>
          <w:p w14:paraId="3761C9BB" w14:textId="75D5C7BB" w:rsidR="00A6249C" w:rsidRPr="00AC5F7B" w:rsidRDefault="00A6249C" w:rsidP="00A6249C">
            <w:pPr>
              <w:jc w:val="right"/>
              <w:rPr>
                <w:sz w:val="14"/>
                <w:szCs w:val="14"/>
                <w:lang w:val="en-GB"/>
              </w:rPr>
            </w:pPr>
            <w:r w:rsidRPr="00AC5F7B">
              <w:rPr>
                <w:rFonts w:eastAsia="Arial" w:cs="Arial"/>
                <w:sz w:val="14"/>
                <w:szCs w:val="14"/>
                <w:lang w:val="en-GB"/>
              </w:rPr>
              <w:t xml:space="preserve">  25-34 years</w:t>
            </w:r>
          </w:p>
        </w:tc>
        <w:tc>
          <w:tcPr>
            <w:tcW w:w="0" w:type="auto"/>
            <w:tcBorders>
              <w:top w:val="single" w:sz="4" w:space="0" w:color="auto"/>
              <w:bottom w:val="single" w:sz="4" w:space="0" w:color="auto"/>
            </w:tcBorders>
          </w:tcPr>
          <w:p w14:paraId="3D84CBAC" w14:textId="3A7B57E5" w:rsidR="00A6249C" w:rsidRPr="00AC5F7B" w:rsidRDefault="00A6249C" w:rsidP="00A6249C">
            <w:pPr>
              <w:jc w:val="right"/>
              <w:rPr>
                <w:sz w:val="14"/>
                <w:szCs w:val="14"/>
                <w:lang w:val="en-GB"/>
              </w:rPr>
            </w:pPr>
            <w:r w:rsidRPr="00AC5F7B">
              <w:rPr>
                <w:rFonts w:eastAsia="Arial" w:cs="Arial"/>
                <w:sz w:val="14"/>
                <w:szCs w:val="14"/>
                <w:lang w:val="en-GB"/>
              </w:rPr>
              <w:t xml:space="preserve">  </w:t>
            </w:r>
            <w:r w:rsidR="005810B4" w:rsidRPr="00AC5F7B">
              <w:rPr>
                <w:rFonts w:eastAsia="Arial" w:cs="Arial"/>
                <w:sz w:val="14"/>
                <w:szCs w:val="14"/>
                <w:lang w:val="en-GB"/>
              </w:rPr>
              <w:t>35-44</w:t>
            </w:r>
            <w:r w:rsidRPr="00AC5F7B">
              <w:rPr>
                <w:rFonts w:eastAsia="Arial" w:cs="Arial"/>
                <w:sz w:val="14"/>
                <w:szCs w:val="14"/>
                <w:lang w:val="en-GB"/>
              </w:rPr>
              <w:t xml:space="preserve"> years</w:t>
            </w:r>
          </w:p>
        </w:tc>
        <w:tc>
          <w:tcPr>
            <w:tcW w:w="0" w:type="auto"/>
            <w:tcBorders>
              <w:top w:val="single" w:sz="4" w:space="0" w:color="auto"/>
              <w:bottom w:val="single" w:sz="4" w:space="0" w:color="auto"/>
            </w:tcBorders>
          </w:tcPr>
          <w:p w14:paraId="2A865CED" w14:textId="5EE2ECE5" w:rsidR="00A6249C" w:rsidRPr="00AC5F7B" w:rsidRDefault="00A6249C" w:rsidP="00A6249C">
            <w:pPr>
              <w:jc w:val="right"/>
              <w:rPr>
                <w:sz w:val="14"/>
                <w:szCs w:val="14"/>
                <w:lang w:val="en-GB"/>
              </w:rPr>
            </w:pPr>
            <w:r w:rsidRPr="00AC5F7B">
              <w:rPr>
                <w:rFonts w:eastAsia="Arial" w:cs="Arial"/>
                <w:sz w:val="14"/>
                <w:szCs w:val="14"/>
                <w:lang w:val="en-GB"/>
              </w:rPr>
              <w:t>45-54 years</w:t>
            </w:r>
          </w:p>
        </w:tc>
        <w:tc>
          <w:tcPr>
            <w:tcW w:w="0" w:type="auto"/>
            <w:tcBorders>
              <w:top w:val="single" w:sz="4" w:space="0" w:color="auto"/>
              <w:bottom w:val="single" w:sz="4" w:space="0" w:color="auto"/>
            </w:tcBorders>
          </w:tcPr>
          <w:p w14:paraId="7FA7C8F6" w14:textId="5386B42D" w:rsidR="00A6249C" w:rsidRPr="00AC5F7B" w:rsidRDefault="00A6249C" w:rsidP="00A6249C">
            <w:pPr>
              <w:jc w:val="right"/>
              <w:rPr>
                <w:sz w:val="14"/>
                <w:szCs w:val="14"/>
                <w:lang w:val="en-GB"/>
              </w:rPr>
            </w:pPr>
            <w:r w:rsidRPr="00AC5F7B">
              <w:rPr>
                <w:rFonts w:eastAsia="Arial" w:cs="Arial"/>
                <w:sz w:val="14"/>
                <w:szCs w:val="14"/>
                <w:lang w:val="en-GB"/>
              </w:rPr>
              <w:t xml:space="preserve">  55-64 years</w:t>
            </w:r>
          </w:p>
        </w:tc>
        <w:tc>
          <w:tcPr>
            <w:tcW w:w="0" w:type="auto"/>
            <w:tcBorders>
              <w:top w:val="single" w:sz="4" w:space="0" w:color="auto"/>
              <w:bottom w:val="single" w:sz="4" w:space="0" w:color="auto"/>
            </w:tcBorders>
          </w:tcPr>
          <w:p w14:paraId="59A0DAA6" w14:textId="0C80E137" w:rsidR="00A6249C" w:rsidRPr="00AC5F7B" w:rsidRDefault="00A6249C" w:rsidP="00A6249C">
            <w:pPr>
              <w:jc w:val="right"/>
              <w:rPr>
                <w:sz w:val="14"/>
                <w:szCs w:val="14"/>
                <w:lang w:val="en-GB"/>
              </w:rPr>
            </w:pPr>
            <w:r w:rsidRPr="00AC5F7B">
              <w:rPr>
                <w:rFonts w:eastAsia="Arial" w:cs="Arial"/>
                <w:sz w:val="14"/>
                <w:szCs w:val="14"/>
                <w:lang w:val="en-GB"/>
              </w:rPr>
              <w:t xml:space="preserve">65+ years </w:t>
            </w:r>
          </w:p>
        </w:tc>
        <w:tc>
          <w:tcPr>
            <w:tcW w:w="0" w:type="auto"/>
            <w:tcBorders>
              <w:bottom w:val="single" w:sz="4" w:space="0" w:color="auto"/>
            </w:tcBorders>
          </w:tcPr>
          <w:p w14:paraId="4AACFDD3" w14:textId="1A30B51D" w:rsidR="00A6249C" w:rsidRPr="00AC5F7B" w:rsidRDefault="00A6249C" w:rsidP="00A6249C">
            <w:pPr>
              <w:jc w:val="right"/>
              <w:rPr>
                <w:sz w:val="14"/>
                <w:szCs w:val="14"/>
                <w:lang w:val="en-GB"/>
              </w:rPr>
            </w:pPr>
          </w:p>
        </w:tc>
        <w:tc>
          <w:tcPr>
            <w:tcW w:w="0" w:type="auto"/>
            <w:tcBorders>
              <w:top w:val="single" w:sz="4" w:space="0" w:color="auto"/>
              <w:bottom w:val="single" w:sz="4" w:space="0" w:color="auto"/>
            </w:tcBorders>
          </w:tcPr>
          <w:p w14:paraId="69926ADB" w14:textId="41EA31DB" w:rsidR="00A6249C" w:rsidRPr="00AC5F7B" w:rsidRDefault="00A6249C" w:rsidP="00A6249C">
            <w:pPr>
              <w:jc w:val="right"/>
              <w:rPr>
                <w:sz w:val="14"/>
                <w:szCs w:val="14"/>
                <w:lang w:val="en-GB"/>
              </w:rPr>
            </w:pPr>
            <w:r w:rsidRPr="00AC5F7B">
              <w:rPr>
                <w:rFonts w:eastAsia="Arial" w:cs="Arial"/>
                <w:sz w:val="14"/>
                <w:szCs w:val="14"/>
                <w:lang w:val="en-GB"/>
              </w:rPr>
              <w:t>15-19 years</w:t>
            </w:r>
          </w:p>
        </w:tc>
        <w:tc>
          <w:tcPr>
            <w:tcW w:w="0" w:type="auto"/>
            <w:tcBorders>
              <w:top w:val="single" w:sz="4" w:space="0" w:color="auto"/>
              <w:bottom w:val="single" w:sz="4" w:space="0" w:color="auto"/>
            </w:tcBorders>
          </w:tcPr>
          <w:p w14:paraId="311A4048" w14:textId="50877241" w:rsidR="00A6249C" w:rsidRPr="00AC5F7B" w:rsidRDefault="00A6249C" w:rsidP="00A6249C">
            <w:pPr>
              <w:jc w:val="right"/>
              <w:rPr>
                <w:sz w:val="14"/>
                <w:szCs w:val="14"/>
                <w:lang w:val="en-GB"/>
              </w:rPr>
            </w:pPr>
            <w:r w:rsidRPr="00AC5F7B">
              <w:rPr>
                <w:rFonts w:eastAsia="Arial" w:cs="Arial"/>
                <w:sz w:val="14"/>
                <w:szCs w:val="14"/>
                <w:lang w:val="en-GB"/>
              </w:rPr>
              <w:t>20-24 years</w:t>
            </w:r>
          </w:p>
        </w:tc>
        <w:tc>
          <w:tcPr>
            <w:tcW w:w="0" w:type="auto"/>
            <w:tcBorders>
              <w:top w:val="single" w:sz="4" w:space="0" w:color="auto"/>
              <w:bottom w:val="single" w:sz="4" w:space="0" w:color="auto"/>
            </w:tcBorders>
          </w:tcPr>
          <w:p w14:paraId="5720D323" w14:textId="7736FD54" w:rsidR="00A6249C" w:rsidRPr="00AC5F7B" w:rsidRDefault="00A6249C" w:rsidP="00A6249C">
            <w:pPr>
              <w:jc w:val="right"/>
              <w:rPr>
                <w:sz w:val="14"/>
                <w:szCs w:val="14"/>
                <w:lang w:val="en-GB"/>
              </w:rPr>
            </w:pPr>
            <w:r w:rsidRPr="00AC5F7B">
              <w:rPr>
                <w:rFonts w:eastAsia="Arial" w:cs="Arial"/>
                <w:sz w:val="14"/>
                <w:szCs w:val="14"/>
                <w:lang w:val="en-GB"/>
              </w:rPr>
              <w:t xml:space="preserve">  25-34 years</w:t>
            </w:r>
          </w:p>
        </w:tc>
        <w:tc>
          <w:tcPr>
            <w:tcW w:w="0" w:type="auto"/>
            <w:tcBorders>
              <w:top w:val="single" w:sz="4" w:space="0" w:color="auto"/>
              <w:bottom w:val="single" w:sz="4" w:space="0" w:color="auto"/>
            </w:tcBorders>
          </w:tcPr>
          <w:p w14:paraId="2150BC69" w14:textId="5D3DA2BE" w:rsidR="00A6249C" w:rsidRPr="00AC5F7B" w:rsidRDefault="00A6249C" w:rsidP="00A6249C">
            <w:pPr>
              <w:jc w:val="right"/>
              <w:rPr>
                <w:sz w:val="14"/>
                <w:szCs w:val="14"/>
                <w:lang w:val="en-GB"/>
              </w:rPr>
            </w:pPr>
            <w:r w:rsidRPr="00AC5F7B">
              <w:rPr>
                <w:rFonts w:eastAsia="Arial" w:cs="Arial"/>
                <w:sz w:val="14"/>
                <w:szCs w:val="14"/>
                <w:lang w:val="en-GB"/>
              </w:rPr>
              <w:t xml:space="preserve">  </w:t>
            </w:r>
            <w:r w:rsidR="005810B4" w:rsidRPr="00AC5F7B">
              <w:rPr>
                <w:rFonts w:eastAsia="Arial" w:cs="Arial"/>
                <w:sz w:val="14"/>
                <w:szCs w:val="14"/>
                <w:lang w:val="en-GB"/>
              </w:rPr>
              <w:t>35-44</w:t>
            </w:r>
            <w:r w:rsidRPr="00AC5F7B">
              <w:rPr>
                <w:rFonts w:eastAsia="Arial" w:cs="Arial"/>
                <w:sz w:val="14"/>
                <w:szCs w:val="14"/>
                <w:lang w:val="en-GB"/>
              </w:rPr>
              <w:t xml:space="preserve"> years</w:t>
            </w:r>
          </w:p>
        </w:tc>
        <w:tc>
          <w:tcPr>
            <w:tcW w:w="0" w:type="auto"/>
            <w:tcBorders>
              <w:top w:val="single" w:sz="4" w:space="0" w:color="auto"/>
              <w:bottom w:val="single" w:sz="4" w:space="0" w:color="auto"/>
            </w:tcBorders>
          </w:tcPr>
          <w:p w14:paraId="3158C1B1" w14:textId="3482950B" w:rsidR="00A6249C" w:rsidRPr="00AC5F7B" w:rsidRDefault="00A6249C" w:rsidP="00A6249C">
            <w:pPr>
              <w:jc w:val="right"/>
              <w:rPr>
                <w:sz w:val="14"/>
                <w:szCs w:val="14"/>
                <w:lang w:val="en-GB"/>
              </w:rPr>
            </w:pPr>
            <w:r w:rsidRPr="00AC5F7B">
              <w:rPr>
                <w:rFonts w:eastAsia="Arial" w:cs="Arial"/>
                <w:sz w:val="14"/>
                <w:szCs w:val="14"/>
                <w:lang w:val="en-GB"/>
              </w:rPr>
              <w:t>45-54 years</w:t>
            </w:r>
          </w:p>
        </w:tc>
        <w:tc>
          <w:tcPr>
            <w:tcW w:w="0" w:type="auto"/>
            <w:tcBorders>
              <w:top w:val="single" w:sz="4" w:space="0" w:color="auto"/>
              <w:bottom w:val="single" w:sz="4" w:space="0" w:color="auto"/>
            </w:tcBorders>
          </w:tcPr>
          <w:p w14:paraId="08B5E2CC" w14:textId="109C8796" w:rsidR="00A6249C" w:rsidRPr="00AC5F7B" w:rsidRDefault="00A6249C" w:rsidP="00A6249C">
            <w:pPr>
              <w:jc w:val="right"/>
              <w:rPr>
                <w:sz w:val="14"/>
                <w:szCs w:val="14"/>
                <w:lang w:val="en-GB"/>
              </w:rPr>
            </w:pPr>
            <w:r w:rsidRPr="00AC5F7B">
              <w:rPr>
                <w:rFonts w:eastAsia="Arial" w:cs="Arial"/>
                <w:sz w:val="14"/>
                <w:szCs w:val="14"/>
                <w:lang w:val="en-GB"/>
              </w:rPr>
              <w:t xml:space="preserve">  55-64 years</w:t>
            </w:r>
          </w:p>
        </w:tc>
        <w:tc>
          <w:tcPr>
            <w:tcW w:w="0" w:type="auto"/>
            <w:tcBorders>
              <w:top w:val="single" w:sz="4" w:space="0" w:color="auto"/>
              <w:bottom w:val="single" w:sz="4" w:space="0" w:color="auto"/>
            </w:tcBorders>
          </w:tcPr>
          <w:p w14:paraId="04F279EF" w14:textId="600A4EFF" w:rsidR="00A6249C" w:rsidRPr="00AC5F7B" w:rsidRDefault="00A6249C" w:rsidP="00A6249C">
            <w:pPr>
              <w:jc w:val="right"/>
              <w:rPr>
                <w:sz w:val="14"/>
                <w:szCs w:val="14"/>
                <w:lang w:val="en-GB"/>
              </w:rPr>
            </w:pPr>
            <w:r w:rsidRPr="00AC5F7B">
              <w:rPr>
                <w:rFonts w:eastAsia="Arial" w:cs="Arial"/>
                <w:sz w:val="14"/>
                <w:szCs w:val="14"/>
                <w:lang w:val="en-GB"/>
              </w:rPr>
              <w:t xml:space="preserve">65+ years </w:t>
            </w:r>
          </w:p>
        </w:tc>
      </w:tr>
      <w:tr w:rsidR="002C02BD" w:rsidRPr="00AC5F7B" w14:paraId="2708510B" w14:textId="653C758D" w:rsidTr="00A6249C">
        <w:tc>
          <w:tcPr>
            <w:tcW w:w="0" w:type="auto"/>
            <w:tcBorders>
              <w:top w:val="single" w:sz="4" w:space="0" w:color="auto"/>
            </w:tcBorders>
            <w:vAlign w:val="bottom"/>
          </w:tcPr>
          <w:p w14:paraId="3124E9CF" w14:textId="54193CC7" w:rsidR="00455BFA" w:rsidRPr="00AC5F7B" w:rsidRDefault="002C02BD" w:rsidP="002C02BD">
            <w:pPr>
              <w:rPr>
                <w:sz w:val="14"/>
                <w:szCs w:val="14"/>
                <w:lang w:val="en-GB"/>
              </w:rPr>
            </w:pPr>
            <w:r w:rsidRPr="00AC5F7B">
              <w:rPr>
                <w:sz w:val="14"/>
                <w:szCs w:val="14"/>
                <w:lang w:val="en-GB"/>
              </w:rPr>
              <w:t>Continuous n</w:t>
            </w:r>
            <w:r w:rsidR="00A54385">
              <w:rPr>
                <w:sz w:val="14"/>
                <w:szCs w:val="14"/>
                <w:lang w:val="en-GB"/>
              </w:rPr>
              <w:t>on-adherence</w:t>
            </w:r>
          </w:p>
        </w:tc>
        <w:tc>
          <w:tcPr>
            <w:tcW w:w="0" w:type="auto"/>
            <w:tcBorders>
              <w:top w:val="single" w:sz="4" w:space="0" w:color="auto"/>
            </w:tcBorders>
            <w:vAlign w:val="bottom"/>
          </w:tcPr>
          <w:p w14:paraId="248670D8" w14:textId="77777777" w:rsidR="00455BFA" w:rsidRPr="00AC5F7B" w:rsidRDefault="00455BFA" w:rsidP="00455BFA">
            <w:pPr>
              <w:jc w:val="right"/>
              <w:rPr>
                <w:sz w:val="14"/>
                <w:szCs w:val="14"/>
                <w:lang w:val="en-GB"/>
              </w:rPr>
            </w:pPr>
            <w:r w:rsidRPr="00AC5F7B">
              <w:rPr>
                <w:sz w:val="14"/>
                <w:szCs w:val="14"/>
                <w:lang w:val="en-GB"/>
              </w:rPr>
              <w:t xml:space="preserve">6.8% </w:t>
            </w:r>
          </w:p>
          <w:p w14:paraId="28AB35BB" w14:textId="54A3D307" w:rsidR="00455BFA" w:rsidRPr="00AC5F7B" w:rsidRDefault="00455BFA" w:rsidP="00455BFA">
            <w:pPr>
              <w:jc w:val="right"/>
              <w:rPr>
                <w:sz w:val="14"/>
                <w:szCs w:val="14"/>
                <w:lang w:val="en-GB"/>
              </w:rPr>
            </w:pPr>
            <w:r w:rsidRPr="00AC5F7B">
              <w:rPr>
                <w:sz w:val="14"/>
                <w:szCs w:val="14"/>
                <w:lang w:val="en-GB"/>
              </w:rPr>
              <w:t>(3.9-9.6)</w:t>
            </w:r>
          </w:p>
        </w:tc>
        <w:tc>
          <w:tcPr>
            <w:tcW w:w="0" w:type="auto"/>
            <w:tcBorders>
              <w:top w:val="single" w:sz="4" w:space="0" w:color="auto"/>
            </w:tcBorders>
            <w:vAlign w:val="bottom"/>
          </w:tcPr>
          <w:p w14:paraId="2BE3951A" w14:textId="77777777" w:rsidR="00455BFA" w:rsidRPr="00AC5F7B" w:rsidRDefault="00455BFA" w:rsidP="00455BFA">
            <w:pPr>
              <w:jc w:val="right"/>
              <w:rPr>
                <w:sz w:val="14"/>
                <w:szCs w:val="14"/>
                <w:lang w:val="en-GB"/>
              </w:rPr>
            </w:pPr>
            <w:r w:rsidRPr="00AC5F7B">
              <w:rPr>
                <w:sz w:val="14"/>
                <w:szCs w:val="14"/>
                <w:lang w:val="en-GB"/>
              </w:rPr>
              <w:t xml:space="preserve">21.9% </w:t>
            </w:r>
          </w:p>
          <w:p w14:paraId="678EB5EA" w14:textId="54DBCCF4" w:rsidR="00455BFA" w:rsidRPr="00AC5F7B" w:rsidRDefault="00455BFA" w:rsidP="00455BFA">
            <w:pPr>
              <w:jc w:val="right"/>
              <w:rPr>
                <w:sz w:val="14"/>
                <w:szCs w:val="14"/>
                <w:lang w:val="en-GB"/>
              </w:rPr>
            </w:pPr>
            <w:r w:rsidRPr="00AC5F7B">
              <w:rPr>
                <w:sz w:val="14"/>
                <w:szCs w:val="14"/>
                <w:lang w:val="en-GB"/>
              </w:rPr>
              <w:t>(12.0-31.9)</w:t>
            </w:r>
          </w:p>
        </w:tc>
        <w:tc>
          <w:tcPr>
            <w:tcW w:w="0" w:type="auto"/>
            <w:tcBorders>
              <w:top w:val="single" w:sz="4" w:space="0" w:color="auto"/>
            </w:tcBorders>
            <w:vAlign w:val="bottom"/>
          </w:tcPr>
          <w:p w14:paraId="0F528390" w14:textId="77777777" w:rsidR="00455BFA" w:rsidRPr="00AC5F7B" w:rsidRDefault="00455BFA" w:rsidP="00455BFA">
            <w:pPr>
              <w:jc w:val="right"/>
              <w:rPr>
                <w:sz w:val="14"/>
                <w:szCs w:val="14"/>
                <w:lang w:val="en-GB"/>
              </w:rPr>
            </w:pPr>
            <w:r w:rsidRPr="00AC5F7B">
              <w:rPr>
                <w:sz w:val="14"/>
                <w:szCs w:val="14"/>
                <w:lang w:val="en-GB"/>
              </w:rPr>
              <w:t xml:space="preserve">11.2% </w:t>
            </w:r>
          </w:p>
          <w:p w14:paraId="4F0CA959" w14:textId="6B8DD366" w:rsidR="00455BFA" w:rsidRPr="00AC5F7B" w:rsidRDefault="00455BFA" w:rsidP="00455BFA">
            <w:pPr>
              <w:jc w:val="right"/>
              <w:rPr>
                <w:sz w:val="14"/>
                <w:szCs w:val="14"/>
                <w:lang w:val="en-GB"/>
              </w:rPr>
            </w:pPr>
            <w:r w:rsidRPr="00AC5F7B">
              <w:rPr>
                <w:sz w:val="14"/>
                <w:szCs w:val="14"/>
                <w:lang w:val="en-GB"/>
              </w:rPr>
              <w:t>(9.9-12.5)</w:t>
            </w:r>
          </w:p>
        </w:tc>
        <w:tc>
          <w:tcPr>
            <w:tcW w:w="0" w:type="auto"/>
            <w:tcBorders>
              <w:top w:val="single" w:sz="4" w:space="0" w:color="auto"/>
            </w:tcBorders>
            <w:vAlign w:val="bottom"/>
          </w:tcPr>
          <w:p w14:paraId="3AF3D0B6" w14:textId="77777777" w:rsidR="00455BFA" w:rsidRPr="00AC5F7B" w:rsidRDefault="00455BFA" w:rsidP="00455BFA">
            <w:pPr>
              <w:jc w:val="right"/>
              <w:rPr>
                <w:sz w:val="14"/>
                <w:szCs w:val="14"/>
                <w:lang w:val="en-GB"/>
              </w:rPr>
            </w:pPr>
            <w:r w:rsidRPr="00AC5F7B">
              <w:rPr>
                <w:sz w:val="14"/>
                <w:szCs w:val="14"/>
                <w:lang w:val="en-GB"/>
              </w:rPr>
              <w:t xml:space="preserve">5.2% </w:t>
            </w:r>
          </w:p>
          <w:p w14:paraId="56CB91E6" w14:textId="369ABC3F" w:rsidR="00455BFA" w:rsidRPr="00AC5F7B" w:rsidRDefault="00455BFA" w:rsidP="00455BFA">
            <w:pPr>
              <w:jc w:val="right"/>
              <w:rPr>
                <w:sz w:val="14"/>
                <w:szCs w:val="14"/>
                <w:lang w:val="en-GB"/>
              </w:rPr>
            </w:pPr>
            <w:r w:rsidRPr="00AC5F7B">
              <w:rPr>
                <w:sz w:val="14"/>
                <w:szCs w:val="14"/>
                <w:lang w:val="en-GB"/>
              </w:rPr>
              <w:t>(4.6-5.8)</w:t>
            </w:r>
          </w:p>
        </w:tc>
        <w:tc>
          <w:tcPr>
            <w:tcW w:w="0" w:type="auto"/>
            <w:tcBorders>
              <w:top w:val="single" w:sz="4" w:space="0" w:color="auto"/>
            </w:tcBorders>
            <w:vAlign w:val="bottom"/>
          </w:tcPr>
          <w:p w14:paraId="69348677" w14:textId="77777777" w:rsidR="00455BFA" w:rsidRPr="00AC5F7B" w:rsidRDefault="00455BFA" w:rsidP="00455BFA">
            <w:pPr>
              <w:jc w:val="right"/>
              <w:rPr>
                <w:sz w:val="14"/>
                <w:szCs w:val="14"/>
                <w:lang w:val="en-GB"/>
              </w:rPr>
            </w:pPr>
            <w:r w:rsidRPr="00AC5F7B">
              <w:rPr>
                <w:sz w:val="14"/>
                <w:szCs w:val="14"/>
                <w:lang w:val="en-GB"/>
              </w:rPr>
              <w:t xml:space="preserve">4.7% </w:t>
            </w:r>
          </w:p>
          <w:p w14:paraId="2039FA1B" w14:textId="1F176B4F" w:rsidR="00455BFA" w:rsidRPr="00AC5F7B" w:rsidRDefault="00455BFA" w:rsidP="00455BFA">
            <w:pPr>
              <w:jc w:val="right"/>
              <w:rPr>
                <w:sz w:val="14"/>
                <w:szCs w:val="14"/>
                <w:lang w:val="en-GB"/>
              </w:rPr>
            </w:pPr>
            <w:r w:rsidRPr="00AC5F7B">
              <w:rPr>
                <w:sz w:val="14"/>
                <w:szCs w:val="14"/>
                <w:lang w:val="en-GB"/>
              </w:rPr>
              <w:t>(4.0-5.3)</w:t>
            </w:r>
          </w:p>
        </w:tc>
        <w:tc>
          <w:tcPr>
            <w:tcW w:w="0" w:type="auto"/>
            <w:tcBorders>
              <w:top w:val="single" w:sz="4" w:space="0" w:color="auto"/>
            </w:tcBorders>
            <w:vAlign w:val="bottom"/>
          </w:tcPr>
          <w:p w14:paraId="607C74A3" w14:textId="77777777" w:rsidR="00455BFA" w:rsidRPr="00AC5F7B" w:rsidRDefault="00455BFA" w:rsidP="00455BFA">
            <w:pPr>
              <w:jc w:val="right"/>
              <w:rPr>
                <w:sz w:val="14"/>
                <w:szCs w:val="14"/>
                <w:lang w:val="en-GB"/>
              </w:rPr>
            </w:pPr>
            <w:r w:rsidRPr="00AC5F7B">
              <w:rPr>
                <w:sz w:val="14"/>
                <w:szCs w:val="14"/>
                <w:lang w:val="en-GB"/>
              </w:rPr>
              <w:t xml:space="preserve">4.9% </w:t>
            </w:r>
          </w:p>
          <w:p w14:paraId="1210BBFB" w14:textId="2193813C" w:rsidR="00455BFA" w:rsidRPr="00AC5F7B" w:rsidRDefault="00455BFA" w:rsidP="00455BFA">
            <w:pPr>
              <w:jc w:val="right"/>
              <w:rPr>
                <w:sz w:val="14"/>
                <w:szCs w:val="14"/>
                <w:lang w:val="en-GB"/>
              </w:rPr>
            </w:pPr>
            <w:r w:rsidRPr="00AC5F7B">
              <w:rPr>
                <w:sz w:val="14"/>
                <w:szCs w:val="14"/>
                <w:lang w:val="en-GB"/>
              </w:rPr>
              <w:t>(3.8-6.1)</w:t>
            </w:r>
          </w:p>
        </w:tc>
        <w:tc>
          <w:tcPr>
            <w:tcW w:w="0" w:type="auto"/>
            <w:tcBorders>
              <w:top w:val="single" w:sz="4" w:space="0" w:color="auto"/>
            </w:tcBorders>
            <w:vAlign w:val="bottom"/>
          </w:tcPr>
          <w:p w14:paraId="32D1A37A" w14:textId="77777777" w:rsidR="00455BFA" w:rsidRPr="00AC5F7B" w:rsidRDefault="00455BFA" w:rsidP="00455BFA">
            <w:pPr>
              <w:jc w:val="right"/>
              <w:rPr>
                <w:sz w:val="14"/>
                <w:szCs w:val="14"/>
                <w:lang w:val="en-GB"/>
              </w:rPr>
            </w:pPr>
            <w:r w:rsidRPr="00AC5F7B">
              <w:rPr>
                <w:sz w:val="14"/>
                <w:szCs w:val="14"/>
                <w:lang w:val="en-GB"/>
              </w:rPr>
              <w:t xml:space="preserve">4.8% </w:t>
            </w:r>
          </w:p>
          <w:p w14:paraId="56BD0354" w14:textId="2F796081" w:rsidR="00455BFA" w:rsidRPr="00AC5F7B" w:rsidRDefault="00455BFA" w:rsidP="00455BFA">
            <w:pPr>
              <w:jc w:val="right"/>
              <w:rPr>
                <w:sz w:val="14"/>
                <w:szCs w:val="14"/>
                <w:lang w:val="en-GB"/>
              </w:rPr>
            </w:pPr>
            <w:r w:rsidRPr="00AC5F7B">
              <w:rPr>
                <w:sz w:val="14"/>
                <w:szCs w:val="14"/>
                <w:lang w:val="en-GB"/>
              </w:rPr>
              <w:t>(1.0-8.6)</w:t>
            </w:r>
          </w:p>
        </w:tc>
        <w:tc>
          <w:tcPr>
            <w:tcW w:w="0" w:type="auto"/>
            <w:tcBorders>
              <w:top w:val="single" w:sz="4" w:space="0" w:color="auto"/>
            </w:tcBorders>
          </w:tcPr>
          <w:p w14:paraId="11ECC0DC" w14:textId="0AF0E63A" w:rsidR="00455BFA" w:rsidRPr="00AC5F7B" w:rsidRDefault="00455BFA" w:rsidP="00455BFA">
            <w:pPr>
              <w:jc w:val="right"/>
              <w:rPr>
                <w:sz w:val="14"/>
                <w:szCs w:val="14"/>
                <w:lang w:val="en-GB"/>
              </w:rPr>
            </w:pPr>
          </w:p>
        </w:tc>
        <w:tc>
          <w:tcPr>
            <w:tcW w:w="0" w:type="auto"/>
            <w:tcBorders>
              <w:top w:val="single" w:sz="4" w:space="0" w:color="auto"/>
            </w:tcBorders>
            <w:vAlign w:val="bottom"/>
          </w:tcPr>
          <w:p w14:paraId="5E77FEE4" w14:textId="77777777" w:rsidR="00455BFA" w:rsidRPr="00AC5F7B" w:rsidRDefault="00455BFA" w:rsidP="00455BFA">
            <w:pPr>
              <w:jc w:val="right"/>
              <w:rPr>
                <w:sz w:val="14"/>
                <w:szCs w:val="14"/>
                <w:lang w:val="en-GB"/>
              </w:rPr>
            </w:pPr>
            <w:r w:rsidRPr="00AC5F7B">
              <w:rPr>
                <w:sz w:val="14"/>
                <w:szCs w:val="14"/>
                <w:lang w:val="en-GB"/>
              </w:rPr>
              <w:t xml:space="preserve">11.2% </w:t>
            </w:r>
          </w:p>
          <w:p w14:paraId="42AF7E21" w14:textId="3C7A5C5A" w:rsidR="00455BFA" w:rsidRPr="00AC5F7B" w:rsidRDefault="00455BFA" w:rsidP="00455BFA">
            <w:pPr>
              <w:jc w:val="right"/>
              <w:rPr>
                <w:sz w:val="14"/>
                <w:szCs w:val="14"/>
                <w:lang w:val="en-GB"/>
              </w:rPr>
            </w:pPr>
            <w:r w:rsidRPr="00AC5F7B">
              <w:rPr>
                <w:sz w:val="14"/>
                <w:szCs w:val="14"/>
                <w:lang w:val="en-GB"/>
              </w:rPr>
              <w:t>(6.6-15.8)</w:t>
            </w:r>
          </w:p>
        </w:tc>
        <w:tc>
          <w:tcPr>
            <w:tcW w:w="0" w:type="auto"/>
            <w:tcBorders>
              <w:top w:val="single" w:sz="4" w:space="0" w:color="auto"/>
            </w:tcBorders>
            <w:vAlign w:val="bottom"/>
          </w:tcPr>
          <w:p w14:paraId="3D35B546" w14:textId="77777777" w:rsidR="00455BFA" w:rsidRPr="00AC5F7B" w:rsidRDefault="00455BFA" w:rsidP="00455BFA">
            <w:pPr>
              <w:jc w:val="right"/>
              <w:rPr>
                <w:sz w:val="14"/>
                <w:szCs w:val="14"/>
                <w:lang w:val="en-GB"/>
              </w:rPr>
            </w:pPr>
            <w:r w:rsidRPr="00AC5F7B">
              <w:rPr>
                <w:sz w:val="14"/>
                <w:szCs w:val="14"/>
                <w:lang w:val="en-GB"/>
              </w:rPr>
              <w:t xml:space="preserve">32.7% </w:t>
            </w:r>
          </w:p>
          <w:p w14:paraId="61869965" w14:textId="50780A55" w:rsidR="00455BFA" w:rsidRPr="00AC5F7B" w:rsidRDefault="00455BFA" w:rsidP="00455BFA">
            <w:pPr>
              <w:jc w:val="right"/>
              <w:rPr>
                <w:sz w:val="14"/>
                <w:szCs w:val="14"/>
                <w:lang w:val="en-GB"/>
              </w:rPr>
            </w:pPr>
            <w:r w:rsidRPr="00AC5F7B">
              <w:rPr>
                <w:sz w:val="14"/>
                <w:szCs w:val="14"/>
                <w:lang w:val="en-GB"/>
              </w:rPr>
              <w:t>(19.7-45.7)</w:t>
            </w:r>
          </w:p>
        </w:tc>
        <w:tc>
          <w:tcPr>
            <w:tcW w:w="0" w:type="auto"/>
            <w:tcBorders>
              <w:top w:val="single" w:sz="4" w:space="0" w:color="auto"/>
            </w:tcBorders>
            <w:vAlign w:val="bottom"/>
          </w:tcPr>
          <w:p w14:paraId="283138CB" w14:textId="77777777" w:rsidR="00455BFA" w:rsidRPr="00AC5F7B" w:rsidRDefault="00455BFA" w:rsidP="00455BFA">
            <w:pPr>
              <w:jc w:val="right"/>
              <w:rPr>
                <w:sz w:val="14"/>
                <w:szCs w:val="14"/>
                <w:lang w:val="en-GB"/>
              </w:rPr>
            </w:pPr>
            <w:r w:rsidRPr="00AC5F7B">
              <w:rPr>
                <w:sz w:val="14"/>
                <w:szCs w:val="14"/>
                <w:lang w:val="en-GB"/>
              </w:rPr>
              <w:t xml:space="preserve">18.5% </w:t>
            </w:r>
          </w:p>
          <w:p w14:paraId="03B796A1" w14:textId="035C9C64" w:rsidR="00455BFA" w:rsidRPr="00AC5F7B" w:rsidRDefault="00455BFA" w:rsidP="00455BFA">
            <w:pPr>
              <w:jc w:val="right"/>
              <w:rPr>
                <w:sz w:val="14"/>
                <w:szCs w:val="14"/>
                <w:lang w:val="en-GB"/>
              </w:rPr>
            </w:pPr>
            <w:r w:rsidRPr="00AC5F7B">
              <w:rPr>
                <w:sz w:val="14"/>
                <w:szCs w:val="14"/>
                <w:lang w:val="en-GB"/>
              </w:rPr>
              <w:t>(16.1-20.9)</w:t>
            </w:r>
          </w:p>
        </w:tc>
        <w:tc>
          <w:tcPr>
            <w:tcW w:w="0" w:type="auto"/>
            <w:tcBorders>
              <w:top w:val="single" w:sz="4" w:space="0" w:color="auto"/>
            </w:tcBorders>
            <w:vAlign w:val="bottom"/>
          </w:tcPr>
          <w:p w14:paraId="12E8573C" w14:textId="77777777" w:rsidR="00455BFA" w:rsidRPr="00AC5F7B" w:rsidRDefault="00455BFA" w:rsidP="00455BFA">
            <w:pPr>
              <w:jc w:val="right"/>
              <w:rPr>
                <w:sz w:val="14"/>
                <w:szCs w:val="14"/>
                <w:lang w:val="en-GB"/>
              </w:rPr>
            </w:pPr>
            <w:r w:rsidRPr="00AC5F7B">
              <w:rPr>
                <w:sz w:val="14"/>
                <w:szCs w:val="14"/>
                <w:lang w:val="en-GB"/>
              </w:rPr>
              <w:t xml:space="preserve">9.1% </w:t>
            </w:r>
          </w:p>
          <w:p w14:paraId="351A5749" w14:textId="76676765" w:rsidR="00455BFA" w:rsidRPr="00AC5F7B" w:rsidRDefault="00455BFA" w:rsidP="00455BFA">
            <w:pPr>
              <w:jc w:val="right"/>
              <w:rPr>
                <w:sz w:val="14"/>
                <w:szCs w:val="14"/>
                <w:lang w:val="en-GB"/>
              </w:rPr>
            </w:pPr>
            <w:r w:rsidRPr="00AC5F7B">
              <w:rPr>
                <w:sz w:val="14"/>
                <w:szCs w:val="14"/>
                <w:lang w:val="en-GB"/>
              </w:rPr>
              <w:t>(7.9-10.4)</w:t>
            </w:r>
          </w:p>
        </w:tc>
        <w:tc>
          <w:tcPr>
            <w:tcW w:w="0" w:type="auto"/>
            <w:tcBorders>
              <w:top w:val="single" w:sz="4" w:space="0" w:color="auto"/>
            </w:tcBorders>
            <w:vAlign w:val="bottom"/>
          </w:tcPr>
          <w:p w14:paraId="77F67C48" w14:textId="77777777" w:rsidR="00455BFA" w:rsidRPr="00AC5F7B" w:rsidRDefault="00455BFA" w:rsidP="00455BFA">
            <w:pPr>
              <w:jc w:val="right"/>
              <w:rPr>
                <w:sz w:val="14"/>
                <w:szCs w:val="14"/>
                <w:lang w:val="en-GB"/>
              </w:rPr>
            </w:pPr>
            <w:r w:rsidRPr="00AC5F7B">
              <w:rPr>
                <w:sz w:val="14"/>
                <w:szCs w:val="14"/>
                <w:lang w:val="en-GB"/>
              </w:rPr>
              <w:t xml:space="preserve">8.3% </w:t>
            </w:r>
          </w:p>
          <w:p w14:paraId="4E935938" w14:textId="460ADA41" w:rsidR="00455BFA" w:rsidRPr="00AC5F7B" w:rsidRDefault="00455BFA" w:rsidP="00455BFA">
            <w:pPr>
              <w:jc w:val="right"/>
              <w:rPr>
                <w:sz w:val="14"/>
                <w:szCs w:val="14"/>
                <w:lang w:val="en-GB"/>
              </w:rPr>
            </w:pPr>
            <w:r w:rsidRPr="00AC5F7B">
              <w:rPr>
                <w:sz w:val="14"/>
                <w:szCs w:val="14"/>
                <w:lang w:val="en-GB"/>
              </w:rPr>
              <w:t>(7.1-9.6)</w:t>
            </w:r>
          </w:p>
        </w:tc>
        <w:tc>
          <w:tcPr>
            <w:tcW w:w="0" w:type="auto"/>
            <w:tcBorders>
              <w:top w:val="single" w:sz="4" w:space="0" w:color="auto"/>
            </w:tcBorders>
            <w:vAlign w:val="bottom"/>
          </w:tcPr>
          <w:p w14:paraId="2963D272" w14:textId="77777777" w:rsidR="00455BFA" w:rsidRPr="00AC5F7B" w:rsidRDefault="00455BFA" w:rsidP="00455BFA">
            <w:pPr>
              <w:jc w:val="right"/>
              <w:rPr>
                <w:sz w:val="14"/>
                <w:szCs w:val="14"/>
                <w:lang w:val="en-GB"/>
              </w:rPr>
            </w:pPr>
            <w:r w:rsidRPr="00AC5F7B">
              <w:rPr>
                <w:sz w:val="14"/>
                <w:szCs w:val="14"/>
                <w:lang w:val="en-GB"/>
              </w:rPr>
              <w:t xml:space="preserve">8.8% </w:t>
            </w:r>
          </w:p>
          <w:p w14:paraId="2154BF97" w14:textId="758D294A" w:rsidR="00455BFA" w:rsidRPr="00AC5F7B" w:rsidRDefault="00455BFA" w:rsidP="00455BFA">
            <w:pPr>
              <w:jc w:val="right"/>
              <w:rPr>
                <w:sz w:val="14"/>
                <w:szCs w:val="14"/>
                <w:lang w:val="en-GB"/>
              </w:rPr>
            </w:pPr>
            <w:r w:rsidRPr="00AC5F7B">
              <w:rPr>
                <w:sz w:val="14"/>
                <w:szCs w:val="14"/>
                <w:lang w:val="en-GB"/>
              </w:rPr>
              <w:t>(6.7-10.9)</w:t>
            </w:r>
          </w:p>
        </w:tc>
        <w:tc>
          <w:tcPr>
            <w:tcW w:w="0" w:type="auto"/>
            <w:tcBorders>
              <w:top w:val="single" w:sz="4" w:space="0" w:color="auto"/>
            </w:tcBorders>
            <w:vAlign w:val="bottom"/>
          </w:tcPr>
          <w:p w14:paraId="4375FFD5" w14:textId="77777777" w:rsidR="00455BFA" w:rsidRPr="00AC5F7B" w:rsidRDefault="00455BFA" w:rsidP="00455BFA">
            <w:pPr>
              <w:jc w:val="right"/>
              <w:rPr>
                <w:sz w:val="14"/>
                <w:szCs w:val="14"/>
                <w:lang w:val="en-GB"/>
              </w:rPr>
            </w:pPr>
            <w:r w:rsidRPr="00AC5F7B">
              <w:rPr>
                <w:sz w:val="14"/>
                <w:szCs w:val="14"/>
                <w:lang w:val="en-GB"/>
              </w:rPr>
              <w:t xml:space="preserve">8.9% </w:t>
            </w:r>
          </w:p>
          <w:p w14:paraId="5B76971C" w14:textId="20E46346" w:rsidR="00455BFA" w:rsidRPr="00AC5F7B" w:rsidRDefault="00455BFA" w:rsidP="00455BFA">
            <w:pPr>
              <w:jc w:val="right"/>
              <w:rPr>
                <w:sz w:val="14"/>
                <w:szCs w:val="14"/>
                <w:lang w:val="en-GB"/>
              </w:rPr>
            </w:pPr>
            <w:r w:rsidRPr="00AC5F7B">
              <w:rPr>
                <w:sz w:val="14"/>
                <w:szCs w:val="14"/>
                <w:lang w:val="en-GB"/>
              </w:rPr>
              <w:t>(2.2-15.6)</w:t>
            </w:r>
          </w:p>
        </w:tc>
      </w:tr>
      <w:tr w:rsidR="002C02BD" w:rsidRPr="00AC5F7B" w14:paraId="52E1AD9C" w14:textId="6F8FF4CC" w:rsidTr="00A6249C">
        <w:tc>
          <w:tcPr>
            <w:tcW w:w="0" w:type="auto"/>
            <w:vAlign w:val="bottom"/>
          </w:tcPr>
          <w:p w14:paraId="0519EA11" w14:textId="4326788B" w:rsidR="00455BFA" w:rsidRPr="00AC5F7B" w:rsidRDefault="00455BFA" w:rsidP="00455BFA">
            <w:pPr>
              <w:rPr>
                <w:sz w:val="14"/>
                <w:szCs w:val="14"/>
                <w:lang w:val="en-GB"/>
              </w:rPr>
            </w:pPr>
            <w:r w:rsidRPr="00AC5F7B">
              <w:rPr>
                <w:sz w:val="14"/>
                <w:szCs w:val="14"/>
                <w:lang w:val="en-GB"/>
              </w:rPr>
              <w:t>Increasing</w:t>
            </w:r>
            <w:r w:rsidR="002C02BD" w:rsidRPr="00AC5F7B">
              <w:rPr>
                <w:sz w:val="14"/>
                <w:szCs w:val="14"/>
                <w:lang w:val="en-GB"/>
              </w:rPr>
              <w:t xml:space="preserve"> adherence</w:t>
            </w:r>
          </w:p>
        </w:tc>
        <w:tc>
          <w:tcPr>
            <w:tcW w:w="0" w:type="auto"/>
            <w:vAlign w:val="bottom"/>
          </w:tcPr>
          <w:p w14:paraId="74C1468C" w14:textId="77777777" w:rsidR="00455BFA" w:rsidRPr="00AC5F7B" w:rsidRDefault="00455BFA" w:rsidP="00455BFA">
            <w:pPr>
              <w:jc w:val="right"/>
              <w:rPr>
                <w:sz w:val="14"/>
                <w:szCs w:val="14"/>
                <w:lang w:val="en-GB"/>
              </w:rPr>
            </w:pPr>
            <w:r w:rsidRPr="00AC5F7B">
              <w:rPr>
                <w:sz w:val="14"/>
                <w:szCs w:val="14"/>
                <w:lang w:val="en-GB"/>
              </w:rPr>
              <w:t xml:space="preserve">10.6% </w:t>
            </w:r>
          </w:p>
          <w:p w14:paraId="6C8630F1" w14:textId="35BC6C0F" w:rsidR="00455BFA" w:rsidRPr="00AC5F7B" w:rsidRDefault="00455BFA" w:rsidP="00455BFA">
            <w:pPr>
              <w:jc w:val="right"/>
              <w:rPr>
                <w:sz w:val="14"/>
                <w:szCs w:val="14"/>
                <w:lang w:val="en-GB"/>
              </w:rPr>
            </w:pPr>
            <w:r w:rsidRPr="00AC5F7B">
              <w:rPr>
                <w:sz w:val="14"/>
                <w:szCs w:val="14"/>
                <w:lang w:val="en-GB"/>
              </w:rPr>
              <w:t>(7.0-14.3)</w:t>
            </w:r>
          </w:p>
        </w:tc>
        <w:tc>
          <w:tcPr>
            <w:tcW w:w="0" w:type="auto"/>
            <w:vAlign w:val="bottom"/>
          </w:tcPr>
          <w:p w14:paraId="188A5764" w14:textId="77777777" w:rsidR="00455BFA" w:rsidRPr="00AC5F7B" w:rsidRDefault="00455BFA" w:rsidP="00455BFA">
            <w:pPr>
              <w:jc w:val="right"/>
              <w:rPr>
                <w:sz w:val="14"/>
                <w:szCs w:val="14"/>
                <w:lang w:val="en-GB"/>
              </w:rPr>
            </w:pPr>
            <w:r w:rsidRPr="00AC5F7B">
              <w:rPr>
                <w:sz w:val="14"/>
                <w:szCs w:val="14"/>
                <w:lang w:val="en-GB"/>
              </w:rPr>
              <w:t xml:space="preserve">9.2% </w:t>
            </w:r>
          </w:p>
          <w:p w14:paraId="5949A2D4" w14:textId="0E4745F0" w:rsidR="00455BFA" w:rsidRPr="00AC5F7B" w:rsidRDefault="00455BFA" w:rsidP="00455BFA">
            <w:pPr>
              <w:jc w:val="right"/>
              <w:rPr>
                <w:sz w:val="14"/>
                <w:szCs w:val="14"/>
                <w:lang w:val="en-GB"/>
              </w:rPr>
            </w:pPr>
            <w:r w:rsidRPr="00AC5F7B">
              <w:rPr>
                <w:sz w:val="14"/>
                <w:szCs w:val="14"/>
                <w:lang w:val="en-GB"/>
              </w:rPr>
              <w:t>(2.2-16.1)</w:t>
            </w:r>
          </w:p>
        </w:tc>
        <w:tc>
          <w:tcPr>
            <w:tcW w:w="0" w:type="auto"/>
            <w:vAlign w:val="bottom"/>
          </w:tcPr>
          <w:p w14:paraId="5F52BAEA" w14:textId="77777777" w:rsidR="00455BFA" w:rsidRPr="00AC5F7B" w:rsidRDefault="00455BFA" w:rsidP="00455BFA">
            <w:pPr>
              <w:jc w:val="right"/>
              <w:rPr>
                <w:sz w:val="14"/>
                <w:szCs w:val="14"/>
                <w:lang w:val="en-GB"/>
              </w:rPr>
            </w:pPr>
            <w:r w:rsidRPr="00AC5F7B">
              <w:rPr>
                <w:sz w:val="14"/>
                <w:szCs w:val="14"/>
                <w:lang w:val="en-GB"/>
              </w:rPr>
              <w:t xml:space="preserve">7.0% </w:t>
            </w:r>
          </w:p>
          <w:p w14:paraId="73408D30" w14:textId="03D97BBA" w:rsidR="00455BFA" w:rsidRPr="00AC5F7B" w:rsidRDefault="00455BFA" w:rsidP="00455BFA">
            <w:pPr>
              <w:jc w:val="right"/>
              <w:rPr>
                <w:sz w:val="14"/>
                <w:szCs w:val="14"/>
                <w:lang w:val="en-GB"/>
              </w:rPr>
            </w:pPr>
            <w:r w:rsidRPr="00AC5F7B">
              <w:rPr>
                <w:sz w:val="14"/>
                <w:szCs w:val="14"/>
                <w:lang w:val="en-GB"/>
              </w:rPr>
              <w:t>(5.9-8.1)</w:t>
            </w:r>
          </w:p>
        </w:tc>
        <w:tc>
          <w:tcPr>
            <w:tcW w:w="0" w:type="auto"/>
            <w:vAlign w:val="bottom"/>
          </w:tcPr>
          <w:p w14:paraId="496C4472" w14:textId="77777777" w:rsidR="00455BFA" w:rsidRPr="00AC5F7B" w:rsidRDefault="00455BFA" w:rsidP="00455BFA">
            <w:pPr>
              <w:jc w:val="right"/>
              <w:rPr>
                <w:sz w:val="14"/>
                <w:szCs w:val="14"/>
                <w:lang w:val="en-GB"/>
              </w:rPr>
            </w:pPr>
            <w:r w:rsidRPr="00AC5F7B">
              <w:rPr>
                <w:sz w:val="14"/>
                <w:szCs w:val="14"/>
                <w:lang w:val="en-GB"/>
              </w:rPr>
              <w:t xml:space="preserve">6.9% </w:t>
            </w:r>
          </w:p>
          <w:p w14:paraId="4818F7E1" w14:textId="598A93E4" w:rsidR="00455BFA" w:rsidRPr="00AC5F7B" w:rsidRDefault="00455BFA" w:rsidP="00455BFA">
            <w:pPr>
              <w:jc w:val="right"/>
              <w:rPr>
                <w:sz w:val="14"/>
                <w:szCs w:val="14"/>
                <w:lang w:val="en-GB"/>
              </w:rPr>
            </w:pPr>
            <w:r w:rsidRPr="00AC5F7B">
              <w:rPr>
                <w:sz w:val="14"/>
                <w:szCs w:val="14"/>
                <w:lang w:val="en-GB"/>
              </w:rPr>
              <w:t>(6.2-7.5)</w:t>
            </w:r>
          </w:p>
        </w:tc>
        <w:tc>
          <w:tcPr>
            <w:tcW w:w="0" w:type="auto"/>
            <w:vAlign w:val="bottom"/>
          </w:tcPr>
          <w:p w14:paraId="345880CC" w14:textId="77777777" w:rsidR="00455BFA" w:rsidRPr="00AC5F7B" w:rsidRDefault="00455BFA" w:rsidP="00455BFA">
            <w:pPr>
              <w:jc w:val="right"/>
              <w:rPr>
                <w:sz w:val="14"/>
                <w:szCs w:val="14"/>
                <w:lang w:val="en-GB"/>
              </w:rPr>
            </w:pPr>
            <w:r w:rsidRPr="00AC5F7B">
              <w:rPr>
                <w:sz w:val="14"/>
                <w:szCs w:val="14"/>
                <w:lang w:val="en-GB"/>
              </w:rPr>
              <w:t xml:space="preserve">5.5% </w:t>
            </w:r>
          </w:p>
          <w:p w14:paraId="3712C0BE" w14:textId="4251EC53" w:rsidR="00455BFA" w:rsidRPr="00AC5F7B" w:rsidRDefault="00455BFA" w:rsidP="00455BFA">
            <w:pPr>
              <w:jc w:val="right"/>
              <w:rPr>
                <w:sz w:val="14"/>
                <w:szCs w:val="14"/>
                <w:lang w:val="en-GB"/>
              </w:rPr>
            </w:pPr>
            <w:r w:rsidRPr="00AC5F7B">
              <w:rPr>
                <w:sz w:val="14"/>
                <w:szCs w:val="14"/>
                <w:lang w:val="en-GB"/>
              </w:rPr>
              <w:t>(4.8-6.2)</w:t>
            </w:r>
          </w:p>
        </w:tc>
        <w:tc>
          <w:tcPr>
            <w:tcW w:w="0" w:type="auto"/>
            <w:vAlign w:val="bottom"/>
          </w:tcPr>
          <w:p w14:paraId="5BE3FA4D" w14:textId="77777777" w:rsidR="00455BFA" w:rsidRPr="00AC5F7B" w:rsidRDefault="00455BFA" w:rsidP="00455BFA">
            <w:pPr>
              <w:jc w:val="right"/>
              <w:rPr>
                <w:sz w:val="14"/>
                <w:szCs w:val="14"/>
                <w:lang w:val="en-GB"/>
              </w:rPr>
            </w:pPr>
            <w:r w:rsidRPr="00AC5F7B">
              <w:rPr>
                <w:sz w:val="14"/>
                <w:szCs w:val="14"/>
                <w:lang w:val="en-GB"/>
              </w:rPr>
              <w:t xml:space="preserve">5.8% </w:t>
            </w:r>
          </w:p>
          <w:p w14:paraId="6D578DA4" w14:textId="5406471F" w:rsidR="00455BFA" w:rsidRPr="00AC5F7B" w:rsidRDefault="00455BFA" w:rsidP="00455BFA">
            <w:pPr>
              <w:jc w:val="right"/>
              <w:rPr>
                <w:sz w:val="14"/>
                <w:szCs w:val="14"/>
                <w:lang w:val="en-GB"/>
              </w:rPr>
            </w:pPr>
            <w:r w:rsidRPr="00AC5F7B">
              <w:rPr>
                <w:sz w:val="14"/>
                <w:szCs w:val="14"/>
                <w:lang w:val="en-GB"/>
              </w:rPr>
              <w:t>(4.5-7.1)</w:t>
            </w:r>
          </w:p>
        </w:tc>
        <w:tc>
          <w:tcPr>
            <w:tcW w:w="0" w:type="auto"/>
            <w:vAlign w:val="bottom"/>
          </w:tcPr>
          <w:p w14:paraId="0FE3405D" w14:textId="77777777" w:rsidR="00455BFA" w:rsidRPr="00AC5F7B" w:rsidRDefault="00455BFA" w:rsidP="00455BFA">
            <w:pPr>
              <w:jc w:val="right"/>
              <w:rPr>
                <w:sz w:val="14"/>
                <w:szCs w:val="14"/>
                <w:lang w:val="en-GB"/>
              </w:rPr>
            </w:pPr>
            <w:r w:rsidRPr="00AC5F7B">
              <w:rPr>
                <w:sz w:val="14"/>
                <w:szCs w:val="14"/>
                <w:lang w:val="en-GB"/>
              </w:rPr>
              <w:t xml:space="preserve">3.3% </w:t>
            </w:r>
          </w:p>
          <w:p w14:paraId="1F51004E" w14:textId="1C28E9EF" w:rsidR="00455BFA" w:rsidRPr="00AC5F7B" w:rsidRDefault="00455BFA" w:rsidP="00455BFA">
            <w:pPr>
              <w:jc w:val="right"/>
              <w:rPr>
                <w:sz w:val="14"/>
                <w:szCs w:val="14"/>
                <w:lang w:val="en-GB"/>
              </w:rPr>
            </w:pPr>
            <w:r w:rsidRPr="00AC5F7B">
              <w:rPr>
                <w:sz w:val="14"/>
                <w:szCs w:val="14"/>
                <w:lang w:val="en-GB"/>
              </w:rPr>
              <w:t>(0.1-6.5)</w:t>
            </w:r>
          </w:p>
        </w:tc>
        <w:tc>
          <w:tcPr>
            <w:tcW w:w="0" w:type="auto"/>
          </w:tcPr>
          <w:p w14:paraId="7C790BD1" w14:textId="2C359990" w:rsidR="00455BFA" w:rsidRPr="00AC5F7B" w:rsidRDefault="00455BFA" w:rsidP="00455BFA">
            <w:pPr>
              <w:jc w:val="right"/>
              <w:rPr>
                <w:sz w:val="14"/>
                <w:szCs w:val="14"/>
                <w:lang w:val="en-GB"/>
              </w:rPr>
            </w:pPr>
          </w:p>
        </w:tc>
        <w:tc>
          <w:tcPr>
            <w:tcW w:w="0" w:type="auto"/>
            <w:vAlign w:val="bottom"/>
          </w:tcPr>
          <w:p w14:paraId="68A32780" w14:textId="77777777" w:rsidR="00455BFA" w:rsidRPr="00AC5F7B" w:rsidRDefault="00455BFA" w:rsidP="00455BFA">
            <w:pPr>
              <w:jc w:val="right"/>
              <w:rPr>
                <w:sz w:val="14"/>
                <w:szCs w:val="14"/>
                <w:lang w:val="en-GB"/>
              </w:rPr>
            </w:pPr>
            <w:r w:rsidRPr="00AC5F7B">
              <w:rPr>
                <w:sz w:val="14"/>
                <w:szCs w:val="14"/>
                <w:lang w:val="en-GB"/>
              </w:rPr>
              <w:t xml:space="preserve">13.8% </w:t>
            </w:r>
          </w:p>
          <w:p w14:paraId="4AC7558C" w14:textId="562F43BF" w:rsidR="00455BFA" w:rsidRPr="00AC5F7B" w:rsidRDefault="00455BFA" w:rsidP="00455BFA">
            <w:pPr>
              <w:jc w:val="right"/>
              <w:rPr>
                <w:sz w:val="14"/>
                <w:szCs w:val="14"/>
                <w:lang w:val="en-GB"/>
              </w:rPr>
            </w:pPr>
            <w:r w:rsidRPr="00AC5F7B">
              <w:rPr>
                <w:sz w:val="14"/>
                <w:szCs w:val="14"/>
                <w:lang w:val="en-GB"/>
              </w:rPr>
              <w:t>(9.1-18.5)</w:t>
            </w:r>
          </w:p>
        </w:tc>
        <w:tc>
          <w:tcPr>
            <w:tcW w:w="0" w:type="auto"/>
            <w:vAlign w:val="bottom"/>
          </w:tcPr>
          <w:p w14:paraId="6E46E5F4" w14:textId="77777777" w:rsidR="00455BFA" w:rsidRPr="00AC5F7B" w:rsidRDefault="00455BFA" w:rsidP="00455BFA">
            <w:pPr>
              <w:jc w:val="right"/>
              <w:rPr>
                <w:sz w:val="14"/>
                <w:szCs w:val="14"/>
                <w:lang w:val="en-GB"/>
              </w:rPr>
            </w:pPr>
            <w:r w:rsidRPr="00AC5F7B">
              <w:rPr>
                <w:sz w:val="14"/>
                <w:szCs w:val="14"/>
                <w:lang w:val="en-GB"/>
              </w:rPr>
              <w:t xml:space="preserve">10.7% </w:t>
            </w:r>
          </w:p>
          <w:p w14:paraId="5C29C92E" w14:textId="30F0AD3D" w:rsidR="00455BFA" w:rsidRPr="00AC5F7B" w:rsidRDefault="00455BFA" w:rsidP="00455BFA">
            <w:pPr>
              <w:jc w:val="right"/>
              <w:rPr>
                <w:sz w:val="14"/>
                <w:szCs w:val="14"/>
                <w:lang w:val="en-GB"/>
              </w:rPr>
            </w:pPr>
            <w:r w:rsidRPr="00AC5F7B">
              <w:rPr>
                <w:sz w:val="14"/>
                <w:szCs w:val="14"/>
                <w:lang w:val="en-GB"/>
              </w:rPr>
              <w:t>(2.6-18.9)</w:t>
            </w:r>
          </w:p>
        </w:tc>
        <w:tc>
          <w:tcPr>
            <w:tcW w:w="0" w:type="auto"/>
            <w:vAlign w:val="bottom"/>
          </w:tcPr>
          <w:p w14:paraId="1C32D0B5" w14:textId="77777777" w:rsidR="00455BFA" w:rsidRPr="00AC5F7B" w:rsidRDefault="00455BFA" w:rsidP="00455BFA">
            <w:pPr>
              <w:jc w:val="right"/>
              <w:rPr>
                <w:sz w:val="14"/>
                <w:szCs w:val="14"/>
                <w:lang w:val="en-GB"/>
              </w:rPr>
            </w:pPr>
            <w:r w:rsidRPr="00AC5F7B">
              <w:rPr>
                <w:sz w:val="14"/>
                <w:szCs w:val="14"/>
                <w:lang w:val="en-GB"/>
              </w:rPr>
              <w:t xml:space="preserve">9.0% </w:t>
            </w:r>
          </w:p>
          <w:p w14:paraId="4A17C413" w14:textId="647D7789" w:rsidR="00455BFA" w:rsidRPr="00AC5F7B" w:rsidRDefault="00455BFA" w:rsidP="00455BFA">
            <w:pPr>
              <w:jc w:val="right"/>
              <w:rPr>
                <w:sz w:val="14"/>
                <w:szCs w:val="14"/>
                <w:lang w:val="en-GB"/>
              </w:rPr>
            </w:pPr>
            <w:r w:rsidRPr="00AC5F7B">
              <w:rPr>
                <w:sz w:val="14"/>
                <w:szCs w:val="14"/>
                <w:lang w:val="en-GB"/>
              </w:rPr>
              <w:t>(7.5-10.6)</w:t>
            </w:r>
          </w:p>
        </w:tc>
        <w:tc>
          <w:tcPr>
            <w:tcW w:w="0" w:type="auto"/>
            <w:vAlign w:val="bottom"/>
          </w:tcPr>
          <w:p w14:paraId="3C5F9D0F" w14:textId="77777777" w:rsidR="00455BFA" w:rsidRPr="00AC5F7B" w:rsidRDefault="00455BFA" w:rsidP="00455BFA">
            <w:pPr>
              <w:jc w:val="right"/>
              <w:rPr>
                <w:sz w:val="14"/>
                <w:szCs w:val="14"/>
                <w:lang w:val="en-GB"/>
              </w:rPr>
            </w:pPr>
            <w:r w:rsidRPr="00AC5F7B">
              <w:rPr>
                <w:sz w:val="14"/>
                <w:szCs w:val="14"/>
                <w:lang w:val="en-GB"/>
              </w:rPr>
              <w:t>9.4%</w:t>
            </w:r>
          </w:p>
          <w:p w14:paraId="0CC9E8FE" w14:textId="3B191D92" w:rsidR="00455BFA" w:rsidRPr="00AC5F7B" w:rsidRDefault="00455BFA" w:rsidP="00455BFA">
            <w:pPr>
              <w:jc w:val="right"/>
              <w:rPr>
                <w:sz w:val="14"/>
                <w:szCs w:val="14"/>
                <w:lang w:val="en-GB"/>
              </w:rPr>
            </w:pPr>
            <w:r w:rsidRPr="00AC5F7B">
              <w:rPr>
                <w:sz w:val="14"/>
                <w:szCs w:val="14"/>
                <w:lang w:val="en-GB"/>
              </w:rPr>
              <w:t xml:space="preserve"> (8.2-10.7)</w:t>
            </w:r>
          </w:p>
        </w:tc>
        <w:tc>
          <w:tcPr>
            <w:tcW w:w="0" w:type="auto"/>
            <w:vAlign w:val="bottom"/>
          </w:tcPr>
          <w:p w14:paraId="4D902AB4" w14:textId="77777777" w:rsidR="00455BFA" w:rsidRPr="00AC5F7B" w:rsidRDefault="00455BFA" w:rsidP="00455BFA">
            <w:pPr>
              <w:jc w:val="right"/>
              <w:rPr>
                <w:sz w:val="14"/>
                <w:szCs w:val="14"/>
                <w:lang w:val="en-GB"/>
              </w:rPr>
            </w:pPr>
            <w:r w:rsidRPr="00AC5F7B">
              <w:rPr>
                <w:sz w:val="14"/>
                <w:szCs w:val="14"/>
                <w:lang w:val="en-GB"/>
              </w:rPr>
              <w:t xml:space="preserve">7.8% </w:t>
            </w:r>
          </w:p>
          <w:p w14:paraId="38FC14D1" w14:textId="2EC30BDD" w:rsidR="00455BFA" w:rsidRPr="00AC5F7B" w:rsidRDefault="00455BFA" w:rsidP="00455BFA">
            <w:pPr>
              <w:jc w:val="right"/>
              <w:rPr>
                <w:sz w:val="14"/>
                <w:szCs w:val="14"/>
                <w:lang w:val="en-GB"/>
              </w:rPr>
            </w:pPr>
            <w:r w:rsidRPr="00AC5F7B">
              <w:rPr>
                <w:sz w:val="14"/>
                <w:szCs w:val="14"/>
                <w:lang w:val="en-GB"/>
              </w:rPr>
              <w:t>(6.6-9.0)</w:t>
            </w:r>
          </w:p>
        </w:tc>
        <w:tc>
          <w:tcPr>
            <w:tcW w:w="0" w:type="auto"/>
            <w:vAlign w:val="bottom"/>
          </w:tcPr>
          <w:p w14:paraId="0BAAFA46" w14:textId="77777777" w:rsidR="00455BFA" w:rsidRPr="00AC5F7B" w:rsidRDefault="00455BFA" w:rsidP="00455BFA">
            <w:pPr>
              <w:jc w:val="right"/>
              <w:rPr>
                <w:sz w:val="14"/>
                <w:szCs w:val="14"/>
                <w:lang w:val="en-GB"/>
              </w:rPr>
            </w:pPr>
            <w:r w:rsidRPr="00AC5F7B">
              <w:rPr>
                <w:sz w:val="14"/>
                <w:szCs w:val="14"/>
                <w:lang w:val="en-GB"/>
              </w:rPr>
              <w:t xml:space="preserve">8.2% </w:t>
            </w:r>
          </w:p>
          <w:p w14:paraId="76947FC7" w14:textId="395012DE" w:rsidR="00455BFA" w:rsidRPr="00AC5F7B" w:rsidRDefault="00455BFA" w:rsidP="00455BFA">
            <w:pPr>
              <w:jc w:val="right"/>
              <w:rPr>
                <w:sz w:val="14"/>
                <w:szCs w:val="14"/>
                <w:lang w:val="en-GB"/>
              </w:rPr>
            </w:pPr>
            <w:r w:rsidRPr="00AC5F7B">
              <w:rPr>
                <w:sz w:val="14"/>
                <w:szCs w:val="14"/>
                <w:lang w:val="en-GB"/>
              </w:rPr>
              <w:t>(6.2-10.1)</w:t>
            </w:r>
          </w:p>
        </w:tc>
        <w:tc>
          <w:tcPr>
            <w:tcW w:w="0" w:type="auto"/>
            <w:vAlign w:val="bottom"/>
          </w:tcPr>
          <w:p w14:paraId="4FF09468" w14:textId="77777777" w:rsidR="00455BFA" w:rsidRPr="00AC5F7B" w:rsidRDefault="00455BFA" w:rsidP="00455BFA">
            <w:pPr>
              <w:jc w:val="right"/>
              <w:rPr>
                <w:sz w:val="14"/>
                <w:szCs w:val="14"/>
                <w:lang w:val="en-GB"/>
              </w:rPr>
            </w:pPr>
            <w:r w:rsidRPr="00AC5F7B">
              <w:rPr>
                <w:sz w:val="14"/>
                <w:szCs w:val="14"/>
                <w:lang w:val="en-GB"/>
              </w:rPr>
              <w:t xml:space="preserve">4.8% </w:t>
            </w:r>
          </w:p>
          <w:p w14:paraId="00AF17F8" w14:textId="5B7A37BD" w:rsidR="00455BFA" w:rsidRPr="00AC5F7B" w:rsidRDefault="00455BFA" w:rsidP="00455BFA">
            <w:pPr>
              <w:jc w:val="right"/>
              <w:rPr>
                <w:sz w:val="14"/>
                <w:szCs w:val="14"/>
                <w:lang w:val="en-GB"/>
              </w:rPr>
            </w:pPr>
            <w:r w:rsidRPr="00AC5F7B">
              <w:rPr>
                <w:sz w:val="14"/>
                <w:szCs w:val="14"/>
                <w:lang w:val="en-GB"/>
              </w:rPr>
              <w:t>(0.2-9.4)</w:t>
            </w:r>
          </w:p>
        </w:tc>
      </w:tr>
      <w:tr w:rsidR="002C02BD" w:rsidRPr="00AC5F7B" w14:paraId="7EC8F45D" w14:textId="58374143" w:rsidTr="00FE110B">
        <w:tc>
          <w:tcPr>
            <w:tcW w:w="0" w:type="auto"/>
            <w:vAlign w:val="bottom"/>
          </w:tcPr>
          <w:p w14:paraId="36CE1C34" w14:textId="08596AB0" w:rsidR="00455BFA" w:rsidRPr="00AC5F7B" w:rsidRDefault="00455BFA" w:rsidP="00A54385">
            <w:pPr>
              <w:rPr>
                <w:sz w:val="14"/>
                <w:szCs w:val="14"/>
                <w:lang w:val="en-GB"/>
              </w:rPr>
            </w:pPr>
            <w:r w:rsidRPr="00AC5F7B">
              <w:rPr>
                <w:sz w:val="14"/>
                <w:szCs w:val="14"/>
                <w:lang w:val="en-GB"/>
              </w:rPr>
              <w:t>De</w:t>
            </w:r>
            <w:r w:rsidR="00A54385">
              <w:rPr>
                <w:sz w:val="14"/>
                <w:szCs w:val="14"/>
                <w:lang w:val="en-GB"/>
              </w:rPr>
              <w:t>creasing</w:t>
            </w:r>
            <w:r w:rsidR="002C02BD" w:rsidRPr="00AC5F7B">
              <w:rPr>
                <w:sz w:val="14"/>
                <w:szCs w:val="14"/>
                <w:lang w:val="en-GB"/>
              </w:rPr>
              <w:t xml:space="preserve"> adherence</w:t>
            </w:r>
          </w:p>
        </w:tc>
        <w:tc>
          <w:tcPr>
            <w:tcW w:w="0" w:type="auto"/>
            <w:vAlign w:val="bottom"/>
          </w:tcPr>
          <w:p w14:paraId="7AB94551" w14:textId="77777777" w:rsidR="00455BFA" w:rsidRPr="00AC5F7B" w:rsidRDefault="00455BFA" w:rsidP="00455BFA">
            <w:pPr>
              <w:jc w:val="right"/>
              <w:rPr>
                <w:sz w:val="14"/>
                <w:szCs w:val="14"/>
                <w:lang w:val="en-GB"/>
              </w:rPr>
            </w:pPr>
            <w:r w:rsidRPr="00AC5F7B">
              <w:rPr>
                <w:sz w:val="14"/>
                <w:szCs w:val="14"/>
                <w:lang w:val="en-GB"/>
              </w:rPr>
              <w:t xml:space="preserve">22.1% </w:t>
            </w:r>
          </w:p>
          <w:p w14:paraId="17AE910D" w14:textId="30A537B4" w:rsidR="00455BFA" w:rsidRPr="00AC5F7B" w:rsidRDefault="00455BFA" w:rsidP="00455BFA">
            <w:pPr>
              <w:jc w:val="right"/>
              <w:rPr>
                <w:sz w:val="14"/>
                <w:szCs w:val="14"/>
                <w:lang w:val="en-GB"/>
              </w:rPr>
            </w:pPr>
            <w:r w:rsidRPr="00AC5F7B">
              <w:rPr>
                <w:sz w:val="14"/>
                <w:szCs w:val="14"/>
                <w:lang w:val="en-GB"/>
              </w:rPr>
              <w:t>(17.2-27.0)</w:t>
            </w:r>
          </w:p>
        </w:tc>
        <w:tc>
          <w:tcPr>
            <w:tcW w:w="0" w:type="auto"/>
            <w:vAlign w:val="bottom"/>
          </w:tcPr>
          <w:p w14:paraId="4D56B0DB" w14:textId="77777777" w:rsidR="00455BFA" w:rsidRPr="00AC5F7B" w:rsidRDefault="00455BFA" w:rsidP="00455BFA">
            <w:pPr>
              <w:jc w:val="right"/>
              <w:rPr>
                <w:sz w:val="14"/>
                <w:szCs w:val="14"/>
                <w:lang w:val="en-GB"/>
              </w:rPr>
            </w:pPr>
            <w:r w:rsidRPr="00AC5F7B">
              <w:rPr>
                <w:sz w:val="14"/>
                <w:szCs w:val="14"/>
                <w:lang w:val="en-GB"/>
              </w:rPr>
              <w:t xml:space="preserve">18.6% </w:t>
            </w:r>
          </w:p>
          <w:p w14:paraId="432D8873" w14:textId="11CBB1CE" w:rsidR="00455BFA" w:rsidRPr="00AC5F7B" w:rsidRDefault="00455BFA" w:rsidP="00455BFA">
            <w:pPr>
              <w:jc w:val="right"/>
              <w:rPr>
                <w:sz w:val="14"/>
                <w:szCs w:val="14"/>
                <w:lang w:val="en-GB"/>
              </w:rPr>
            </w:pPr>
            <w:r w:rsidRPr="00AC5F7B">
              <w:rPr>
                <w:sz w:val="14"/>
                <w:szCs w:val="14"/>
                <w:lang w:val="en-GB"/>
              </w:rPr>
              <w:t>(9.1-28.2)</w:t>
            </w:r>
          </w:p>
        </w:tc>
        <w:tc>
          <w:tcPr>
            <w:tcW w:w="0" w:type="auto"/>
            <w:vAlign w:val="bottom"/>
          </w:tcPr>
          <w:p w14:paraId="4E70E30F" w14:textId="77777777" w:rsidR="00455BFA" w:rsidRPr="00AC5F7B" w:rsidRDefault="00455BFA" w:rsidP="00455BFA">
            <w:pPr>
              <w:jc w:val="right"/>
              <w:rPr>
                <w:sz w:val="14"/>
                <w:szCs w:val="14"/>
                <w:lang w:val="en-GB"/>
              </w:rPr>
            </w:pPr>
            <w:r w:rsidRPr="00AC5F7B">
              <w:rPr>
                <w:sz w:val="14"/>
                <w:szCs w:val="14"/>
                <w:lang w:val="en-GB"/>
              </w:rPr>
              <w:t xml:space="preserve">17.1% </w:t>
            </w:r>
          </w:p>
          <w:p w14:paraId="424371F5" w14:textId="5BC38B44" w:rsidR="00455BFA" w:rsidRPr="00AC5F7B" w:rsidRDefault="00455BFA" w:rsidP="00455BFA">
            <w:pPr>
              <w:jc w:val="right"/>
              <w:rPr>
                <w:sz w:val="14"/>
                <w:szCs w:val="14"/>
                <w:lang w:val="en-GB"/>
              </w:rPr>
            </w:pPr>
            <w:r w:rsidRPr="00AC5F7B">
              <w:rPr>
                <w:sz w:val="14"/>
                <w:szCs w:val="14"/>
                <w:lang w:val="en-GB"/>
              </w:rPr>
              <w:t>(15.5-18.7)</w:t>
            </w:r>
          </w:p>
        </w:tc>
        <w:tc>
          <w:tcPr>
            <w:tcW w:w="0" w:type="auto"/>
            <w:vAlign w:val="bottom"/>
          </w:tcPr>
          <w:p w14:paraId="77C2A137" w14:textId="77777777" w:rsidR="00455BFA" w:rsidRPr="00AC5F7B" w:rsidRDefault="00455BFA" w:rsidP="00455BFA">
            <w:pPr>
              <w:jc w:val="right"/>
              <w:rPr>
                <w:sz w:val="14"/>
                <w:szCs w:val="14"/>
                <w:lang w:val="en-GB"/>
              </w:rPr>
            </w:pPr>
            <w:r w:rsidRPr="00AC5F7B">
              <w:rPr>
                <w:sz w:val="14"/>
                <w:szCs w:val="14"/>
                <w:lang w:val="en-GB"/>
              </w:rPr>
              <w:t xml:space="preserve">14.4% </w:t>
            </w:r>
          </w:p>
          <w:p w14:paraId="75BEB25B" w14:textId="00AFC24E" w:rsidR="00455BFA" w:rsidRPr="00AC5F7B" w:rsidRDefault="00455BFA" w:rsidP="00455BFA">
            <w:pPr>
              <w:jc w:val="right"/>
              <w:rPr>
                <w:sz w:val="14"/>
                <w:szCs w:val="14"/>
                <w:lang w:val="en-GB"/>
              </w:rPr>
            </w:pPr>
            <w:r w:rsidRPr="00AC5F7B">
              <w:rPr>
                <w:sz w:val="14"/>
                <w:szCs w:val="14"/>
                <w:lang w:val="en-GB"/>
              </w:rPr>
              <w:t>(13.5-15.4)</w:t>
            </w:r>
          </w:p>
        </w:tc>
        <w:tc>
          <w:tcPr>
            <w:tcW w:w="0" w:type="auto"/>
            <w:vAlign w:val="bottom"/>
          </w:tcPr>
          <w:p w14:paraId="71BDDF9B" w14:textId="77777777" w:rsidR="00455BFA" w:rsidRPr="00AC5F7B" w:rsidRDefault="00455BFA" w:rsidP="00455BFA">
            <w:pPr>
              <w:jc w:val="right"/>
              <w:rPr>
                <w:sz w:val="14"/>
                <w:szCs w:val="14"/>
                <w:lang w:val="en-GB"/>
              </w:rPr>
            </w:pPr>
            <w:r w:rsidRPr="00AC5F7B">
              <w:rPr>
                <w:sz w:val="14"/>
                <w:szCs w:val="14"/>
                <w:lang w:val="en-GB"/>
              </w:rPr>
              <w:t xml:space="preserve">11.4% </w:t>
            </w:r>
          </w:p>
          <w:p w14:paraId="71BAF96D" w14:textId="1C384322" w:rsidR="00455BFA" w:rsidRPr="00AC5F7B" w:rsidRDefault="00455BFA" w:rsidP="00455BFA">
            <w:pPr>
              <w:jc w:val="right"/>
              <w:rPr>
                <w:sz w:val="14"/>
                <w:szCs w:val="14"/>
                <w:lang w:val="en-GB"/>
              </w:rPr>
            </w:pPr>
            <w:r w:rsidRPr="00AC5F7B">
              <w:rPr>
                <w:sz w:val="14"/>
                <w:szCs w:val="14"/>
                <w:lang w:val="en-GB"/>
              </w:rPr>
              <w:t>(10.5-12.4)</w:t>
            </w:r>
          </w:p>
        </w:tc>
        <w:tc>
          <w:tcPr>
            <w:tcW w:w="0" w:type="auto"/>
            <w:vAlign w:val="bottom"/>
          </w:tcPr>
          <w:p w14:paraId="35743E1A" w14:textId="77777777" w:rsidR="00455BFA" w:rsidRPr="00AC5F7B" w:rsidRDefault="00455BFA" w:rsidP="00455BFA">
            <w:pPr>
              <w:jc w:val="right"/>
              <w:rPr>
                <w:sz w:val="14"/>
                <w:szCs w:val="14"/>
                <w:lang w:val="en-GB"/>
              </w:rPr>
            </w:pPr>
            <w:r w:rsidRPr="00AC5F7B">
              <w:rPr>
                <w:sz w:val="14"/>
                <w:szCs w:val="14"/>
                <w:lang w:val="en-GB"/>
              </w:rPr>
              <w:t>12.0%</w:t>
            </w:r>
          </w:p>
          <w:p w14:paraId="6B7B9325" w14:textId="477F419D" w:rsidR="00455BFA" w:rsidRPr="00AC5F7B" w:rsidRDefault="00455BFA" w:rsidP="00455BFA">
            <w:pPr>
              <w:jc w:val="right"/>
              <w:rPr>
                <w:sz w:val="14"/>
                <w:szCs w:val="14"/>
                <w:lang w:val="en-GB"/>
              </w:rPr>
            </w:pPr>
            <w:r w:rsidRPr="00AC5F7B">
              <w:rPr>
                <w:sz w:val="14"/>
                <w:szCs w:val="14"/>
                <w:lang w:val="en-GB"/>
              </w:rPr>
              <w:t xml:space="preserve"> (10.2-13.8)</w:t>
            </w:r>
          </w:p>
        </w:tc>
        <w:tc>
          <w:tcPr>
            <w:tcW w:w="0" w:type="auto"/>
            <w:vAlign w:val="bottom"/>
          </w:tcPr>
          <w:p w14:paraId="7804F986" w14:textId="77777777" w:rsidR="00455BFA" w:rsidRPr="00AC5F7B" w:rsidRDefault="00455BFA" w:rsidP="00455BFA">
            <w:pPr>
              <w:jc w:val="right"/>
              <w:rPr>
                <w:sz w:val="14"/>
                <w:szCs w:val="14"/>
                <w:lang w:val="en-GB"/>
              </w:rPr>
            </w:pPr>
            <w:r w:rsidRPr="00AC5F7B">
              <w:rPr>
                <w:sz w:val="14"/>
                <w:szCs w:val="14"/>
                <w:lang w:val="en-GB"/>
              </w:rPr>
              <w:t xml:space="preserve">5.0% </w:t>
            </w:r>
          </w:p>
          <w:p w14:paraId="7A6919A5" w14:textId="71E5938C" w:rsidR="00455BFA" w:rsidRPr="00AC5F7B" w:rsidRDefault="00455BFA" w:rsidP="00455BFA">
            <w:pPr>
              <w:jc w:val="right"/>
              <w:rPr>
                <w:sz w:val="14"/>
                <w:szCs w:val="14"/>
                <w:lang w:val="en-GB"/>
              </w:rPr>
            </w:pPr>
            <w:r w:rsidRPr="00AC5F7B">
              <w:rPr>
                <w:sz w:val="14"/>
                <w:szCs w:val="14"/>
                <w:lang w:val="en-GB"/>
              </w:rPr>
              <w:t>(1.1-8.9)</w:t>
            </w:r>
          </w:p>
        </w:tc>
        <w:tc>
          <w:tcPr>
            <w:tcW w:w="0" w:type="auto"/>
          </w:tcPr>
          <w:p w14:paraId="4BEE9365" w14:textId="018585C2" w:rsidR="00455BFA" w:rsidRPr="00AC5F7B" w:rsidRDefault="00455BFA" w:rsidP="00455BFA">
            <w:pPr>
              <w:jc w:val="right"/>
              <w:rPr>
                <w:sz w:val="14"/>
                <w:szCs w:val="14"/>
                <w:lang w:val="en-GB"/>
              </w:rPr>
            </w:pPr>
          </w:p>
        </w:tc>
        <w:tc>
          <w:tcPr>
            <w:tcW w:w="0" w:type="auto"/>
            <w:vAlign w:val="bottom"/>
          </w:tcPr>
          <w:p w14:paraId="0F5A4418" w14:textId="77777777" w:rsidR="00455BFA" w:rsidRPr="00AC5F7B" w:rsidRDefault="00455BFA" w:rsidP="00455BFA">
            <w:pPr>
              <w:jc w:val="right"/>
              <w:rPr>
                <w:sz w:val="14"/>
                <w:szCs w:val="14"/>
                <w:lang w:val="en-GB"/>
              </w:rPr>
            </w:pPr>
            <w:r w:rsidRPr="00AC5F7B">
              <w:rPr>
                <w:sz w:val="14"/>
                <w:szCs w:val="14"/>
                <w:lang w:val="en-GB"/>
              </w:rPr>
              <w:t xml:space="preserve">25.5% </w:t>
            </w:r>
          </w:p>
          <w:p w14:paraId="1A995EE3" w14:textId="14F3054B" w:rsidR="00455BFA" w:rsidRPr="00AC5F7B" w:rsidRDefault="00455BFA" w:rsidP="00455BFA">
            <w:pPr>
              <w:jc w:val="right"/>
              <w:rPr>
                <w:sz w:val="14"/>
                <w:szCs w:val="14"/>
                <w:lang w:val="en-GB"/>
              </w:rPr>
            </w:pPr>
            <w:r w:rsidRPr="00AC5F7B">
              <w:rPr>
                <w:sz w:val="14"/>
                <w:szCs w:val="14"/>
                <w:lang w:val="en-GB"/>
              </w:rPr>
              <w:t>(19.8-31.1)</w:t>
            </w:r>
          </w:p>
        </w:tc>
        <w:tc>
          <w:tcPr>
            <w:tcW w:w="0" w:type="auto"/>
            <w:vAlign w:val="bottom"/>
          </w:tcPr>
          <w:p w14:paraId="4A1EC70B" w14:textId="77777777" w:rsidR="00455BFA" w:rsidRPr="00AC5F7B" w:rsidRDefault="00455BFA" w:rsidP="00455BFA">
            <w:pPr>
              <w:jc w:val="right"/>
              <w:rPr>
                <w:sz w:val="14"/>
                <w:szCs w:val="14"/>
                <w:lang w:val="en-GB"/>
              </w:rPr>
            </w:pPr>
            <w:r w:rsidRPr="00AC5F7B">
              <w:rPr>
                <w:sz w:val="14"/>
                <w:szCs w:val="14"/>
                <w:lang w:val="en-GB"/>
              </w:rPr>
              <w:t xml:space="preserve">19.4% </w:t>
            </w:r>
          </w:p>
          <w:p w14:paraId="08D9F21A" w14:textId="19C6BEB3" w:rsidR="00455BFA" w:rsidRPr="00AC5F7B" w:rsidRDefault="00455BFA" w:rsidP="00455BFA">
            <w:pPr>
              <w:jc w:val="right"/>
              <w:rPr>
                <w:sz w:val="14"/>
                <w:szCs w:val="14"/>
                <w:lang w:val="en-GB"/>
              </w:rPr>
            </w:pPr>
            <w:r w:rsidRPr="00AC5F7B">
              <w:rPr>
                <w:sz w:val="14"/>
                <w:szCs w:val="14"/>
                <w:lang w:val="en-GB"/>
              </w:rPr>
              <w:t>(9.4-29.4)</w:t>
            </w:r>
          </w:p>
        </w:tc>
        <w:tc>
          <w:tcPr>
            <w:tcW w:w="0" w:type="auto"/>
            <w:vAlign w:val="bottom"/>
          </w:tcPr>
          <w:p w14:paraId="788E9A5D" w14:textId="77777777" w:rsidR="00455BFA" w:rsidRPr="00AC5F7B" w:rsidRDefault="00455BFA" w:rsidP="00455BFA">
            <w:pPr>
              <w:jc w:val="right"/>
              <w:rPr>
                <w:sz w:val="14"/>
                <w:szCs w:val="14"/>
                <w:lang w:val="en-GB"/>
              </w:rPr>
            </w:pPr>
            <w:r w:rsidRPr="00AC5F7B">
              <w:rPr>
                <w:sz w:val="14"/>
                <w:szCs w:val="14"/>
                <w:lang w:val="en-GB"/>
              </w:rPr>
              <w:t xml:space="preserve">19.7% </w:t>
            </w:r>
          </w:p>
          <w:p w14:paraId="2C29756F" w14:textId="11C4CA9D" w:rsidR="00455BFA" w:rsidRPr="00AC5F7B" w:rsidRDefault="00455BFA" w:rsidP="00455BFA">
            <w:pPr>
              <w:jc w:val="right"/>
              <w:rPr>
                <w:sz w:val="14"/>
                <w:szCs w:val="14"/>
                <w:lang w:val="en-GB"/>
              </w:rPr>
            </w:pPr>
            <w:r w:rsidRPr="00AC5F7B">
              <w:rPr>
                <w:sz w:val="14"/>
                <w:szCs w:val="14"/>
                <w:lang w:val="en-GB"/>
              </w:rPr>
              <w:t>(17.5-21.9)</w:t>
            </w:r>
          </w:p>
        </w:tc>
        <w:tc>
          <w:tcPr>
            <w:tcW w:w="0" w:type="auto"/>
            <w:vAlign w:val="bottom"/>
          </w:tcPr>
          <w:p w14:paraId="459DA102" w14:textId="77777777" w:rsidR="00455BFA" w:rsidRPr="00AC5F7B" w:rsidRDefault="00455BFA" w:rsidP="00455BFA">
            <w:pPr>
              <w:jc w:val="right"/>
              <w:rPr>
                <w:sz w:val="14"/>
                <w:szCs w:val="14"/>
                <w:lang w:val="en-GB"/>
              </w:rPr>
            </w:pPr>
            <w:r w:rsidRPr="00AC5F7B">
              <w:rPr>
                <w:sz w:val="14"/>
                <w:szCs w:val="14"/>
                <w:lang w:val="en-GB"/>
              </w:rPr>
              <w:t xml:space="preserve">17.6% </w:t>
            </w:r>
          </w:p>
          <w:p w14:paraId="4D8B00AF" w14:textId="4B369780" w:rsidR="00455BFA" w:rsidRPr="00AC5F7B" w:rsidRDefault="00455BFA" w:rsidP="00455BFA">
            <w:pPr>
              <w:jc w:val="right"/>
              <w:rPr>
                <w:sz w:val="14"/>
                <w:szCs w:val="14"/>
                <w:lang w:val="en-GB"/>
              </w:rPr>
            </w:pPr>
            <w:r w:rsidRPr="00AC5F7B">
              <w:rPr>
                <w:sz w:val="14"/>
                <w:szCs w:val="14"/>
                <w:lang w:val="en-GB"/>
              </w:rPr>
              <w:t>(16.0-19.2)</w:t>
            </w:r>
          </w:p>
        </w:tc>
        <w:tc>
          <w:tcPr>
            <w:tcW w:w="0" w:type="auto"/>
            <w:vAlign w:val="bottom"/>
          </w:tcPr>
          <w:p w14:paraId="085EF82C" w14:textId="77777777" w:rsidR="00455BFA" w:rsidRPr="00AC5F7B" w:rsidRDefault="00455BFA" w:rsidP="00455BFA">
            <w:pPr>
              <w:jc w:val="right"/>
              <w:rPr>
                <w:sz w:val="14"/>
                <w:szCs w:val="14"/>
                <w:lang w:val="en-GB"/>
              </w:rPr>
            </w:pPr>
            <w:r w:rsidRPr="00AC5F7B">
              <w:rPr>
                <w:sz w:val="14"/>
                <w:szCs w:val="14"/>
                <w:lang w:val="en-GB"/>
              </w:rPr>
              <w:t xml:space="preserve">14.3% </w:t>
            </w:r>
          </w:p>
          <w:p w14:paraId="68A61FD9" w14:textId="3E636E53" w:rsidR="00455BFA" w:rsidRPr="00AC5F7B" w:rsidRDefault="00455BFA" w:rsidP="00455BFA">
            <w:pPr>
              <w:jc w:val="right"/>
              <w:rPr>
                <w:sz w:val="14"/>
                <w:szCs w:val="14"/>
                <w:lang w:val="en-GB"/>
              </w:rPr>
            </w:pPr>
            <w:r w:rsidRPr="00AC5F7B">
              <w:rPr>
                <w:sz w:val="14"/>
                <w:szCs w:val="14"/>
                <w:lang w:val="en-GB"/>
              </w:rPr>
              <w:t>(12.8-15.8)</w:t>
            </w:r>
          </w:p>
        </w:tc>
        <w:tc>
          <w:tcPr>
            <w:tcW w:w="0" w:type="auto"/>
            <w:vAlign w:val="bottom"/>
          </w:tcPr>
          <w:p w14:paraId="078C44CA" w14:textId="77777777" w:rsidR="00455BFA" w:rsidRPr="00AC5F7B" w:rsidRDefault="00455BFA" w:rsidP="00455BFA">
            <w:pPr>
              <w:jc w:val="right"/>
              <w:rPr>
                <w:sz w:val="14"/>
                <w:szCs w:val="14"/>
                <w:lang w:val="en-GB"/>
              </w:rPr>
            </w:pPr>
            <w:r w:rsidRPr="00AC5F7B">
              <w:rPr>
                <w:sz w:val="14"/>
                <w:szCs w:val="14"/>
                <w:lang w:val="en-GB"/>
              </w:rPr>
              <w:t xml:space="preserve">14.9% </w:t>
            </w:r>
          </w:p>
          <w:p w14:paraId="4E2169C1" w14:textId="2B37BCAC" w:rsidR="00455BFA" w:rsidRPr="00AC5F7B" w:rsidRDefault="00455BFA" w:rsidP="00455BFA">
            <w:pPr>
              <w:jc w:val="right"/>
              <w:rPr>
                <w:sz w:val="14"/>
                <w:szCs w:val="14"/>
                <w:lang w:val="en-GB"/>
              </w:rPr>
            </w:pPr>
            <w:r w:rsidRPr="00AC5F7B">
              <w:rPr>
                <w:sz w:val="14"/>
                <w:szCs w:val="14"/>
                <w:lang w:val="en-GB"/>
              </w:rPr>
              <w:t>(12.5-17.3)</w:t>
            </w:r>
          </w:p>
        </w:tc>
        <w:tc>
          <w:tcPr>
            <w:tcW w:w="0" w:type="auto"/>
            <w:vAlign w:val="bottom"/>
          </w:tcPr>
          <w:p w14:paraId="144DCA4F" w14:textId="77777777" w:rsidR="00455BFA" w:rsidRPr="00AC5F7B" w:rsidRDefault="00455BFA" w:rsidP="00455BFA">
            <w:pPr>
              <w:jc w:val="right"/>
              <w:rPr>
                <w:sz w:val="14"/>
                <w:szCs w:val="14"/>
                <w:lang w:val="en-GB"/>
              </w:rPr>
            </w:pPr>
            <w:r w:rsidRPr="00AC5F7B">
              <w:rPr>
                <w:sz w:val="14"/>
                <w:szCs w:val="14"/>
                <w:lang w:val="en-GB"/>
              </w:rPr>
              <w:t xml:space="preserve">6.5% </w:t>
            </w:r>
          </w:p>
          <w:p w14:paraId="5ACF7BB5" w14:textId="0756F88B" w:rsidR="00455BFA" w:rsidRPr="00AC5F7B" w:rsidRDefault="00455BFA" w:rsidP="00455BFA">
            <w:pPr>
              <w:jc w:val="right"/>
              <w:rPr>
                <w:sz w:val="14"/>
                <w:szCs w:val="14"/>
                <w:lang w:val="en-GB"/>
              </w:rPr>
            </w:pPr>
            <w:r w:rsidRPr="00AC5F7B">
              <w:rPr>
                <w:sz w:val="14"/>
                <w:szCs w:val="14"/>
                <w:lang w:val="en-GB"/>
              </w:rPr>
              <w:t>(1.5-11.4)</w:t>
            </w:r>
          </w:p>
        </w:tc>
      </w:tr>
      <w:tr w:rsidR="002C02BD" w:rsidRPr="00AC5F7B" w14:paraId="3E6D2859" w14:textId="77777777" w:rsidTr="00986C72">
        <w:tc>
          <w:tcPr>
            <w:tcW w:w="0" w:type="auto"/>
            <w:tcBorders>
              <w:bottom w:val="single" w:sz="4" w:space="0" w:color="auto"/>
            </w:tcBorders>
            <w:vAlign w:val="bottom"/>
          </w:tcPr>
          <w:p w14:paraId="01DCB55E" w14:textId="2F9B0606" w:rsidR="00455BFA" w:rsidRPr="00AC5F7B" w:rsidRDefault="002C02BD" w:rsidP="002C02BD">
            <w:pPr>
              <w:rPr>
                <w:sz w:val="14"/>
                <w:szCs w:val="14"/>
                <w:lang w:val="en-GB"/>
              </w:rPr>
            </w:pPr>
            <w:r w:rsidRPr="00AC5F7B">
              <w:rPr>
                <w:sz w:val="14"/>
                <w:szCs w:val="14"/>
                <w:lang w:val="en-GB"/>
              </w:rPr>
              <w:t>Continuous high a</w:t>
            </w:r>
            <w:r w:rsidR="00455BFA" w:rsidRPr="00AC5F7B">
              <w:rPr>
                <w:sz w:val="14"/>
                <w:szCs w:val="14"/>
                <w:lang w:val="en-GB"/>
              </w:rPr>
              <w:t>dherent</w:t>
            </w:r>
          </w:p>
        </w:tc>
        <w:tc>
          <w:tcPr>
            <w:tcW w:w="0" w:type="auto"/>
            <w:tcBorders>
              <w:bottom w:val="single" w:sz="4" w:space="0" w:color="auto"/>
            </w:tcBorders>
            <w:vAlign w:val="bottom"/>
          </w:tcPr>
          <w:p w14:paraId="2E8996AF" w14:textId="77777777" w:rsidR="00455BFA" w:rsidRPr="00AC5F7B" w:rsidRDefault="00455BFA" w:rsidP="00455BFA">
            <w:pPr>
              <w:jc w:val="right"/>
              <w:rPr>
                <w:sz w:val="14"/>
                <w:szCs w:val="14"/>
                <w:lang w:val="en-GB"/>
              </w:rPr>
            </w:pPr>
            <w:r w:rsidRPr="00AC5F7B">
              <w:rPr>
                <w:sz w:val="14"/>
                <w:szCs w:val="14"/>
                <w:lang w:val="en-GB"/>
              </w:rPr>
              <w:t xml:space="preserve">60.5% </w:t>
            </w:r>
          </w:p>
          <w:p w14:paraId="0B268A2E" w14:textId="6F66752A" w:rsidR="00455BFA" w:rsidRPr="00AC5F7B" w:rsidRDefault="00455BFA" w:rsidP="00455BFA">
            <w:pPr>
              <w:jc w:val="right"/>
              <w:rPr>
                <w:sz w:val="14"/>
                <w:szCs w:val="14"/>
                <w:lang w:val="en-GB"/>
              </w:rPr>
            </w:pPr>
            <w:r w:rsidRPr="00AC5F7B">
              <w:rPr>
                <w:sz w:val="14"/>
                <w:szCs w:val="14"/>
                <w:lang w:val="en-GB"/>
              </w:rPr>
              <w:t>(54.7-66.3)</w:t>
            </w:r>
          </w:p>
        </w:tc>
        <w:tc>
          <w:tcPr>
            <w:tcW w:w="0" w:type="auto"/>
            <w:tcBorders>
              <w:bottom w:val="single" w:sz="4" w:space="0" w:color="auto"/>
            </w:tcBorders>
            <w:vAlign w:val="bottom"/>
          </w:tcPr>
          <w:p w14:paraId="48A9B1EF" w14:textId="77777777" w:rsidR="00455BFA" w:rsidRPr="00AC5F7B" w:rsidRDefault="00455BFA" w:rsidP="00455BFA">
            <w:pPr>
              <w:jc w:val="right"/>
              <w:rPr>
                <w:sz w:val="14"/>
                <w:szCs w:val="14"/>
                <w:lang w:val="en-GB"/>
              </w:rPr>
            </w:pPr>
            <w:r w:rsidRPr="00AC5F7B">
              <w:rPr>
                <w:sz w:val="14"/>
                <w:szCs w:val="14"/>
                <w:lang w:val="en-GB"/>
              </w:rPr>
              <w:t xml:space="preserve">50.3% </w:t>
            </w:r>
          </w:p>
          <w:p w14:paraId="608FAE93" w14:textId="311C0A66" w:rsidR="00455BFA" w:rsidRPr="00AC5F7B" w:rsidRDefault="00455BFA" w:rsidP="00455BFA">
            <w:pPr>
              <w:jc w:val="right"/>
              <w:rPr>
                <w:sz w:val="14"/>
                <w:szCs w:val="14"/>
                <w:lang w:val="en-GB"/>
              </w:rPr>
            </w:pPr>
            <w:r w:rsidRPr="00AC5F7B">
              <w:rPr>
                <w:sz w:val="14"/>
                <w:szCs w:val="14"/>
                <w:lang w:val="en-GB"/>
              </w:rPr>
              <w:t>(38.0-62.6)</w:t>
            </w:r>
          </w:p>
        </w:tc>
        <w:tc>
          <w:tcPr>
            <w:tcW w:w="0" w:type="auto"/>
            <w:tcBorders>
              <w:bottom w:val="single" w:sz="4" w:space="0" w:color="auto"/>
            </w:tcBorders>
            <w:vAlign w:val="bottom"/>
          </w:tcPr>
          <w:p w14:paraId="1BC7A61A" w14:textId="77777777" w:rsidR="00455BFA" w:rsidRPr="00AC5F7B" w:rsidRDefault="00455BFA" w:rsidP="00455BFA">
            <w:pPr>
              <w:jc w:val="right"/>
              <w:rPr>
                <w:sz w:val="14"/>
                <w:szCs w:val="14"/>
                <w:lang w:val="en-GB"/>
              </w:rPr>
            </w:pPr>
            <w:r w:rsidRPr="00AC5F7B">
              <w:rPr>
                <w:sz w:val="14"/>
                <w:szCs w:val="14"/>
                <w:lang w:val="en-GB"/>
              </w:rPr>
              <w:t xml:space="preserve">64.7% </w:t>
            </w:r>
          </w:p>
          <w:p w14:paraId="03292027" w14:textId="553BEC04" w:rsidR="00455BFA" w:rsidRPr="00AC5F7B" w:rsidRDefault="00455BFA" w:rsidP="00455BFA">
            <w:pPr>
              <w:jc w:val="right"/>
              <w:rPr>
                <w:sz w:val="14"/>
                <w:szCs w:val="14"/>
                <w:lang w:val="en-GB"/>
              </w:rPr>
            </w:pPr>
            <w:r w:rsidRPr="00AC5F7B">
              <w:rPr>
                <w:sz w:val="14"/>
                <w:szCs w:val="14"/>
                <w:lang w:val="en-GB"/>
              </w:rPr>
              <w:t>(62.6-66.7)</w:t>
            </w:r>
          </w:p>
        </w:tc>
        <w:tc>
          <w:tcPr>
            <w:tcW w:w="0" w:type="auto"/>
            <w:tcBorders>
              <w:bottom w:val="single" w:sz="4" w:space="0" w:color="auto"/>
            </w:tcBorders>
            <w:vAlign w:val="bottom"/>
          </w:tcPr>
          <w:p w14:paraId="76DA349C" w14:textId="77777777" w:rsidR="00455BFA" w:rsidRPr="00AC5F7B" w:rsidRDefault="00455BFA" w:rsidP="00455BFA">
            <w:pPr>
              <w:jc w:val="right"/>
              <w:rPr>
                <w:sz w:val="14"/>
                <w:szCs w:val="14"/>
                <w:lang w:val="en-GB"/>
              </w:rPr>
            </w:pPr>
            <w:r w:rsidRPr="00AC5F7B">
              <w:rPr>
                <w:sz w:val="14"/>
                <w:szCs w:val="14"/>
                <w:lang w:val="en-GB"/>
              </w:rPr>
              <w:t xml:space="preserve">73.5% </w:t>
            </w:r>
          </w:p>
          <w:p w14:paraId="5BC32BCB" w14:textId="2C2138BD" w:rsidR="00455BFA" w:rsidRPr="00AC5F7B" w:rsidRDefault="00455BFA" w:rsidP="00455BFA">
            <w:pPr>
              <w:jc w:val="right"/>
              <w:rPr>
                <w:sz w:val="14"/>
                <w:szCs w:val="14"/>
                <w:lang w:val="en-GB"/>
              </w:rPr>
            </w:pPr>
            <w:r w:rsidRPr="00AC5F7B">
              <w:rPr>
                <w:sz w:val="14"/>
                <w:szCs w:val="14"/>
                <w:lang w:val="en-GB"/>
              </w:rPr>
              <w:t>(72.3-74.7)</w:t>
            </w:r>
          </w:p>
        </w:tc>
        <w:tc>
          <w:tcPr>
            <w:tcW w:w="0" w:type="auto"/>
            <w:tcBorders>
              <w:bottom w:val="single" w:sz="4" w:space="0" w:color="auto"/>
            </w:tcBorders>
            <w:vAlign w:val="bottom"/>
          </w:tcPr>
          <w:p w14:paraId="118A6C13" w14:textId="77777777" w:rsidR="00455BFA" w:rsidRPr="00AC5F7B" w:rsidRDefault="00455BFA" w:rsidP="00455BFA">
            <w:pPr>
              <w:jc w:val="right"/>
              <w:rPr>
                <w:sz w:val="14"/>
                <w:szCs w:val="14"/>
                <w:lang w:val="en-GB"/>
              </w:rPr>
            </w:pPr>
            <w:r w:rsidRPr="00AC5F7B">
              <w:rPr>
                <w:sz w:val="14"/>
                <w:szCs w:val="14"/>
                <w:lang w:val="en-GB"/>
              </w:rPr>
              <w:t xml:space="preserve">78.4% </w:t>
            </w:r>
          </w:p>
          <w:p w14:paraId="6973EA5B" w14:textId="0660DE56" w:rsidR="00455BFA" w:rsidRPr="00AC5F7B" w:rsidRDefault="00455BFA" w:rsidP="00455BFA">
            <w:pPr>
              <w:jc w:val="right"/>
              <w:rPr>
                <w:sz w:val="14"/>
                <w:szCs w:val="14"/>
                <w:lang w:val="en-GB"/>
              </w:rPr>
            </w:pPr>
            <w:r w:rsidRPr="00AC5F7B">
              <w:rPr>
                <w:sz w:val="14"/>
                <w:szCs w:val="14"/>
                <w:lang w:val="en-GB"/>
              </w:rPr>
              <w:t>(77.1-79.6)</w:t>
            </w:r>
          </w:p>
        </w:tc>
        <w:tc>
          <w:tcPr>
            <w:tcW w:w="0" w:type="auto"/>
            <w:tcBorders>
              <w:bottom w:val="single" w:sz="4" w:space="0" w:color="auto"/>
            </w:tcBorders>
            <w:vAlign w:val="bottom"/>
          </w:tcPr>
          <w:p w14:paraId="4D3E3D04" w14:textId="77777777" w:rsidR="00455BFA" w:rsidRPr="00AC5F7B" w:rsidRDefault="00455BFA" w:rsidP="00455BFA">
            <w:pPr>
              <w:jc w:val="right"/>
              <w:rPr>
                <w:sz w:val="14"/>
                <w:szCs w:val="14"/>
                <w:lang w:val="en-GB"/>
              </w:rPr>
            </w:pPr>
            <w:r w:rsidRPr="00AC5F7B">
              <w:rPr>
                <w:sz w:val="14"/>
                <w:szCs w:val="14"/>
                <w:lang w:val="en-GB"/>
              </w:rPr>
              <w:t xml:space="preserve">77.3% </w:t>
            </w:r>
          </w:p>
          <w:p w14:paraId="1EF28D36" w14:textId="67B7AFFF" w:rsidR="00455BFA" w:rsidRPr="00AC5F7B" w:rsidRDefault="00455BFA" w:rsidP="00455BFA">
            <w:pPr>
              <w:jc w:val="right"/>
              <w:rPr>
                <w:sz w:val="14"/>
                <w:szCs w:val="14"/>
                <w:lang w:val="en-GB"/>
              </w:rPr>
            </w:pPr>
            <w:r w:rsidRPr="00AC5F7B">
              <w:rPr>
                <w:sz w:val="14"/>
                <w:szCs w:val="14"/>
                <w:lang w:val="en-GB"/>
              </w:rPr>
              <w:t>(75.0-79.6)</w:t>
            </w:r>
          </w:p>
        </w:tc>
        <w:tc>
          <w:tcPr>
            <w:tcW w:w="0" w:type="auto"/>
            <w:tcBorders>
              <w:bottom w:val="single" w:sz="4" w:space="0" w:color="auto"/>
            </w:tcBorders>
            <w:vAlign w:val="bottom"/>
          </w:tcPr>
          <w:p w14:paraId="0CE7B8E9" w14:textId="77777777" w:rsidR="00455BFA" w:rsidRPr="00AC5F7B" w:rsidRDefault="00455BFA" w:rsidP="00455BFA">
            <w:pPr>
              <w:jc w:val="right"/>
              <w:rPr>
                <w:sz w:val="14"/>
                <w:szCs w:val="14"/>
                <w:lang w:val="en-GB"/>
              </w:rPr>
            </w:pPr>
            <w:r w:rsidRPr="00AC5F7B">
              <w:rPr>
                <w:sz w:val="14"/>
                <w:szCs w:val="14"/>
                <w:lang w:val="en-GB"/>
              </w:rPr>
              <w:t xml:space="preserve">86.9% </w:t>
            </w:r>
          </w:p>
          <w:p w14:paraId="5A201686" w14:textId="30AD6C02" w:rsidR="00455BFA" w:rsidRPr="00AC5F7B" w:rsidRDefault="00455BFA" w:rsidP="00455BFA">
            <w:pPr>
              <w:jc w:val="right"/>
              <w:rPr>
                <w:sz w:val="14"/>
                <w:szCs w:val="14"/>
                <w:lang w:val="en-GB"/>
              </w:rPr>
            </w:pPr>
            <w:r w:rsidRPr="00AC5F7B">
              <w:rPr>
                <w:sz w:val="14"/>
                <w:szCs w:val="14"/>
                <w:lang w:val="en-GB"/>
              </w:rPr>
              <w:t>(80.9-92.9)</w:t>
            </w:r>
          </w:p>
        </w:tc>
        <w:tc>
          <w:tcPr>
            <w:tcW w:w="0" w:type="auto"/>
            <w:tcBorders>
              <w:bottom w:val="single" w:sz="4" w:space="0" w:color="auto"/>
            </w:tcBorders>
          </w:tcPr>
          <w:p w14:paraId="1C0CFE94" w14:textId="77777777" w:rsidR="00455BFA" w:rsidRPr="00AC5F7B" w:rsidRDefault="00455BFA" w:rsidP="00455BFA">
            <w:pPr>
              <w:jc w:val="right"/>
              <w:rPr>
                <w:sz w:val="14"/>
                <w:szCs w:val="14"/>
                <w:lang w:val="en-GB"/>
              </w:rPr>
            </w:pPr>
          </w:p>
        </w:tc>
        <w:tc>
          <w:tcPr>
            <w:tcW w:w="0" w:type="auto"/>
            <w:tcBorders>
              <w:bottom w:val="single" w:sz="4" w:space="0" w:color="auto"/>
            </w:tcBorders>
            <w:vAlign w:val="bottom"/>
          </w:tcPr>
          <w:p w14:paraId="08154665" w14:textId="77777777" w:rsidR="00455BFA" w:rsidRPr="00AC5F7B" w:rsidRDefault="00455BFA" w:rsidP="00455BFA">
            <w:pPr>
              <w:jc w:val="right"/>
              <w:rPr>
                <w:sz w:val="14"/>
                <w:szCs w:val="14"/>
                <w:lang w:val="en-GB"/>
              </w:rPr>
            </w:pPr>
            <w:r w:rsidRPr="00AC5F7B">
              <w:rPr>
                <w:sz w:val="14"/>
                <w:szCs w:val="14"/>
                <w:lang w:val="en-GB"/>
              </w:rPr>
              <w:t xml:space="preserve">49.5% </w:t>
            </w:r>
          </w:p>
          <w:p w14:paraId="398F3CD2" w14:textId="333A56FA" w:rsidR="00455BFA" w:rsidRPr="00AC5F7B" w:rsidRDefault="00455BFA" w:rsidP="00455BFA">
            <w:pPr>
              <w:jc w:val="right"/>
              <w:rPr>
                <w:sz w:val="14"/>
                <w:szCs w:val="14"/>
                <w:lang w:val="en-GB"/>
              </w:rPr>
            </w:pPr>
            <w:r w:rsidRPr="00AC5F7B">
              <w:rPr>
                <w:sz w:val="14"/>
                <w:szCs w:val="14"/>
                <w:lang w:val="en-GB"/>
              </w:rPr>
              <w:t>(43.3-55.8)</w:t>
            </w:r>
          </w:p>
        </w:tc>
        <w:tc>
          <w:tcPr>
            <w:tcW w:w="0" w:type="auto"/>
            <w:tcBorders>
              <w:bottom w:val="single" w:sz="4" w:space="0" w:color="auto"/>
            </w:tcBorders>
            <w:vAlign w:val="bottom"/>
          </w:tcPr>
          <w:p w14:paraId="602776D5" w14:textId="77777777" w:rsidR="00455BFA" w:rsidRPr="00AC5F7B" w:rsidRDefault="00455BFA" w:rsidP="00455BFA">
            <w:pPr>
              <w:jc w:val="right"/>
              <w:rPr>
                <w:sz w:val="14"/>
                <w:szCs w:val="14"/>
                <w:lang w:val="en-GB"/>
              </w:rPr>
            </w:pPr>
            <w:r w:rsidRPr="00AC5F7B">
              <w:rPr>
                <w:sz w:val="14"/>
                <w:szCs w:val="14"/>
                <w:lang w:val="en-GB"/>
              </w:rPr>
              <w:t xml:space="preserve">37.2% </w:t>
            </w:r>
          </w:p>
          <w:p w14:paraId="471D21F3" w14:textId="6506A431" w:rsidR="00455BFA" w:rsidRPr="00AC5F7B" w:rsidRDefault="00455BFA" w:rsidP="00455BFA">
            <w:pPr>
              <w:jc w:val="right"/>
              <w:rPr>
                <w:sz w:val="14"/>
                <w:szCs w:val="14"/>
                <w:lang w:val="en-GB"/>
              </w:rPr>
            </w:pPr>
            <w:r w:rsidRPr="00AC5F7B">
              <w:rPr>
                <w:sz w:val="14"/>
                <w:szCs w:val="14"/>
                <w:lang w:val="en-GB"/>
              </w:rPr>
              <w:t>(25.5-48.8)</w:t>
            </w:r>
          </w:p>
        </w:tc>
        <w:tc>
          <w:tcPr>
            <w:tcW w:w="0" w:type="auto"/>
            <w:tcBorders>
              <w:bottom w:val="single" w:sz="4" w:space="0" w:color="auto"/>
            </w:tcBorders>
            <w:vAlign w:val="bottom"/>
          </w:tcPr>
          <w:p w14:paraId="4AD5CB56" w14:textId="77777777" w:rsidR="00455BFA" w:rsidRPr="00AC5F7B" w:rsidRDefault="00455BFA" w:rsidP="00455BFA">
            <w:pPr>
              <w:jc w:val="right"/>
              <w:rPr>
                <w:sz w:val="14"/>
                <w:szCs w:val="14"/>
                <w:lang w:val="en-GB"/>
              </w:rPr>
            </w:pPr>
            <w:r w:rsidRPr="00AC5F7B">
              <w:rPr>
                <w:sz w:val="14"/>
                <w:szCs w:val="14"/>
                <w:lang w:val="en-GB"/>
              </w:rPr>
              <w:t xml:space="preserve">52.8% </w:t>
            </w:r>
          </w:p>
          <w:p w14:paraId="43AC4311" w14:textId="06E66C6D" w:rsidR="00455BFA" w:rsidRPr="00AC5F7B" w:rsidRDefault="00455BFA" w:rsidP="00455BFA">
            <w:pPr>
              <w:jc w:val="right"/>
              <w:rPr>
                <w:sz w:val="14"/>
                <w:szCs w:val="14"/>
                <w:lang w:val="en-GB"/>
              </w:rPr>
            </w:pPr>
            <w:r w:rsidRPr="00AC5F7B">
              <w:rPr>
                <w:sz w:val="14"/>
                <w:szCs w:val="14"/>
                <w:lang w:val="en-GB"/>
              </w:rPr>
              <w:t>(50.1-55.5)</w:t>
            </w:r>
          </w:p>
        </w:tc>
        <w:tc>
          <w:tcPr>
            <w:tcW w:w="0" w:type="auto"/>
            <w:tcBorders>
              <w:bottom w:val="single" w:sz="4" w:space="0" w:color="auto"/>
            </w:tcBorders>
            <w:vAlign w:val="bottom"/>
          </w:tcPr>
          <w:p w14:paraId="50DA3E54" w14:textId="77777777" w:rsidR="00455BFA" w:rsidRPr="00AC5F7B" w:rsidRDefault="00455BFA" w:rsidP="00455BFA">
            <w:pPr>
              <w:jc w:val="right"/>
              <w:rPr>
                <w:sz w:val="14"/>
                <w:szCs w:val="14"/>
                <w:lang w:val="en-GB"/>
              </w:rPr>
            </w:pPr>
            <w:r w:rsidRPr="00AC5F7B">
              <w:rPr>
                <w:sz w:val="14"/>
                <w:szCs w:val="14"/>
                <w:lang w:val="en-GB"/>
              </w:rPr>
              <w:t xml:space="preserve">63.8% </w:t>
            </w:r>
          </w:p>
          <w:p w14:paraId="4295AA35" w14:textId="5F960736" w:rsidR="00455BFA" w:rsidRPr="00AC5F7B" w:rsidRDefault="00455BFA" w:rsidP="00455BFA">
            <w:pPr>
              <w:jc w:val="right"/>
              <w:rPr>
                <w:sz w:val="14"/>
                <w:szCs w:val="14"/>
                <w:lang w:val="en-GB"/>
              </w:rPr>
            </w:pPr>
            <w:r w:rsidRPr="00AC5F7B">
              <w:rPr>
                <w:sz w:val="14"/>
                <w:szCs w:val="14"/>
                <w:lang w:val="en-GB"/>
              </w:rPr>
              <w:t>(61.8-65.8)</w:t>
            </w:r>
          </w:p>
        </w:tc>
        <w:tc>
          <w:tcPr>
            <w:tcW w:w="0" w:type="auto"/>
            <w:tcBorders>
              <w:bottom w:val="single" w:sz="4" w:space="0" w:color="auto"/>
            </w:tcBorders>
            <w:vAlign w:val="bottom"/>
          </w:tcPr>
          <w:p w14:paraId="199F95A3" w14:textId="77777777" w:rsidR="00455BFA" w:rsidRPr="00AC5F7B" w:rsidRDefault="00455BFA" w:rsidP="00455BFA">
            <w:pPr>
              <w:jc w:val="right"/>
              <w:rPr>
                <w:sz w:val="14"/>
                <w:szCs w:val="14"/>
                <w:lang w:val="en-GB"/>
              </w:rPr>
            </w:pPr>
            <w:r w:rsidRPr="00AC5F7B">
              <w:rPr>
                <w:sz w:val="14"/>
                <w:szCs w:val="14"/>
                <w:lang w:val="en-GB"/>
              </w:rPr>
              <w:t xml:space="preserve">69.6% </w:t>
            </w:r>
          </w:p>
          <w:p w14:paraId="02AF9497" w14:textId="1A3C3ABA" w:rsidR="00455BFA" w:rsidRPr="00AC5F7B" w:rsidRDefault="00455BFA" w:rsidP="00455BFA">
            <w:pPr>
              <w:jc w:val="right"/>
              <w:rPr>
                <w:sz w:val="14"/>
                <w:szCs w:val="14"/>
                <w:lang w:val="en-GB"/>
              </w:rPr>
            </w:pPr>
            <w:r w:rsidRPr="00AC5F7B">
              <w:rPr>
                <w:sz w:val="14"/>
                <w:szCs w:val="14"/>
                <w:lang w:val="en-GB"/>
              </w:rPr>
              <w:t>(67.5-71.6)</w:t>
            </w:r>
          </w:p>
        </w:tc>
        <w:tc>
          <w:tcPr>
            <w:tcW w:w="0" w:type="auto"/>
            <w:tcBorders>
              <w:bottom w:val="single" w:sz="4" w:space="0" w:color="auto"/>
            </w:tcBorders>
            <w:vAlign w:val="bottom"/>
          </w:tcPr>
          <w:p w14:paraId="13A5A101" w14:textId="77777777" w:rsidR="00455BFA" w:rsidRPr="00AC5F7B" w:rsidRDefault="00455BFA" w:rsidP="00455BFA">
            <w:pPr>
              <w:jc w:val="right"/>
              <w:rPr>
                <w:sz w:val="14"/>
                <w:szCs w:val="14"/>
                <w:lang w:val="en-GB"/>
              </w:rPr>
            </w:pPr>
            <w:r w:rsidRPr="00AC5F7B">
              <w:rPr>
                <w:sz w:val="14"/>
                <w:szCs w:val="14"/>
                <w:lang w:val="en-GB"/>
              </w:rPr>
              <w:t xml:space="preserve">68.2% </w:t>
            </w:r>
          </w:p>
          <w:p w14:paraId="24E41676" w14:textId="541E5604" w:rsidR="00455BFA" w:rsidRPr="00AC5F7B" w:rsidRDefault="00455BFA" w:rsidP="00455BFA">
            <w:pPr>
              <w:jc w:val="right"/>
              <w:rPr>
                <w:sz w:val="14"/>
                <w:szCs w:val="14"/>
                <w:lang w:val="en-GB"/>
              </w:rPr>
            </w:pPr>
            <w:r w:rsidRPr="00AC5F7B">
              <w:rPr>
                <w:sz w:val="14"/>
                <w:szCs w:val="14"/>
                <w:lang w:val="en-GB"/>
              </w:rPr>
              <w:t>(65.0-71.3)</w:t>
            </w:r>
          </w:p>
        </w:tc>
        <w:tc>
          <w:tcPr>
            <w:tcW w:w="0" w:type="auto"/>
            <w:tcBorders>
              <w:bottom w:val="single" w:sz="4" w:space="0" w:color="auto"/>
            </w:tcBorders>
            <w:vAlign w:val="bottom"/>
          </w:tcPr>
          <w:p w14:paraId="2AD6A934" w14:textId="77777777" w:rsidR="00455BFA" w:rsidRPr="00AC5F7B" w:rsidRDefault="00455BFA" w:rsidP="00455BFA">
            <w:pPr>
              <w:jc w:val="right"/>
              <w:rPr>
                <w:sz w:val="14"/>
                <w:szCs w:val="14"/>
                <w:lang w:val="en-GB"/>
              </w:rPr>
            </w:pPr>
            <w:r w:rsidRPr="00AC5F7B">
              <w:rPr>
                <w:sz w:val="14"/>
                <w:szCs w:val="14"/>
                <w:lang w:val="en-GB"/>
              </w:rPr>
              <w:t xml:space="preserve">79.8% </w:t>
            </w:r>
          </w:p>
          <w:p w14:paraId="5D3E69C9" w14:textId="0825E9E4" w:rsidR="00455BFA" w:rsidRPr="00AC5F7B" w:rsidRDefault="00455BFA" w:rsidP="00455BFA">
            <w:pPr>
              <w:jc w:val="right"/>
              <w:rPr>
                <w:sz w:val="14"/>
                <w:szCs w:val="14"/>
                <w:lang w:val="en-GB"/>
              </w:rPr>
            </w:pPr>
            <w:r w:rsidRPr="00AC5F7B">
              <w:rPr>
                <w:sz w:val="14"/>
                <w:szCs w:val="14"/>
                <w:lang w:val="en-GB"/>
              </w:rPr>
              <w:t>(71.2-88.5)</w:t>
            </w:r>
          </w:p>
        </w:tc>
      </w:tr>
      <w:tr w:rsidR="00FE110B" w:rsidRPr="00AC5F7B" w14:paraId="096EF4D7" w14:textId="64C9C849" w:rsidTr="00986C72">
        <w:tc>
          <w:tcPr>
            <w:tcW w:w="0" w:type="auto"/>
            <w:gridSpan w:val="16"/>
            <w:tcBorders>
              <w:top w:val="single" w:sz="4" w:space="0" w:color="auto"/>
            </w:tcBorders>
            <w:vAlign w:val="bottom"/>
          </w:tcPr>
          <w:p w14:paraId="2C158A30" w14:textId="4931001D" w:rsidR="00FE110B" w:rsidRPr="00AC5F7B" w:rsidRDefault="00455BFA" w:rsidP="00FE110B">
            <w:pPr>
              <w:jc w:val="center"/>
              <w:rPr>
                <w:b/>
                <w:sz w:val="14"/>
                <w:szCs w:val="14"/>
                <w:lang w:val="en-GB"/>
              </w:rPr>
            </w:pPr>
            <w:r w:rsidRPr="00AC5F7B">
              <w:rPr>
                <w:b/>
                <w:sz w:val="14"/>
                <w:szCs w:val="14"/>
                <w:lang w:val="en-GB"/>
              </w:rPr>
              <w:t>Women</w:t>
            </w:r>
            <w:r w:rsidR="00FE110B" w:rsidRPr="00AC5F7B">
              <w:rPr>
                <w:b/>
                <w:sz w:val="14"/>
                <w:szCs w:val="14"/>
                <w:lang w:val="en-GB"/>
              </w:rPr>
              <w:t>, % (95 confidence intervals)</w:t>
            </w:r>
          </w:p>
        </w:tc>
      </w:tr>
      <w:tr w:rsidR="00FE110B" w:rsidRPr="00AC5F7B" w14:paraId="74EE5BC0" w14:textId="77777777" w:rsidTr="00986C72">
        <w:tc>
          <w:tcPr>
            <w:tcW w:w="0" w:type="auto"/>
            <w:vAlign w:val="bottom"/>
          </w:tcPr>
          <w:p w14:paraId="10B1A9A7" w14:textId="77777777" w:rsidR="00FE110B" w:rsidRPr="00AC5F7B" w:rsidRDefault="00FE110B" w:rsidP="00FE110B">
            <w:pPr>
              <w:rPr>
                <w:sz w:val="14"/>
                <w:szCs w:val="14"/>
                <w:lang w:val="en-GB"/>
              </w:rPr>
            </w:pPr>
          </w:p>
        </w:tc>
        <w:tc>
          <w:tcPr>
            <w:tcW w:w="0" w:type="auto"/>
            <w:gridSpan w:val="7"/>
            <w:tcBorders>
              <w:top w:val="single" w:sz="4" w:space="0" w:color="auto"/>
            </w:tcBorders>
            <w:vAlign w:val="bottom"/>
          </w:tcPr>
          <w:p w14:paraId="741A8281" w14:textId="6E160E05" w:rsidR="00FE110B" w:rsidRPr="00AC5F7B" w:rsidRDefault="00FE110B" w:rsidP="00FE110B">
            <w:pPr>
              <w:jc w:val="center"/>
              <w:rPr>
                <w:sz w:val="14"/>
                <w:szCs w:val="14"/>
                <w:lang w:val="en-GB"/>
              </w:rPr>
            </w:pPr>
            <w:r w:rsidRPr="00AC5F7B">
              <w:rPr>
                <w:sz w:val="14"/>
                <w:szCs w:val="14"/>
                <w:lang w:val="en-GB"/>
              </w:rPr>
              <w:t>No mental illness</w:t>
            </w:r>
          </w:p>
        </w:tc>
        <w:tc>
          <w:tcPr>
            <w:tcW w:w="0" w:type="auto"/>
            <w:tcBorders>
              <w:top w:val="single" w:sz="4" w:space="0" w:color="auto"/>
            </w:tcBorders>
          </w:tcPr>
          <w:p w14:paraId="380D8A1F" w14:textId="77777777" w:rsidR="00FE110B" w:rsidRPr="00AC5F7B" w:rsidRDefault="00FE110B" w:rsidP="00FE110B">
            <w:pPr>
              <w:jc w:val="right"/>
              <w:rPr>
                <w:sz w:val="14"/>
                <w:szCs w:val="14"/>
                <w:lang w:val="en-GB"/>
              </w:rPr>
            </w:pPr>
          </w:p>
        </w:tc>
        <w:tc>
          <w:tcPr>
            <w:tcW w:w="0" w:type="auto"/>
            <w:gridSpan w:val="7"/>
            <w:tcBorders>
              <w:top w:val="single" w:sz="4" w:space="0" w:color="auto"/>
            </w:tcBorders>
            <w:vAlign w:val="bottom"/>
          </w:tcPr>
          <w:p w14:paraId="0809A43D" w14:textId="0AF2A3CF" w:rsidR="00FE110B" w:rsidRPr="00AC5F7B" w:rsidRDefault="00FE110B" w:rsidP="00FE110B">
            <w:pPr>
              <w:jc w:val="center"/>
              <w:rPr>
                <w:sz w:val="14"/>
                <w:szCs w:val="14"/>
                <w:lang w:val="en-GB"/>
              </w:rPr>
            </w:pPr>
            <w:r w:rsidRPr="00AC5F7B">
              <w:rPr>
                <w:sz w:val="14"/>
                <w:szCs w:val="14"/>
                <w:lang w:val="en-GB"/>
              </w:rPr>
              <w:t>Mental illness</w:t>
            </w:r>
          </w:p>
        </w:tc>
      </w:tr>
      <w:tr w:rsidR="002C02BD" w:rsidRPr="00AC5F7B" w14:paraId="6527FABD" w14:textId="77777777" w:rsidTr="00986C72">
        <w:tc>
          <w:tcPr>
            <w:tcW w:w="0" w:type="auto"/>
            <w:tcBorders>
              <w:bottom w:val="single" w:sz="4" w:space="0" w:color="auto"/>
            </w:tcBorders>
            <w:vAlign w:val="bottom"/>
          </w:tcPr>
          <w:p w14:paraId="136DDACC" w14:textId="77777777" w:rsidR="00FE110B" w:rsidRPr="00AC5F7B" w:rsidRDefault="00FE110B" w:rsidP="00FE110B">
            <w:pPr>
              <w:rPr>
                <w:sz w:val="14"/>
                <w:szCs w:val="14"/>
                <w:lang w:val="en-GB"/>
              </w:rPr>
            </w:pPr>
          </w:p>
        </w:tc>
        <w:tc>
          <w:tcPr>
            <w:tcW w:w="0" w:type="auto"/>
            <w:tcBorders>
              <w:top w:val="single" w:sz="4" w:space="0" w:color="auto"/>
            </w:tcBorders>
          </w:tcPr>
          <w:p w14:paraId="786F7CE7" w14:textId="4F760A6E" w:rsidR="00FE110B" w:rsidRPr="00AC5F7B" w:rsidRDefault="00FE110B" w:rsidP="00FE110B">
            <w:pPr>
              <w:jc w:val="right"/>
              <w:rPr>
                <w:sz w:val="14"/>
                <w:szCs w:val="14"/>
                <w:lang w:val="en-GB"/>
              </w:rPr>
            </w:pPr>
            <w:r w:rsidRPr="00AC5F7B">
              <w:rPr>
                <w:rFonts w:eastAsia="Arial" w:cs="Arial"/>
                <w:sz w:val="14"/>
                <w:szCs w:val="14"/>
                <w:lang w:val="en-GB"/>
              </w:rPr>
              <w:t>15-19 years</w:t>
            </w:r>
          </w:p>
        </w:tc>
        <w:tc>
          <w:tcPr>
            <w:tcW w:w="0" w:type="auto"/>
            <w:tcBorders>
              <w:top w:val="single" w:sz="4" w:space="0" w:color="auto"/>
            </w:tcBorders>
          </w:tcPr>
          <w:p w14:paraId="68179DFB" w14:textId="7E7B0DC0" w:rsidR="00FE110B" w:rsidRPr="00AC5F7B" w:rsidRDefault="00FE110B" w:rsidP="00FE110B">
            <w:pPr>
              <w:jc w:val="right"/>
              <w:rPr>
                <w:sz w:val="14"/>
                <w:szCs w:val="14"/>
                <w:lang w:val="en-GB"/>
              </w:rPr>
            </w:pPr>
            <w:r w:rsidRPr="00AC5F7B">
              <w:rPr>
                <w:rFonts w:eastAsia="Arial" w:cs="Arial"/>
                <w:sz w:val="14"/>
                <w:szCs w:val="14"/>
                <w:lang w:val="en-GB"/>
              </w:rPr>
              <w:t>20-24 years</w:t>
            </w:r>
          </w:p>
        </w:tc>
        <w:tc>
          <w:tcPr>
            <w:tcW w:w="0" w:type="auto"/>
            <w:tcBorders>
              <w:top w:val="single" w:sz="4" w:space="0" w:color="auto"/>
            </w:tcBorders>
          </w:tcPr>
          <w:p w14:paraId="6D148DF5" w14:textId="51CB7F40" w:rsidR="00FE110B" w:rsidRPr="00AC5F7B" w:rsidRDefault="00FE110B" w:rsidP="00FE110B">
            <w:pPr>
              <w:jc w:val="right"/>
              <w:rPr>
                <w:sz w:val="14"/>
                <w:szCs w:val="14"/>
                <w:lang w:val="en-GB"/>
              </w:rPr>
            </w:pPr>
            <w:r w:rsidRPr="00AC5F7B">
              <w:rPr>
                <w:rFonts w:eastAsia="Arial" w:cs="Arial"/>
                <w:sz w:val="14"/>
                <w:szCs w:val="14"/>
                <w:lang w:val="en-GB"/>
              </w:rPr>
              <w:t xml:space="preserve">  25-34 years</w:t>
            </w:r>
          </w:p>
        </w:tc>
        <w:tc>
          <w:tcPr>
            <w:tcW w:w="0" w:type="auto"/>
            <w:tcBorders>
              <w:top w:val="single" w:sz="4" w:space="0" w:color="auto"/>
            </w:tcBorders>
          </w:tcPr>
          <w:p w14:paraId="4896DFCC" w14:textId="31BF3069" w:rsidR="00FE110B" w:rsidRPr="00AC5F7B" w:rsidRDefault="00FE110B" w:rsidP="00FE110B">
            <w:pPr>
              <w:jc w:val="right"/>
              <w:rPr>
                <w:sz w:val="14"/>
                <w:szCs w:val="14"/>
                <w:lang w:val="en-GB"/>
              </w:rPr>
            </w:pPr>
            <w:r w:rsidRPr="00AC5F7B">
              <w:rPr>
                <w:rFonts w:eastAsia="Arial" w:cs="Arial"/>
                <w:sz w:val="14"/>
                <w:szCs w:val="14"/>
                <w:lang w:val="en-GB"/>
              </w:rPr>
              <w:t xml:space="preserve">  </w:t>
            </w:r>
            <w:r w:rsidR="005810B4" w:rsidRPr="00AC5F7B">
              <w:rPr>
                <w:rFonts w:eastAsia="Arial" w:cs="Arial"/>
                <w:sz w:val="14"/>
                <w:szCs w:val="14"/>
                <w:lang w:val="en-GB"/>
              </w:rPr>
              <w:t>35-44</w:t>
            </w:r>
            <w:r w:rsidRPr="00AC5F7B">
              <w:rPr>
                <w:rFonts w:eastAsia="Arial" w:cs="Arial"/>
                <w:sz w:val="14"/>
                <w:szCs w:val="14"/>
                <w:lang w:val="en-GB"/>
              </w:rPr>
              <w:t xml:space="preserve"> years</w:t>
            </w:r>
          </w:p>
        </w:tc>
        <w:tc>
          <w:tcPr>
            <w:tcW w:w="0" w:type="auto"/>
            <w:tcBorders>
              <w:top w:val="single" w:sz="4" w:space="0" w:color="auto"/>
            </w:tcBorders>
          </w:tcPr>
          <w:p w14:paraId="5F146F3F" w14:textId="007DE5E4" w:rsidR="00FE110B" w:rsidRPr="00AC5F7B" w:rsidRDefault="00FE110B" w:rsidP="00FE110B">
            <w:pPr>
              <w:jc w:val="right"/>
              <w:rPr>
                <w:sz w:val="14"/>
                <w:szCs w:val="14"/>
                <w:lang w:val="en-GB"/>
              </w:rPr>
            </w:pPr>
            <w:r w:rsidRPr="00AC5F7B">
              <w:rPr>
                <w:rFonts w:eastAsia="Arial" w:cs="Arial"/>
                <w:sz w:val="14"/>
                <w:szCs w:val="14"/>
                <w:lang w:val="en-GB"/>
              </w:rPr>
              <w:t>45-54 years</w:t>
            </w:r>
          </w:p>
        </w:tc>
        <w:tc>
          <w:tcPr>
            <w:tcW w:w="0" w:type="auto"/>
            <w:tcBorders>
              <w:top w:val="single" w:sz="4" w:space="0" w:color="auto"/>
            </w:tcBorders>
          </w:tcPr>
          <w:p w14:paraId="2DFCB16F" w14:textId="78E90110" w:rsidR="00FE110B" w:rsidRPr="00AC5F7B" w:rsidRDefault="00FE110B" w:rsidP="00FE110B">
            <w:pPr>
              <w:jc w:val="right"/>
              <w:rPr>
                <w:sz w:val="14"/>
                <w:szCs w:val="14"/>
                <w:lang w:val="en-GB"/>
              </w:rPr>
            </w:pPr>
            <w:r w:rsidRPr="00AC5F7B">
              <w:rPr>
                <w:rFonts w:eastAsia="Arial" w:cs="Arial"/>
                <w:sz w:val="14"/>
                <w:szCs w:val="14"/>
                <w:lang w:val="en-GB"/>
              </w:rPr>
              <w:t xml:space="preserve">  55-64 years</w:t>
            </w:r>
          </w:p>
        </w:tc>
        <w:tc>
          <w:tcPr>
            <w:tcW w:w="0" w:type="auto"/>
            <w:tcBorders>
              <w:top w:val="single" w:sz="4" w:space="0" w:color="auto"/>
            </w:tcBorders>
            <w:vAlign w:val="bottom"/>
          </w:tcPr>
          <w:p w14:paraId="522FB83B" w14:textId="50F135C7" w:rsidR="00FE110B" w:rsidRPr="00AC5F7B" w:rsidRDefault="004E7262" w:rsidP="00FE110B">
            <w:pPr>
              <w:jc w:val="right"/>
              <w:rPr>
                <w:sz w:val="14"/>
                <w:szCs w:val="14"/>
                <w:lang w:val="en-GB"/>
              </w:rPr>
            </w:pPr>
            <w:r w:rsidRPr="00AC5F7B">
              <w:rPr>
                <w:rFonts w:eastAsia="Arial" w:cs="Arial"/>
                <w:sz w:val="14"/>
                <w:szCs w:val="14"/>
                <w:lang w:val="en-GB"/>
              </w:rPr>
              <w:t>65+ years</w:t>
            </w:r>
          </w:p>
        </w:tc>
        <w:tc>
          <w:tcPr>
            <w:tcW w:w="0" w:type="auto"/>
            <w:tcBorders>
              <w:bottom w:val="single" w:sz="4" w:space="0" w:color="auto"/>
            </w:tcBorders>
          </w:tcPr>
          <w:p w14:paraId="0BBB7F29" w14:textId="77777777" w:rsidR="00FE110B" w:rsidRPr="00AC5F7B" w:rsidRDefault="00FE110B" w:rsidP="00FE110B">
            <w:pPr>
              <w:jc w:val="right"/>
              <w:rPr>
                <w:sz w:val="14"/>
                <w:szCs w:val="14"/>
                <w:lang w:val="en-GB"/>
              </w:rPr>
            </w:pPr>
          </w:p>
        </w:tc>
        <w:tc>
          <w:tcPr>
            <w:tcW w:w="0" w:type="auto"/>
            <w:tcBorders>
              <w:top w:val="single" w:sz="4" w:space="0" w:color="auto"/>
            </w:tcBorders>
          </w:tcPr>
          <w:p w14:paraId="330A0590" w14:textId="6962FF37" w:rsidR="00FE110B" w:rsidRPr="00AC5F7B" w:rsidRDefault="00FE110B" w:rsidP="00FE110B">
            <w:pPr>
              <w:jc w:val="right"/>
              <w:rPr>
                <w:sz w:val="14"/>
                <w:szCs w:val="14"/>
                <w:lang w:val="en-GB"/>
              </w:rPr>
            </w:pPr>
            <w:r w:rsidRPr="00AC5F7B">
              <w:rPr>
                <w:rFonts w:eastAsia="Arial" w:cs="Arial"/>
                <w:sz w:val="14"/>
                <w:szCs w:val="14"/>
                <w:lang w:val="en-GB"/>
              </w:rPr>
              <w:t>15-19 years</w:t>
            </w:r>
          </w:p>
        </w:tc>
        <w:tc>
          <w:tcPr>
            <w:tcW w:w="0" w:type="auto"/>
            <w:tcBorders>
              <w:top w:val="single" w:sz="4" w:space="0" w:color="auto"/>
            </w:tcBorders>
          </w:tcPr>
          <w:p w14:paraId="22842B99" w14:textId="15E5D858" w:rsidR="00FE110B" w:rsidRPr="00AC5F7B" w:rsidRDefault="00FE110B" w:rsidP="00FE110B">
            <w:pPr>
              <w:jc w:val="right"/>
              <w:rPr>
                <w:sz w:val="14"/>
                <w:szCs w:val="14"/>
                <w:lang w:val="en-GB"/>
              </w:rPr>
            </w:pPr>
            <w:r w:rsidRPr="00AC5F7B">
              <w:rPr>
                <w:rFonts w:eastAsia="Arial" w:cs="Arial"/>
                <w:sz w:val="14"/>
                <w:szCs w:val="14"/>
                <w:lang w:val="en-GB"/>
              </w:rPr>
              <w:t>20-24 years</w:t>
            </w:r>
          </w:p>
        </w:tc>
        <w:tc>
          <w:tcPr>
            <w:tcW w:w="0" w:type="auto"/>
            <w:tcBorders>
              <w:top w:val="single" w:sz="4" w:space="0" w:color="auto"/>
            </w:tcBorders>
          </w:tcPr>
          <w:p w14:paraId="43894E98" w14:textId="2DA96902" w:rsidR="00FE110B" w:rsidRPr="00AC5F7B" w:rsidRDefault="00FE110B" w:rsidP="00FE110B">
            <w:pPr>
              <w:jc w:val="right"/>
              <w:rPr>
                <w:sz w:val="14"/>
                <w:szCs w:val="14"/>
                <w:lang w:val="en-GB"/>
              </w:rPr>
            </w:pPr>
            <w:r w:rsidRPr="00AC5F7B">
              <w:rPr>
                <w:rFonts w:eastAsia="Arial" w:cs="Arial"/>
                <w:sz w:val="14"/>
                <w:szCs w:val="14"/>
                <w:lang w:val="en-GB"/>
              </w:rPr>
              <w:t xml:space="preserve">  25-34 years</w:t>
            </w:r>
          </w:p>
        </w:tc>
        <w:tc>
          <w:tcPr>
            <w:tcW w:w="0" w:type="auto"/>
            <w:tcBorders>
              <w:top w:val="single" w:sz="4" w:space="0" w:color="auto"/>
            </w:tcBorders>
          </w:tcPr>
          <w:p w14:paraId="0598F809" w14:textId="38DD7F1B" w:rsidR="00FE110B" w:rsidRPr="00AC5F7B" w:rsidRDefault="00FE110B" w:rsidP="00FE110B">
            <w:pPr>
              <w:jc w:val="right"/>
              <w:rPr>
                <w:sz w:val="14"/>
                <w:szCs w:val="14"/>
                <w:lang w:val="en-GB"/>
              </w:rPr>
            </w:pPr>
            <w:r w:rsidRPr="00AC5F7B">
              <w:rPr>
                <w:rFonts w:eastAsia="Arial" w:cs="Arial"/>
                <w:sz w:val="14"/>
                <w:szCs w:val="14"/>
                <w:lang w:val="en-GB"/>
              </w:rPr>
              <w:t xml:space="preserve">  </w:t>
            </w:r>
            <w:r w:rsidR="005810B4" w:rsidRPr="00AC5F7B">
              <w:rPr>
                <w:rFonts w:eastAsia="Arial" w:cs="Arial"/>
                <w:sz w:val="14"/>
                <w:szCs w:val="14"/>
                <w:lang w:val="en-GB"/>
              </w:rPr>
              <w:t>35-44</w:t>
            </w:r>
            <w:r w:rsidRPr="00AC5F7B">
              <w:rPr>
                <w:rFonts w:eastAsia="Arial" w:cs="Arial"/>
                <w:sz w:val="14"/>
                <w:szCs w:val="14"/>
                <w:lang w:val="en-GB"/>
              </w:rPr>
              <w:t xml:space="preserve"> years</w:t>
            </w:r>
          </w:p>
        </w:tc>
        <w:tc>
          <w:tcPr>
            <w:tcW w:w="0" w:type="auto"/>
            <w:tcBorders>
              <w:top w:val="single" w:sz="4" w:space="0" w:color="auto"/>
            </w:tcBorders>
          </w:tcPr>
          <w:p w14:paraId="58702A70" w14:textId="24276198" w:rsidR="00FE110B" w:rsidRPr="00AC5F7B" w:rsidRDefault="00FE110B" w:rsidP="00FE110B">
            <w:pPr>
              <w:jc w:val="right"/>
              <w:rPr>
                <w:sz w:val="14"/>
                <w:szCs w:val="14"/>
                <w:lang w:val="en-GB"/>
              </w:rPr>
            </w:pPr>
            <w:r w:rsidRPr="00AC5F7B">
              <w:rPr>
                <w:rFonts w:eastAsia="Arial" w:cs="Arial"/>
                <w:sz w:val="14"/>
                <w:szCs w:val="14"/>
                <w:lang w:val="en-GB"/>
              </w:rPr>
              <w:t>45-54 years</w:t>
            </w:r>
          </w:p>
        </w:tc>
        <w:tc>
          <w:tcPr>
            <w:tcW w:w="0" w:type="auto"/>
            <w:tcBorders>
              <w:top w:val="single" w:sz="4" w:space="0" w:color="auto"/>
            </w:tcBorders>
          </w:tcPr>
          <w:p w14:paraId="6218FB3A" w14:textId="15D7C988" w:rsidR="00FE110B" w:rsidRPr="00AC5F7B" w:rsidRDefault="00FE110B" w:rsidP="00FE110B">
            <w:pPr>
              <w:jc w:val="right"/>
              <w:rPr>
                <w:sz w:val="14"/>
                <w:szCs w:val="14"/>
                <w:lang w:val="en-GB"/>
              </w:rPr>
            </w:pPr>
            <w:r w:rsidRPr="00AC5F7B">
              <w:rPr>
                <w:rFonts w:eastAsia="Arial" w:cs="Arial"/>
                <w:sz w:val="14"/>
                <w:szCs w:val="14"/>
                <w:lang w:val="en-GB"/>
              </w:rPr>
              <w:t xml:space="preserve">  55-64 years</w:t>
            </w:r>
          </w:p>
        </w:tc>
        <w:tc>
          <w:tcPr>
            <w:tcW w:w="0" w:type="auto"/>
            <w:tcBorders>
              <w:top w:val="single" w:sz="4" w:space="0" w:color="auto"/>
            </w:tcBorders>
          </w:tcPr>
          <w:p w14:paraId="736AD987" w14:textId="125B1A8F" w:rsidR="00FE110B" w:rsidRPr="00AC5F7B" w:rsidRDefault="00FE110B" w:rsidP="00FE110B">
            <w:pPr>
              <w:jc w:val="right"/>
              <w:rPr>
                <w:sz w:val="14"/>
                <w:szCs w:val="14"/>
                <w:lang w:val="en-GB"/>
              </w:rPr>
            </w:pPr>
            <w:r w:rsidRPr="00AC5F7B">
              <w:rPr>
                <w:rFonts w:eastAsia="Arial" w:cs="Arial"/>
                <w:sz w:val="14"/>
                <w:szCs w:val="14"/>
                <w:lang w:val="en-GB"/>
              </w:rPr>
              <w:t xml:space="preserve">65+ years </w:t>
            </w:r>
          </w:p>
        </w:tc>
      </w:tr>
      <w:tr w:rsidR="00A54385" w:rsidRPr="00AC5F7B" w14:paraId="491E473C" w14:textId="77777777" w:rsidTr="00986C72">
        <w:tc>
          <w:tcPr>
            <w:tcW w:w="0" w:type="auto"/>
            <w:tcBorders>
              <w:top w:val="single" w:sz="4" w:space="0" w:color="auto"/>
            </w:tcBorders>
            <w:vAlign w:val="bottom"/>
          </w:tcPr>
          <w:p w14:paraId="4E4208B9" w14:textId="18DE2DA6" w:rsidR="00A54385" w:rsidRPr="00AC5F7B" w:rsidRDefault="00A54385" w:rsidP="00A54385">
            <w:pPr>
              <w:rPr>
                <w:sz w:val="14"/>
                <w:szCs w:val="14"/>
                <w:lang w:val="en-GB"/>
              </w:rPr>
            </w:pPr>
            <w:r w:rsidRPr="00AC5F7B">
              <w:rPr>
                <w:sz w:val="14"/>
                <w:szCs w:val="14"/>
                <w:lang w:val="en-GB"/>
              </w:rPr>
              <w:t>Continuous n</w:t>
            </w:r>
            <w:r>
              <w:rPr>
                <w:sz w:val="14"/>
                <w:szCs w:val="14"/>
                <w:lang w:val="en-GB"/>
              </w:rPr>
              <w:t>on-adherence</w:t>
            </w:r>
          </w:p>
        </w:tc>
        <w:tc>
          <w:tcPr>
            <w:tcW w:w="0" w:type="auto"/>
            <w:tcBorders>
              <w:top w:val="single" w:sz="4" w:space="0" w:color="auto"/>
            </w:tcBorders>
            <w:vAlign w:val="bottom"/>
          </w:tcPr>
          <w:p w14:paraId="2C189514" w14:textId="77777777" w:rsidR="00A54385" w:rsidRPr="00AC5F7B" w:rsidRDefault="00A54385" w:rsidP="00A54385">
            <w:pPr>
              <w:jc w:val="right"/>
              <w:rPr>
                <w:sz w:val="14"/>
                <w:szCs w:val="14"/>
                <w:lang w:val="en-GB"/>
              </w:rPr>
            </w:pPr>
            <w:r w:rsidRPr="00AC5F7B">
              <w:rPr>
                <w:sz w:val="14"/>
                <w:szCs w:val="14"/>
                <w:lang w:val="en-GB"/>
              </w:rPr>
              <w:t xml:space="preserve">10.3% </w:t>
            </w:r>
          </w:p>
          <w:p w14:paraId="56558529" w14:textId="461BFBE7" w:rsidR="00A54385" w:rsidRPr="00AC5F7B" w:rsidRDefault="00A54385" w:rsidP="00A54385">
            <w:pPr>
              <w:jc w:val="right"/>
              <w:rPr>
                <w:sz w:val="14"/>
                <w:szCs w:val="14"/>
                <w:lang w:val="en-GB"/>
              </w:rPr>
            </w:pPr>
            <w:r w:rsidRPr="00AC5F7B">
              <w:rPr>
                <w:sz w:val="14"/>
                <w:szCs w:val="14"/>
                <w:lang w:val="en-GB"/>
              </w:rPr>
              <w:t>(7.1-13.5)</w:t>
            </w:r>
          </w:p>
        </w:tc>
        <w:tc>
          <w:tcPr>
            <w:tcW w:w="0" w:type="auto"/>
            <w:tcBorders>
              <w:top w:val="single" w:sz="4" w:space="0" w:color="auto"/>
            </w:tcBorders>
            <w:vAlign w:val="bottom"/>
          </w:tcPr>
          <w:p w14:paraId="3A9BAC61" w14:textId="77777777" w:rsidR="00A54385" w:rsidRPr="00AC5F7B" w:rsidRDefault="00A54385" w:rsidP="00A54385">
            <w:pPr>
              <w:jc w:val="right"/>
              <w:rPr>
                <w:sz w:val="14"/>
                <w:szCs w:val="14"/>
                <w:lang w:val="en-GB"/>
              </w:rPr>
            </w:pPr>
            <w:r w:rsidRPr="00AC5F7B">
              <w:rPr>
                <w:sz w:val="14"/>
                <w:szCs w:val="14"/>
                <w:lang w:val="en-GB"/>
              </w:rPr>
              <w:t xml:space="preserve">16.7% </w:t>
            </w:r>
          </w:p>
          <w:p w14:paraId="29E25B93" w14:textId="0130C874" w:rsidR="00A54385" w:rsidRPr="00AC5F7B" w:rsidRDefault="00A54385" w:rsidP="00A54385">
            <w:pPr>
              <w:jc w:val="right"/>
              <w:rPr>
                <w:sz w:val="14"/>
                <w:szCs w:val="14"/>
                <w:lang w:val="en-GB"/>
              </w:rPr>
            </w:pPr>
            <w:r w:rsidRPr="00AC5F7B">
              <w:rPr>
                <w:sz w:val="14"/>
                <w:szCs w:val="14"/>
                <w:lang w:val="en-GB"/>
              </w:rPr>
              <w:t>(13.0-20.4)</w:t>
            </w:r>
          </w:p>
        </w:tc>
        <w:tc>
          <w:tcPr>
            <w:tcW w:w="0" w:type="auto"/>
            <w:tcBorders>
              <w:top w:val="single" w:sz="4" w:space="0" w:color="auto"/>
            </w:tcBorders>
            <w:vAlign w:val="bottom"/>
          </w:tcPr>
          <w:p w14:paraId="4786BAFE" w14:textId="77777777" w:rsidR="00A54385" w:rsidRPr="00AC5F7B" w:rsidRDefault="00A54385" w:rsidP="00A54385">
            <w:pPr>
              <w:jc w:val="right"/>
              <w:rPr>
                <w:sz w:val="14"/>
                <w:szCs w:val="14"/>
                <w:lang w:val="en-GB"/>
              </w:rPr>
            </w:pPr>
            <w:r w:rsidRPr="00AC5F7B">
              <w:rPr>
                <w:sz w:val="14"/>
                <w:szCs w:val="14"/>
                <w:lang w:val="en-GB"/>
              </w:rPr>
              <w:t xml:space="preserve">11.4% </w:t>
            </w:r>
          </w:p>
          <w:p w14:paraId="6BDFDC88" w14:textId="16C08C9A" w:rsidR="00A54385" w:rsidRPr="00AC5F7B" w:rsidRDefault="00A54385" w:rsidP="00A54385">
            <w:pPr>
              <w:jc w:val="right"/>
              <w:rPr>
                <w:sz w:val="14"/>
                <w:szCs w:val="14"/>
                <w:lang w:val="en-GB"/>
              </w:rPr>
            </w:pPr>
            <w:r w:rsidRPr="00AC5F7B">
              <w:rPr>
                <w:sz w:val="14"/>
                <w:szCs w:val="14"/>
                <w:lang w:val="en-GB"/>
              </w:rPr>
              <w:t>(10.6-12.2)</w:t>
            </w:r>
          </w:p>
        </w:tc>
        <w:tc>
          <w:tcPr>
            <w:tcW w:w="0" w:type="auto"/>
            <w:tcBorders>
              <w:top w:val="single" w:sz="4" w:space="0" w:color="auto"/>
            </w:tcBorders>
            <w:vAlign w:val="bottom"/>
          </w:tcPr>
          <w:p w14:paraId="73DEA537" w14:textId="77777777" w:rsidR="00A54385" w:rsidRPr="00AC5F7B" w:rsidRDefault="00A54385" w:rsidP="00A54385">
            <w:pPr>
              <w:jc w:val="right"/>
              <w:rPr>
                <w:sz w:val="14"/>
                <w:szCs w:val="14"/>
                <w:lang w:val="en-GB"/>
              </w:rPr>
            </w:pPr>
            <w:r w:rsidRPr="00AC5F7B">
              <w:rPr>
                <w:sz w:val="14"/>
                <w:szCs w:val="14"/>
                <w:lang w:val="en-GB"/>
              </w:rPr>
              <w:t xml:space="preserve">5.5% </w:t>
            </w:r>
          </w:p>
          <w:p w14:paraId="061C4E36" w14:textId="3F7534CE" w:rsidR="00A54385" w:rsidRPr="00AC5F7B" w:rsidRDefault="00A54385" w:rsidP="00A54385">
            <w:pPr>
              <w:jc w:val="right"/>
              <w:rPr>
                <w:sz w:val="14"/>
                <w:szCs w:val="14"/>
                <w:lang w:val="en-GB"/>
              </w:rPr>
            </w:pPr>
            <w:r w:rsidRPr="00AC5F7B">
              <w:rPr>
                <w:sz w:val="14"/>
                <w:szCs w:val="14"/>
                <w:lang w:val="en-GB"/>
              </w:rPr>
              <w:t>(4.9-6.0)</w:t>
            </w:r>
          </w:p>
        </w:tc>
        <w:tc>
          <w:tcPr>
            <w:tcW w:w="0" w:type="auto"/>
            <w:tcBorders>
              <w:top w:val="single" w:sz="4" w:space="0" w:color="auto"/>
            </w:tcBorders>
            <w:vAlign w:val="bottom"/>
          </w:tcPr>
          <w:p w14:paraId="0E778633" w14:textId="77777777" w:rsidR="00A54385" w:rsidRPr="00AC5F7B" w:rsidRDefault="00A54385" w:rsidP="00A54385">
            <w:pPr>
              <w:jc w:val="right"/>
              <w:rPr>
                <w:sz w:val="14"/>
                <w:szCs w:val="14"/>
                <w:lang w:val="en-GB"/>
              </w:rPr>
            </w:pPr>
            <w:r w:rsidRPr="00AC5F7B">
              <w:rPr>
                <w:sz w:val="14"/>
                <w:szCs w:val="14"/>
                <w:lang w:val="en-GB"/>
              </w:rPr>
              <w:t xml:space="preserve">3.0% </w:t>
            </w:r>
          </w:p>
          <w:p w14:paraId="06F12A63" w14:textId="1A641152" w:rsidR="00A54385" w:rsidRPr="00AC5F7B" w:rsidRDefault="00A54385" w:rsidP="00A54385">
            <w:pPr>
              <w:jc w:val="right"/>
              <w:rPr>
                <w:sz w:val="14"/>
                <w:szCs w:val="14"/>
                <w:lang w:val="en-GB"/>
              </w:rPr>
            </w:pPr>
            <w:r w:rsidRPr="00AC5F7B">
              <w:rPr>
                <w:sz w:val="14"/>
                <w:szCs w:val="14"/>
                <w:lang w:val="en-GB"/>
              </w:rPr>
              <w:t>(2.5-3.5)</w:t>
            </w:r>
          </w:p>
        </w:tc>
        <w:tc>
          <w:tcPr>
            <w:tcW w:w="0" w:type="auto"/>
            <w:tcBorders>
              <w:top w:val="single" w:sz="4" w:space="0" w:color="auto"/>
            </w:tcBorders>
            <w:vAlign w:val="bottom"/>
          </w:tcPr>
          <w:p w14:paraId="0BF93283" w14:textId="77777777" w:rsidR="00A54385" w:rsidRPr="00AC5F7B" w:rsidRDefault="00A54385" w:rsidP="00A54385">
            <w:pPr>
              <w:jc w:val="right"/>
              <w:rPr>
                <w:sz w:val="14"/>
                <w:szCs w:val="14"/>
                <w:lang w:val="en-GB"/>
              </w:rPr>
            </w:pPr>
            <w:r w:rsidRPr="00AC5F7B">
              <w:rPr>
                <w:sz w:val="14"/>
                <w:szCs w:val="14"/>
                <w:lang w:val="en-GB"/>
              </w:rPr>
              <w:t xml:space="preserve">2.6% </w:t>
            </w:r>
          </w:p>
          <w:p w14:paraId="6CF3D75A" w14:textId="72137625" w:rsidR="00A54385" w:rsidRPr="00AC5F7B" w:rsidRDefault="00A54385" w:rsidP="00A54385">
            <w:pPr>
              <w:jc w:val="right"/>
              <w:rPr>
                <w:sz w:val="14"/>
                <w:szCs w:val="14"/>
                <w:lang w:val="en-GB"/>
              </w:rPr>
            </w:pPr>
            <w:r w:rsidRPr="00AC5F7B">
              <w:rPr>
                <w:sz w:val="14"/>
                <w:szCs w:val="14"/>
                <w:lang w:val="en-GB"/>
              </w:rPr>
              <w:t>(1.6-3.5)</w:t>
            </w:r>
          </w:p>
        </w:tc>
        <w:tc>
          <w:tcPr>
            <w:tcW w:w="0" w:type="auto"/>
            <w:tcBorders>
              <w:top w:val="single" w:sz="4" w:space="0" w:color="auto"/>
            </w:tcBorders>
            <w:vAlign w:val="bottom"/>
          </w:tcPr>
          <w:p w14:paraId="6FA8703C" w14:textId="77777777" w:rsidR="00A54385" w:rsidRPr="00AC5F7B" w:rsidRDefault="00A54385" w:rsidP="00A54385">
            <w:pPr>
              <w:jc w:val="right"/>
              <w:rPr>
                <w:sz w:val="14"/>
                <w:szCs w:val="14"/>
                <w:lang w:val="en-GB"/>
              </w:rPr>
            </w:pPr>
            <w:r w:rsidRPr="00AC5F7B">
              <w:rPr>
                <w:sz w:val="14"/>
                <w:szCs w:val="14"/>
                <w:lang w:val="en-GB"/>
              </w:rPr>
              <w:t xml:space="preserve">3.7% </w:t>
            </w:r>
          </w:p>
          <w:p w14:paraId="61998B28" w14:textId="2BE6A54F" w:rsidR="00A54385" w:rsidRPr="00AC5F7B" w:rsidRDefault="00A54385" w:rsidP="00A54385">
            <w:pPr>
              <w:jc w:val="right"/>
              <w:rPr>
                <w:sz w:val="14"/>
                <w:szCs w:val="14"/>
                <w:lang w:val="en-GB"/>
              </w:rPr>
            </w:pPr>
            <w:r w:rsidRPr="00AC5F7B">
              <w:rPr>
                <w:sz w:val="14"/>
                <w:szCs w:val="14"/>
                <w:lang w:val="en-GB"/>
              </w:rPr>
              <w:t>(0.1-7.3)</w:t>
            </w:r>
          </w:p>
        </w:tc>
        <w:tc>
          <w:tcPr>
            <w:tcW w:w="0" w:type="auto"/>
            <w:tcBorders>
              <w:top w:val="single" w:sz="4" w:space="0" w:color="auto"/>
            </w:tcBorders>
          </w:tcPr>
          <w:p w14:paraId="5A7C7A49" w14:textId="77777777" w:rsidR="00A54385" w:rsidRPr="00AC5F7B" w:rsidRDefault="00A54385" w:rsidP="00A54385">
            <w:pPr>
              <w:jc w:val="right"/>
              <w:rPr>
                <w:sz w:val="14"/>
                <w:szCs w:val="14"/>
                <w:lang w:val="en-GB"/>
              </w:rPr>
            </w:pPr>
          </w:p>
        </w:tc>
        <w:tc>
          <w:tcPr>
            <w:tcW w:w="0" w:type="auto"/>
            <w:tcBorders>
              <w:top w:val="single" w:sz="4" w:space="0" w:color="auto"/>
            </w:tcBorders>
            <w:vAlign w:val="bottom"/>
          </w:tcPr>
          <w:p w14:paraId="4A6096C0" w14:textId="77777777" w:rsidR="00A54385" w:rsidRPr="00AC5F7B" w:rsidRDefault="00A54385" w:rsidP="00A54385">
            <w:pPr>
              <w:jc w:val="right"/>
              <w:rPr>
                <w:sz w:val="14"/>
                <w:szCs w:val="14"/>
                <w:lang w:val="en-GB"/>
              </w:rPr>
            </w:pPr>
            <w:r w:rsidRPr="00AC5F7B">
              <w:rPr>
                <w:sz w:val="14"/>
                <w:szCs w:val="14"/>
                <w:lang w:val="en-GB"/>
              </w:rPr>
              <w:t xml:space="preserve">16.3% </w:t>
            </w:r>
          </w:p>
          <w:p w14:paraId="746C2CEA" w14:textId="76840F6D" w:rsidR="00A54385" w:rsidRPr="00AC5F7B" w:rsidRDefault="00A54385" w:rsidP="00A54385">
            <w:pPr>
              <w:jc w:val="right"/>
              <w:rPr>
                <w:sz w:val="14"/>
                <w:szCs w:val="14"/>
                <w:lang w:val="en-GB"/>
              </w:rPr>
            </w:pPr>
            <w:r w:rsidRPr="00AC5F7B">
              <w:rPr>
                <w:sz w:val="14"/>
                <w:szCs w:val="14"/>
                <w:lang w:val="en-GB"/>
              </w:rPr>
              <w:t>(11.4-21.1)</w:t>
            </w:r>
          </w:p>
        </w:tc>
        <w:tc>
          <w:tcPr>
            <w:tcW w:w="0" w:type="auto"/>
            <w:tcBorders>
              <w:top w:val="single" w:sz="4" w:space="0" w:color="auto"/>
            </w:tcBorders>
            <w:vAlign w:val="bottom"/>
          </w:tcPr>
          <w:p w14:paraId="4350B3F8" w14:textId="77777777" w:rsidR="00A54385" w:rsidRPr="00AC5F7B" w:rsidRDefault="00A54385" w:rsidP="00A54385">
            <w:pPr>
              <w:jc w:val="right"/>
              <w:rPr>
                <w:sz w:val="14"/>
                <w:szCs w:val="14"/>
                <w:lang w:val="en-GB"/>
              </w:rPr>
            </w:pPr>
            <w:r w:rsidRPr="00AC5F7B">
              <w:rPr>
                <w:sz w:val="14"/>
                <w:szCs w:val="14"/>
                <w:lang w:val="en-GB"/>
              </w:rPr>
              <w:t xml:space="preserve">25.5% </w:t>
            </w:r>
          </w:p>
          <w:p w14:paraId="75040A83" w14:textId="0A15162D" w:rsidR="00A54385" w:rsidRPr="00AC5F7B" w:rsidRDefault="00A54385" w:rsidP="00A54385">
            <w:pPr>
              <w:jc w:val="right"/>
              <w:rPr>
                <w:sz w:val="14"/>
                <w:szCs w:val="14"/>
                <w:lang w:val="en-GB"/>
              </w:rPr>
            </w:pPr>
            <w:r w:rsidRPr="00AC5F7B">
              <w:rPr>
                <w:sz w:val="14"/>
                <w:szCs w:val="14"/>
                <w:lang w:val="en-GB"/>
              </w:rPr>
              <w:t>(20.2-30.9)</w:t>
            </w:r>
          </w:p>
        </w:tc>
        <w:tc>
          <w:tcPr>
            <w:tcW w:w="0" w:type="auto"/>
            <w:tcBorders>
              <w:top w:val="single" w:sz="4" w:space="0" w:color="auto"/>
            </w:tcBorders>
            <w:vAlign w:val="bottom"/>
          </w:tcPr>
          <w:p w14:paraId="66007118" w14:textId="77777777" w:rsidR="00A54385" w:rsidRPr="00AC5F7B" w:rsidRDefault="00A54385" w:rsidP="00A54385">
            <w:pPr>
              <w:jc w:val="right"/>
              <w:rPr>
                <w:sz w:val="14"/>
                <w:szCs w:val="14"/>
                <w:lang w:val="en-GB"/>
              </w:rPr>
            </w:pPr>
            <w:r w:rsidRPr="00AC5F7B">
              <w:rPr>
                <w:sz w:val="14"/>
                <w:szCs w:val="14"/>
                <w:lang w:val="en-GB"/>
              </w:rPr>
              <w:t xml:space="preserve">18.9% </w:t>
            </w:r>
          </w:p>
          <w:p w14:paraId="37142705" w14:textId="39FFA120" w:rsidR="00A54385" w:rsidRPr="00AC5F7B" w:rsidRDefault="00A54385" w:rsidP="00A54385">
            <w:pPr>
              <w:jc w:val="right"/>
              <w:rPr>
                <w:sz w:val="14"/>
                <w:szCs w:val="14"/>
                <w:lang w:val="en-GB"/>
              </w:rPr>
            </w:pPr>
            <w:r w:rsidRPr="00AC5F7B">
              <w:rPr>
                <w:sz w:val="14"/>
                <w:szCs w:val="14"/>
                <w:lang w:val="en-GB"/>
              </w:rPr>
              <w:t>(17.2-20.7)</w:t>
            </w:r>
          </w:p>
        </w:tc>
        <w:tc>
          <w:tcPr>
            <w:tcW w:w="0" w:type="auto"/>
            <w:tcBorders>
              <w:top w:val="single" w:sz="4" w:space="0" w:color="auto"/>
            </w:tcBorders>
            <w:vAlign w:val="bottom"/>
          </w:tcPr>
          <w:p w14:paraId="1ED528AF" w14:textId="77777777" w:rsidR="00A54385" w:rsidRPr="00AC5F7B" w:rsidRDefault="00A54385" w:rsidP="00A54385">
            <w:pPr>
              <w:jc w:val="right"/>
              <w:rPr>
                <w:sz w:val="14"/>
                <w:szCs w:val="14"/>
                <w:lang w:val="en-GB"/>
              </w:rPr>
            </w:pPr>
            <w:r w:rsidRPr="00AC5F7B">
              <w:rPr>
                <w:sz w:val="14"/>
                <w:szCs w:val="14"/>
                <w:lang w:val="en-GB"/>
              </w:rPr>
              <w:t xml:space="preserve">9.7% </w:t>
            </w:r>
          </w:p>
          <w:p w14:paraId="1B29C628" w14:textId="7286962A" w:rsidR="00A54385" w:rsidRPr="00AC5F7B" w:rsidRDefault="00A54385" w:rsidP="00A54385">
            <w:pPr>
              <w:jc w:val="right"/>
              <w:rPr>
                <w:sz w:val="14"/>
                <w:szCs w:val="14"/>
                <w:lang w:val="en-GB"/>
              </w:rPr>
            </w:pPr>
            <w:r w:rsidRPr="00AC5F7B">
              <w:rPr>
                <w:sz w:val="14"/>
                <w:szCs w:val="14"/>
                <w:lang w:val="en-GB"/>
              </w:rPr>
              <w:t>(8.6-10.8)</w:t>
            </w:r>
          </w:p>
        </w:tc>
        <w:tc>
          <w:tcPr>
            <w:tcW w:w="0" w:type="auto"/>
            <w:tcBorders>
              <w:top w:val="single" w:sz="4" w:space="0" w:color="auto"/>
            </w:tcBorders>
            <w:vAlign w:val="bottom"/>
          </w:tcPr>
          <w:p w14:paraId="303BCC3C" w14:textId="77777777" w:rsidR="00A54385" w:rsidRPr="00AC5F7B" w:rsidRDefault="00A54385" w:rsidP="00A54385">
            <w:pPr>
              <w:jc w:val="right"/>
              <w:rPr>
                <w:sz w:val="14"/>
                <w:szCs w:val="14"/>
                <w:lang w:val="en-GB"/>
              </w:rPr>
            </w:pPr>
            <w:r w:rsidRPr="00AC5F7B">
              <w:rPr>
                <w:sz w:val="14"/>
                <w:szCs w:val="14"/>
                <w:lang w:val="en-GB"/>
              </w:rPr>
              <w:t xml:space="preserve">5.5% </w:t>
            </w:r>
          </w:p>
          <w:p w14:paraId="2CA3B01E" w14:textId="0116E0C2" w:rsidR="00A54385" w:rsidRPr="00AC5F7B" w:rsidRDefault="00A54385" w:rsidP="00A54385">
            <w:pPr>
              <w:jc w:val="right"/>
              <w:rPr>
                <w:sz w:val="14"/>
                <w:szCs w:val="14"/>
                <w:lang w:val="en-GB"/>
              </w:rPr>
            </w:pPr>
            <w:r w:rsidRPr="00AC5F7B">
              <w:rPr>
                <w:sz w:val="14"/>
                <w:szCs w:val="14"/>
                <w:lang w:val="en-GB"/>
              </w:rPr>
              <w:t>(4.5-6.5)</w:t>
            </w:r>
          </w:p>
        </w:tc>
        <w:tc>
          <w:tcPr>
            <w:tcW w:w="0" w:type="auto"/>
            <w:tcBorders>
              <w:top w:val="single" w:sz="4" w:space="0" w:color="auto"/>
            </w:tcBorders>
            <w:vAlign w:val="bottom"/>
          </w:tcPr>
          <w:p w14:paraId="65B9267A" w14:textId="77777777" w:rsidR="00A54385" w:rsidRPr="00AC5F7B" w:rsidRDefault="00A54385" w:rsidP="00A54385">
            <w:pPr>
              <w:jc w:val="right"/>
              <w:rPr>
                <w:sz w:val="14"/>
                <w:szCs w:val="14"/>
                <w:lang w:val="en-GB"/>
              </w:rPr>
            </w:pPr>
            <w:r w:rsidRPr="00AC5F7B">
              <w:rPr>
                <w:sz w:val="14"/>
                <w:szCs w:val="14"/>
                <w:lang w:val="en-GB"/>
              </w:rPr>
              <w:t xml:space="preserve">4.8% </w:t>
            </w:r>
          </w:p>
          <w:p w14:paraId="1EA84298" w14:textId="0B05F269" w:rsidR="00A54385" w:rsidRPr="00AC5F7B" w:rsidRDefault="00A54385" w:rsidP="00A54385">
            <w:pPr>
              <w:jc w:val="right"/>
              <w:rPr>
                <w:sz w:val="14"/>
                <w:szCs w:val="14"/>
                <w:lang w:val="en-GB"/>
              </w:rPr>
            </w:pPr>
            <w:r w:rsidRPr="00AC5F7B">
              <w:rPr>
                <w:sz w:val="14"/>
                <w:szCs w:val="14"/>
                <w:lang w:val="en-GB"/>
              </w:rPr>
              <w:t>(3.0-6.6)</w:t>
            </w:r>
          </w:p>
        </w:tc>
        <w:tc>
          <w:tcPr>
            <w:tcW w:w="0" w:type="auto"/>
            <w:tcBorders>
              <w:top w:val="single" w:sz="4" w:space="0" w:color="auto"/>
            </w:tcBorders>
            <w:vAlign w:val="bottom"/>
          </w:tcPr>
          <w:p w14:paraId="7E316E26" w14:textId="77777777" w:rsidR="00A54385" w:rsidRPr="00AC5F7B" w:rsidRDefault="00A54385" w:rsidP="00A54385">
            <w:pPr>
              <w:jc w:val="right"/>
              <w:rPr>
                <w:sz w:val="14"/>
                <w:szCs w:val="14"/>
                <w:lang w:val="en-GB"/>
              </w:rPr>
            </w:pPr>
            <w:r w:rsidRPr="00AC5F7B">
              <w:rPr>
                <w:sz w:val="14"/>
                <w:szCs w:val="14"/>
                <w:lang w:val="en-GB"/>
              </w:rPr>
              <w:t xml:space="preserve">7.1% </w:t>
            </w:r>
          </w:p>
          <w:p w14:paraId="380F96F0" w14:textId="495B96FF" w:rsidR="00A54385" w:rsidRPr="00AC5F7B" w:rsidRDefault="00A54385" w:rsidP="00A54385">
            <w:pPr>
              <w:jc w:val="right"/>
              <w:rPr>
                <w:sz w:val="14"/>
                <w:szCs w:val="14"/>
                <w:lang w:val="en-GB"/>
              </w:rPr>
            </w:pPr>
            <w:r w:rsidRPr="00AC5F7B">
              <w:rPr>
                <w:sz w:val="14"/>
                <w:szCs w:val="14"/>
                <w:lang w:val="en-GB"/>
              </w:rPr>
              <w:t>(0.5-13.7)</w:t>
            </w:r>
          </w:p>
        </w:tc>
      </w:tr>
      <w:tr w:rsidR="00A54385" w:rsidRPr="00AC5F7B" w14:paraId="5C5C0D34" w14:textId="77777777" w:rsidTr="00FE110B">
        <w:tc>
          <w:tcPr>
            <w:tcW w:w="0" w:type="auto"/>
            <w:vAlign w:val="bottom"/>
          </w:tcPr>
          <w:p w14:paraId="299F9EAB" w14:textId="2BE04B3E" w:rsidR="00A54385" w:rsidRPr="00AC5F7B" w:rsidRDefault="00A54385" w:rsidP="00A54385">
            <w:pPr>
              <w:rPr>
                <w:sz w:val="14"/>
                <w:szCs w:val="14"/>
                <w:lang w:val="en-GB"/>
              </w:rPr>
            </w:pPr>
            <w:r w:rsidRPr="00AC5F7B">
              <w:rPr>
                <w:sz w:val="14"/>
                <w:szCs w:val="14"/>
                <w:lang w:val="en-GB"/>
              </w:rPr>
              <w:t>Increasing adherence</w:t>
            </w:r>
          </w:p>
        </w:tc>
        <w:tc>
          <w:tcPr>
            <w:tcW w:w="0" w:type="auto"/>
            <w:vAlign w:val="bottom"/>
          </w:tcPr>
          <w:p w14:paraId="59BCA3C1" w14:textId="77777777" w:rsidR="00A54385" w:rsidRPr="00AC5F7B" w:rsidRDefault="00A54385" w:rsidP="00A54385">
            <w:pPr>
              <w:jc w:val="right"/>
              <w:rPr>
                <w:sz w:val="14"/>
                <w:szCs w:val="14"/>
                <w:lang w:val="en-GB"/>
              </w:rPr>
            </w:pPr>
            <w:r w:rsidRPr="00AC5F7B">
              <w:rPr>
                <w:sz w:val="14"/>
                <w:szCs w:val="14"/>
                <w:lang w:val="en-GB"/>
              </w:rPr>
              <w:t xml:space="preserve">12.3% </w:t>
            </w:r>
          </w:p>
          <w:p w14:paraId="6B96BFBD" w14:textId="34E30B44" w:rsidR="00A54385" w:rsidRPr="00AC5F7B" w:rsidRDefault="00A54385" w:rsidP="00A54385">
            <w:pPr>
              <w:jc w:val="right"/>
              <w:rPr>
                <w:sz w:val="14"/>
                <w:szCs w:val="14"/>
                <w:lang w:val="en-GB"/>
              </w:rPr>
            </w:pPr>
            <w:r w:rsidRPr="00AC5F7B">
              <w:rPr>
                <w:sz w:val="14"/>
                <w:szCs w:val="14"/>
                <w:lang w:val="en-GB"/>
              </w:rPr>
              <w:t>(8.8-15.8)</w:t>
            </w:r>
          </w:p>
        </w:tc>
        <w:tc>
          <w:tcPr>
            <w:tcW w:w="0" w:type="auto"/>
            <w:vAlign w:val="bottom"/>
          </w:tcPr>
          <w:p w14:paraId="0533F59D" w14:textId="77777777" w:rsidR="00A54385" w:rsidRPr="00AC5F7B" w:rsidRDefault="00A54385" w:rsidP="00A54385">
            <w:pPr>
              <w:jc w:val="right"/>
              <w:rPr>
                <w:sz w:val="14"/>
                <w:szCs w:val="14"/>
                <w:lang w:val="en-GB"/>
              </w:rPr>
            </w:pPr>
            <w:r w:rsidRPr="00AC5F7B">
              <w:rPr>
                <w:sz w:val="14"/>
                <w:szCs w:val="14"/>
                <w:lang w:val="en-GB"/>
              </w:rPr>
              <w:t xml:space="preserve">14.0% </w:t>
            </w:r>
          </w:p>
          <w:p w14:paraId="1146A9A7" w14:textId="35624D92" w:rsidR="00A54385" w:rsidRPr="00AC5F7B" w:rsidRDefault="00A54385" w:rsidP="00A54385">
            <w:pPr>
              <w:jc w:val="right"/>
              <w:rPr>
                <w:sz w:val="14"/>
                <w:szCs w:val="14"/>
                <w:lang w:val="en-GB"/>
              </w:rPr>
            </w:pPr>
            <w:r w:rsidRPr="00AC5F7B">
              <w:rPr>
                <w:sz w:val="14"/>
                <w:szCs w:val="14"/>
                <w:lang w:val="en-GB"/>
              </w:rPr>
              <w:t>(10.5-17.5)</w:t>
            </w:r>
          </w:p>
        </w:tc>
        <w:tc>
          <w:tcPr>
            <w:tcW w:w="0" w:type="auto"/>
            <w:vAlign w:val="bottom"/>
          </w:tcPr>
          <w:p w14:paraId="1746A319" w14:textId="77777777" w:rsidR="00A54385" w:rsidRPr="00AC5F7B" w:rsidRDefault="00A54385" w:rsidP="00A54385">
            <w:pPr>
              <w:jc w:val="right"/>
              <w:rPr>
                <w:sz w:val="14"/>
                <w:szCs w:val="14"/>
                <w:lang w:val="en-GB"/>
              </w:rPr>
            </w:pPr>
            <w:r w:rsidRPr="00AC5F7B">
              <w:rPr>
                <w:sz w:val="14"/>
                <w:szCs w:val="14"/>
                <w:lang w:val="en-GB"/>
              </w:rPr>
              <w:t xml:space="preserve">8.0% </w:t>
            </w:r>
          </w:p>
          <w:p w14:paraId="5EE72609" w14:textId="0BEBAD62" w:rsidR="00A54385" w:rsidRPr="00AC5F7B" w:rsidRDefault="00A54385" w:rsidP="00A54385">
            <w:pPr>
              <w:jc w:val="right"/>
              <w:rPr>
                <w:sz w:val="14"/>
                <w:szCs w:val="14"/>
                <w:lang w:val="en-GB"/>
              </w:rPr>
            </w:pPr>
            <w:r w:rsidRPr="00AC5F7B">
              <w:rPr>
                <w:sz w:val="14"/>
                <w:szCs w:val="14"/>
                <w:lang w:val="en-GB"/>
              </w:rPr>
              <w:t>(7.3-8.7)</w:t>
            </w:r>
          </w:p>
        </w:tc>
        <w:tc>
          <w:tcPr>
            <w:tcW w:w="0" w:type="auto"/>
            <w:vAlign w:val="bottom"/>
          </w:tcPr>
          <w:p w14:paraId="6B673E06" w14:textId="77777777" w:rsidR="00A54385" w:rsidRPr="00AC5F7B" w:rsidRDefault="00A54385" w:rsidP="00A54385">
            <w:pPr>
              <w:jc w:val="right"/>
              <w:rPr>
                <w:sz w:val="14"/>
                <w:szCs w:val="14"/>
                <w:lang w:val="en-GB"/>
              </w:rPr>
            </w:pPr>
            <w:r w:rsidRPr="00AC5F7B">
              <w:rPr>
                <w:sz w:val="14"/>
                <w:szCs w:val="14"/>
                <w:lang w:val="en-GB"/>
              </w:rPr>
              <w:t xml:space="preserve">5.2% </w:t>
            </w:r>
          </w:p>
          <w:p w14:paraId="64AB1437" w14:textId="72C35992" w:rsidR="00A54385" w:rsidRPr="00AC5F7B" w:rsidRDefault="00A54385" w:rsidP="00A54385">
            <w:pPr>
              <w:jc w:val="right"/>
              <w:rPr>
                <w:sz w:val="14"/>
                <w:szCs w:val="14"/>
                <w:lang w:val="en-GB"/>
              </w:rPr>
            </w:pPr>
            <w:r w:rsidRPr="00AC5F7B">
              <w:rPr>
                <w:sz w:val="14"/>
                <w:szCs w:val="14"/>
                <w:lang w:val="en-GB"/>
              </w:rPr>
              <w:t>(4.7-5.7)</w:t>
            </w:r>
          </w:p>
        </w:tc>
        <w:tc>
          <w:tcPr>
            <w:tcW w:w="0" w:type="auto"/>
            <w:vAlign w:val="bottom"/>
          </w:tcPr>
          <w:p w14:paraId="4B503DBC" w14:textId="77777777" w:rsidR="00A54385" w:rsidRPr="00AC5F7B" w:rsidRDefault="00A54385" w:rsidP="00A54385">
            <w:pPr>
              <w:jc w:val="right"/>
              <w:rPr>
                <w:sz w:val="14"/>
                <w:szCs w:val="14"/>
                <w:lang w:val="en-GB"/>
              </w:rPr>
            </w:pPr>
            <w:r w:rsidRPr="00AC5F7B">
              <w:rPr>
                <w:sz w:val="14"/>
                <w:szCs w:val="14"/>
                <w:lang w:val="en-GB"/>
              </w:rPr>
              <w:t xml:space="preserve">3.6% </w:t>
            </w:r>
          </w:p>
          <w:p w14:paraId="12335FDE" w14:textId="605D2D56" w:rsidR="00A54385" w:rsidRPr="00AC5F7B" w:rsidRDefault="00A54385" w:rsidP="00A54385">
            <w:pPr>
              <w:jc w:val="right"/>
              <w:rPr>
                <w:sz w:val="14"/>
                <w:szCs w:val="14"/>
                <w:lang w:val="en-GB"/>
              </w:rPr>
            </w:pPr>
            <w:r w:rsidRPr="00AC5F7B">
              <w:rPr>
                <w:sz w:val="14"/>
                <w:szCs w:val="14"/>
                <w:lang w:val="en-GB"/>
              </w:rPr>
              <w:t>(3.1-4.2)</w:t>
            </w:r>
          </w:p>
        </w:tc>
        <w:tc>
          <w:tcPr>
            <w:tcW w:w="0" w:type="auto"/>
            <w:vAlign w:val="bottom"/>
          </w:tcPr>
          <w:p w14:paraId="71A1267D" w14:textId="77777777" w:rsidR="00A54385" w:rsidRPr="00AC5F7B" w:rsidRDefault="00A54385" w:rsidP="00A54385">
            <w:pPr>
              <w:jc w:val="right"/>
              <w:rPr>
                <w:sz w:val="14"/>
                <w:szCs w:val="14"/>
                <w:lang w:val="en-GB"/>
              </w:rPr>
            </w:pPr>
            <w:r w:rsidRPr="00AC5F7B">
              <w:rPr>
                <w:sz w:val="14"/>
                <w:szCs w:val="14"/>
                <w:lang w:val="en-GB"/>
              </w:rPr>
              <w:t xml:space="preserve">3.4% </w:t>
            </w:r>
          </w:p>
          <w:p w14:paraId="57F191FA" w14:textId="4E4E78FA" w:rsidR="00A54385" w:rsidRPr="00AC5F7B" w:rsidRDefault="00A54385" w:rsidP="00A54385">
            <w:pPr>
              <w:jc w:val="right"/>
              <w:rPr>
                <w:sz w:val="14"/>
                <w:szCs w:val="14"/>
                <w:lang w:val="en-GB"/>
              </w:rPr>
            </w:pPr>
            <w:r w:rsidRPr="00AC5F7B">
              <w:rPr>
                <w:sz w:val="14"/>
                <w:szCs w:val="14"/>
                <w:lang w:val="en-GB"/>
              </w:rPr>
              <w:t>(2.3-4.6)</w:t>
            </w:r>
          </w:p>
        </w:tc>
        <w:tc>
          <w:tcPr>
            <w:tcW w:w="0" w:type="auto"/>
            <w:vAlign w:val="bottom"/>
          </w:tcPr>
          <w:p w14:paraId="3383FA7E" w14:textId="77777777" w:rsidR="00A54385" w:rsidRPr="00AC5F7B" w:rsidRDefault="00A54385" w:rsidP="00A54385">
            <w:pPr>
              <w:jc w:val="right"/>
              <w:rPr>
                <w:sz w:val="14"/>
                <w:szCs w:val="14"/>
                <w:lang w:val="en-GB"/>
              </w:rPr>
            </w:pPr>
            <w:r w:rsidRPr="00AC5F7B">
              <w:rPr>
                <w:sz w:val="14"/>
                <w:szCs w:val="14"/>
                <w:lang w:val="en-GB"/>
              </w:rPr>
              <w:t xml:space="preserve">1.0% </w:t>
            </w:r>
          </w:p>
          <w:p w14:paraId="697A04DA" w14:textId="692D8E49" w:rsidR="00A54385" w:rsidRPr="00AC5F7B" w:rsidRDefault="00A54385" w:rsidP="00A54385">
            <w:pPr>
              <w:jc w:val="right"/>
              <w:rPr>
                <w:sz w:val="14"/>
                <w:szCs w:val="14"/>
                <w:lang w:val="en-GB"/>
              </w:rPr>
            </w:pPr>
            <w:r w:rsidRPr="00AC5F7B">
              <w:rPr>
                <w:sz w:val="14"/>
                <w:szCs w:val="14"/>
                <w:lang w:val="en-GB"/>
              </w:rPr>
              <w:t>(-0.9-2.9)</w:t>
            </w:r>
          </w:p>
        </w:tc>
        <w:tc>
          <w:tcPr>
            <w:tcW w:w="0" w:type="auto"/>
          </w:tcPr>
          <w:p w14:paraId="091901A8" w14:textId="77777777" w:rsidR="00A54385" w:rsidRPr="00AC5F7B" w:rsidRDefault="00A54385" w:rsidP="00A54385">
            <w:pPr>
              <w:jc w:val="right"/>
              <w:rPr>
                <w:sz w:val="14"/>
                <w:szCs w:val="14"/>
                <w:lang w:val="en-GB"/>
              </w:rPr>
            </w:pPr>
          </w:p>
        </w:tc>
        <w:tc>
          <w:tcPr>
            <w:tcW w:w="0" w:type="auto"/>
            <w:vAlign w:val="bottom"/>
          </w:tcPr>
          <w:p w14:paraId="13B8708C" w14:textId="77777777" w:rsidR="00A54385" w:rsidRPr="00AC5F7B" w:rsidRDefault="00A54385" w:rsidP="00A54385">
            <w:pPr>
              <w:jc w:val="right"/>
              <w:rPr>
                <w:sz w:val="14"/>
                <w:szCs w:val="14"/>
                <w:lang w:val="en-GB"/>
              </w:rPr>
            </w:pPr>
            <w:r w:rsidRPr="00AC5F7B">
              <w:rPr>
                <w:sz w:val="14"/>
                <w:szCs w:val="14"/>
                <w:lang w:val="en-GB"/>
              </w:rPr>
              <w:t xml:space="preserve">15.2% </w:t>
            </w:r>
          </w:p>
          <w:p w14:paraId="1F613112" w14:textId="25C25F29" w:rsidR="00A54385" w:rsidRPr="00AC5F7B" w:rsidRDefault="00A54385" w:rsidP="00A54385">
            <w:pPr>
              <w:jc w:val="right"/>
              <w:rPr>
                <w:sz w:val="14"/>
                <w:szCs w:val="14"/>
                <w:lang w:val="en-GB"/>
              </w:rPr>
            </w:pPr>
            <w:r w:rsidRPr="00AC5F7B">
              <w:rPr>
                <w:sz w:val="14"/>
                <w:szCs w:val="14"/>
                <w:lang w:val="en-GB"/>
              </w:rPr>
              <w:t>(10.9-19.6)</w:t>
            </w:r>
          </w:p>
        </w:tc>
        <w:tc>
          <w:tcPr>
            <w:tcW w:w="0" w:type="auto"/>
            <w:vAlign w:val="bottom"/>
          </w:tcPr>
          <w:p w14:paraId="2CC9797E" w14:textId="77777777" w:rsidR="00A54385" w:rsidRPr="00AC5F7B" w:rsidRDefault="00A54385" w:rsidP="00A54385">
            <w:pPr>
              <w:jc w:val="right"/>
              <w:rPr>
                <w:sz w:val="14"/>
                <w:szCs w:val="14"/>
                <w:lang w:val="en-GB"/>
              </w:rPr>
            </w:pPr>
            <w:r w:rsidRPr="00AC5F7B">
              <w:rPr>
                <w:sz w:val="14"/>
                <w:szCs w:val="14"/>
                <w:lang w:val="en-GB"/>
              </w:rPr>
              <w:t xml:space="preserve">16.8% </w:t>
            </w:r>
          </w:p>
          <w:p w14:paraId="6EA44B5D" w14:textId="4846A932" w:rsidR="00A54385" w:rsidRPr="00AC5F7B" w:rsidRDefault="00A54385" w:rsidP="00A54385">
            <w:pPr>
              <w:jc w:val="right"/>
              <w:rPr>
                <w:sz w:val="14"/>
                <w:szCs w:val="14"/>
                <w:lang w:val="en-GB"/>
              </w:rPr>
            </w:pPr>
            <w:r w:rsidRPr="00AC5F7B">
              <w:rPr>
                <w:sz w:val="14"/>
                <w:szCs w:val="14"/>
                <w:lang w:val="en-GB"/>
              </w:rPr>
              <w:t>(12.5-21.1)</w:t>
            </w:r>
          </w:p>
        </w:tc>
        <w:tc>
          <w:tcPr>
            <w:tcW w:w="0" w:type="auto"/>
            <w:vAlign w:val="bottom"/>
          </w:tcPr>
          <w:p w14:paraId="59D5B582" w14:textId="77777777" w:rsidR="00A54385" w:rsidRPr="00AC5F7B" w:rsidRDefault="00A54385" w:rsidP="00A54385">
            <w:pPr>
              <w:jc w:val="right"/>
              <w:rPr>
                <w:sz w:val="14"/>
                <w:szCs w:val="14"/>
                <w:lang w:val="en-GB"/>
              </w:rPr>
            </w:pPr>
            <w:r w:rsidRPr="00AC5F7B">
              <w:rPr>
                <w:sz w:val="14"/>
                <w:szCs w:val="14"/>
                <w:lang w:val="en-GB"/>
              </w:rPr>
              <w:t xml:space="preserve">10.4% </w:t>
            </w:r>
          </w:p>
          <w:p w14:paraId="2FEC2818" w14:textId="76A12DF7" w:rsidR="00A54385" w:rsidRPr="00AC5F7B" w:rsidRDefault="00A54385" w:rsidP="00A54385">
            <w:pPr>
              <w:jc w:val="right"/>
              <w:rPr>
                <w:sz w:val="14"/>
                <w:szCs w:val="14"/>
                <w:lang w:val="en-GB"/>
              </w:rPr>
            </w:pPr>
            <w:r w:rsidRPr="00AC5F7B">
              <w:rPr>
                <w:sz w:val="14"/>
                <w:szCs w:val="14"/>
                <w:lang w:val="en-GB"/>
              </w:rPr>
              <w:t>(9.1-11.6)</w:t>
            </w:r>
          </w:p>
        </w:tc>
        <w:tc>
          <w:tcPr>
            <w:tcW w:w="0" w:type="auto"/>
            <w:vAlign w:val="bottom"/>
          </w:tcPr>
          <w:p w14:paraId="206D5298" w14:textId="77777777" w:rsidR="00A54385" w:rsidRPr="00AC5F7B" w:rsidRDefault="00A54385" w:rsidP="00A54385">
            <w:pPr>
              <w:jc w:val="right"/>
              <w:rPr>
                <w:sz w:val="14"/>
                <w:szCs w:val="14"/>
                <w:lang w:val="en-GB"/>
              </w:rPr>
            </w:pPr>
            <w:r w:rsidRPr="00AC5F7B">
              <w:rPr>
                <w:sz w:val="14"/>
                <w:szCs w:val="14"/>
                <w:lang w:val="en-GB"/>
              </w:rPr>
              <w:t xml:space="preserve">7.4% </w:t>
            </w:r>
          </w:p>
          <w:p w14:paraId="11CAFD8F" w14:textId="1D06606C" w:rsidR="00A54385" w:rsidRPr="00AC5F7B" w:rsidRDefault="00A54385" w:rsidP="00A54385">
            <w:pPr>
              <w:jc w:val="right"/>
              <w:rPr>
                <w:sz w:val="14"/>
                <w:szCs w:val="14"/>
                <w:lang w:val="en-GB"/>
              </w:rPr>
            </w:pPr>
            <w:r w:rsidRPr="00AC5F7B">
              <w:rPr>
                <w:sz w:val="14"/>
                <w:szCs w:val="14"/>
                <w:lang w:val="en-GB"/>
              </w:rPr>
              <w:t>(6.4-8.3)</w:t>
            </w:r>
          </w:p>
        </w:tc>
        <w:tc>
          <w:tcPr>
            <w:tcW w:w="0" w:type="auto"/>
            <w:vAlign w:val="bottom"/>
          </w:tcPr>
          <w:p w14:paraId="18ADC27D" w14:textId="77777777" w:rsidR="00A54385" w:rsidRPr="00AC5F7B" w:rsidRDefault="00A54385" w:rsidP="00A54385">
            <w:pPr>
              <w:jc w:val="right"/>
              <w:rPr>
                <w:sz w:val="14"/>
                <w:szCs w:val="14"/>
                <w:lang w:val="en-GB"/>
              </w:rPr>
            </w:pPr>
            <w:r w:rsidRPr="00AC5F7B">
              <w:rPr>
                <w:sz w:val="14"/>
                <w:szCs w:val="14"/>
                <w:lang w:val="en-GB"/>
              </w:rPr>
              <w:t xml:space="preserve">5.3% </w:t>
            </w:r>
          </w:p>
          <w:p w14:paraId="336E0C73" w14:textId="5D0AF22D" w:rsidR="00A54385" w:rsidRPr="00AC5F7B" w:rsidRDefault="00A54385" w:rsidP="00A54385">
            <w:pPr>
              <w:jc w:val="right"/>
              <w:rPr>
                <w:sz w:val="14"/>
                <w:szCs w:val="14"/>
                <w:lang w:val="en-GB"/>
              </w:rPr>
            </w:pPr>
            <w:r w:rsidRPr="00AC5F7B">
              <w:rPr>
                <w:sz w:val="14"/>
                <w:szCs w:val="14"/>
                <w:lang w:val="en-GB"/>
              </w:rPr>
              <w:t>(4.4-6.2)</w:t>
            </w:r>
          </w:p>
        </w:tc>
        <w:tc>
          <w:tcPr>
            <w:tcW w:w="0" w:type="auto"/>
            <w:vAlign w:val="bottom"/>
          </w:tcPr>
          <w:p w14:paraId="07F98E1B" w14:textId="77777777" w:rsidR="00A54385" w:rsidRPr="00AC5F7B" w:rsidRDefault="00A54385" w:rsidP="00A54385">
            <w:pPr>
              <w:jc w:val="right"/>
              <w:rPr>
                <w:sz w:val="14"/>
                <w:szCs w:val="14"/>
                <w:lang w:val="en-GB"/>
              </w:rPr>
            </w:pPr>
            <w:r w:rsidRPr="00AC5F7B">
              <w:rPr>
                <w:sz w:val="14"/>
                <w:szCs w:val="14"/>
                <w:lang w:val="en-GB"/>
              </w:rPr>
              <w:t xml:space="preserve">5.0% </w:t>
            </w:r>
          </w:p>
          <w:p w14:paraId="1FE065C8" w14:textId="0BCD488D" w:rsidR="00A54385" w:rsidRPr="00AC5F7B" w:rsidRDefault="00A54385" w:rsidP="00A54385">
            <w:pPr>
              <w:jc w:val="right"/>
              <w:rPr>
                <w:sz w:val="14"/>
                <w:szCs w:val="14"/>
                <w:lang w:val="en-GB"/>
              </w:rPr>
            </w:pPr>
            <w:r w:rsidRPr="00AC5F7B">
              <w:rPr>
                <w:sz w:val="14"/>
                <w:szCs w:val="14"/>
                <w:lang w:val="en-GB"/>
              </w:rPr>
              <w:t>(3.3-6.7)</w:t>
            </w:r>
          </w:p>
        </w:tc>
        <w:tc>
          <w:tcPr>
            <w:tcW w:w="0" w:type="auto"/>
            <w:vAlign w:val="bottom"/>
          </w:tcPr>
          <w:p w14:paraId="5D64F92D" w14:textId="77777777" w:rsidR="00A54385" w:rsidRPr="00AC5F7B" w:rsidRDefault="00A54385" w:rsidP="00A54385">
            <w:pPr>
              <w:jc w:val="right"/>
              <w:rPr>
                <w:sz w:val="14"/>
                <w:szCs w:val="14"/>
                <w:lang w:val="en-GB"/>
              </w:rPr>
            </w:pPr>
            <w:r w:rsidRPr="00AC5F7B">
              <w:rPr>
                <w:sz w:val="14"/>
                <w:szCs w:val="14"/>
                <w:lang w:val="en-GB"/>
              </w:rPr>
              <w:t xml:space="preserve">1.4% </w:t>
            </w:r>
          </w:p>
          <w:p w14:paraId="7EAD6080" w14:textId="05B816C8" w:rsidR="00A54385" w:rsidRPr="00AC5F7B" w:rsidRDefault="00A54385" w:rsidP="00A54385">
            <w:pPr>
              <w:jc w:val="right"/>
              <w:rPr>
                <w:sz w:val="14"/>
                <w:szCs w:val="14"/>
                <w:lang w:val="en-GB"/>
              </w:rPr>
            </w:pPr>
            <w:r w:rsidRPr="00AC5F7B">
              <w:rPr>
                <w:sz w:val="14"/>
                <w:szCs w:val="14"/>
                <w:lang w:val="en-GB"/>
              </w:rPr>
              <w:t>(0.0-4.2)</w:t>
            </w:r>
          </w:p>
        </w:tc>
      </w:tr>
      <w:tr w:rsidR="00A54385" w:rsidRPr="00AC5F7B" w14:paraId="3CA9DB15" w14:textId="77777777" w:rsidTr="00FE110B">
        <w:tc>
          <w:tcPr>
            <w:tcW w:w="0" w:type="auto"/>
            <w:vAlign w:val="bottom"/>
          </w:tcPr>
          <w:p w14:paraId="527363B9" w14:textId="3B5F33CD" w:rsidR="00A54385" w:rsidRPr="00AC5F7B" w:rsidRDefault="00A54385" w:rsidP="00A54385">
            <w:pPr>
              <w:rPr>
                <w:sz w:val="14"/>
                <w:szCs w:val="14"/>
                <w:lang w:val="en-GB"/>
              </w:rPr>
            </w:pPr>
            <w:r w:rsidRPr="00AC5F7B">
              <w:rPr>
                <w:sz w:val="14"/>
                <w:szCs w:val="14"/>
                <w:lang w:val="en-GB"/>
              </w:rPr>
              <w:t>De</w:t>
            </w:r>
            <w:r>
              <w:rPr>
                <w:sz w:val="14"/>
                <w:szCs w:val="14"/>
                <w:lang w:val="en-GB"/>
              </w:rPr>
              <w:t>creasing</w:t>
            </w:r>
            <w:r w:rsidRPr="00AC5F7B">
              <w:rPr>
                <w:sz w:val="14"/>
                <w:szCs w:val="14"/>
                <w:lang w:val="en-GB"/>
              </w:rPr>
              <w:t xml:space="preserve"> adherence</w:t>
            </w:r>
          </w:p>
        </w:tc>
        <w:tc>
          <w:tcPr>
            <w:tcW w:w="0" w:type="auto"/>
            <w:vAlign w:val="bottom"/>
          </w:tcPr>
          <w:p w14:paraId="024EAB8F" w14:textId="77777777" w:rsidR="00A54385" w:rsidRPr="00AC5F7B" w:rsidRDefault="00A54385" w:rsidP="00A54385">
            <w:pPr>
              <w:jc w:val="right"/>
              <w:rPr>
                <w:sz w:val="14"/>
                <w:szCs w:val="14"/>
                <w:lang w:val="en-GB"/>
              </w:rPr>
            </w:pPr>
            <w:r w:rsidRPr="00AC5F7B">
              <w:rPr>
                <w:sz w:val="14"/>
                <w:szCs w:val="14"/>
                <w:lang w:val="en-GB"/>
              </w:rPr>
              <w:t xml:space="preserve">25.7% </w:t>
            </w:r>
          </w:p>
          <w:p w14:paraId="2FC59643" w14:textId="1F184992" w:rsidR="00A54385" w:rsidRPr="00AC5F7B" w:rsidRDefault="00A54385" w:rsidP="00A54385">
            <w:pPr>
              <w:jc w:val="right"/>
              <w:rPr>
                <w:sz w:val="14"/>
                <w:szCs w:val="14"/>
                <w:lang w:val="en-GB"/>
              </w:rPr>
            </w:pPr>
            <w:r w:rsidRPr="00AC5F7B">
              <w:rPr>
                <w:sz w:val="14"/>
                <w:szCs w:val="14"/>
                <w:lang w:val="en-GB"/>
              </w:rPr>
              <w:t>(21.0-30.5)</w:t>
            </w:r>
          </w:p>
        </w:tc>
        <w:tc>
          <w:tcPr>
            <w:tcW w:w="0" w:type="auto"/>
            <w:vAlign w:val="bottom"/>
          </w:tcPr>
          <w:p w14:paraId="01CB1780" w14:textId="77777777" w:rsidR="00A54385" w:rsidRPr="00AC5F7B" w:rsidRDefault="00A54385" w:rsidP="00A54385">
            <w:pPr>
              <w:jc w:val="right"/>
              <w:rPr>
                <w:sz w:val="14"/>
                <w:szCs w:val="14"/>
                <w:lang w:val="en-GB"/>
              </w:rPr>
            </w:pPr>
            <w:r w:rsidRPr="00AC5F7B">
              <w:rPr>
                <w:sz w:val="14"/>
                <w:szCs w:val="14"/>
                <w:lang w:val="en-GB"/>
              </w:rPr>
              <w:t xml:space="preserve">17.4% </w:t>
            </w:r>
          </w:p>
          <w:p w14:paraId="4A224AF3" w14:textId="6751291E" w:rsidR="00A54385" w:rsidRPr="00AC5F7B" w:rsidRDefault="00A54385" w:rsidP="00A54385">
            <w:pPr>
              <w:jc w:val="right"/>
              <w:rPr>
                <w:sz w:val="14"/>
                <w:szCs w:val="14"/>
                <w:lang w:val="en-GB"/>
              </w:rPr>
            </w:pPr>
            <w:r w:rsidRPr="00AC5F7B">
              <w:rPr>
                <w:sz w:val="14"/>
                <w:szCs w:val="14"/>
                <w:lang w:val="en-GB"/>
              </w:rPr>
              <w:t>(13.6-21.2)</w:t>
            </w:r>
          </w:p>
        </w:tc>
        <w:tc>
          <w:tcPr>
            <w:tcW w:w="0" w:type="auto"/>
            <w:vAlign w:val="bottom"/>
          </w:tcPr>
          <w:p w14:paraId="2FA356C4" w14:textId="77777777" w:rsidR="00A54385" w:rsidRPr="00AC5F7B" w:rsidRDefault="00A54385" w:rsidP="00A54385">
            <w:pPr>
              <w:jc w:val="right"/>
              <w:rPr>
                <w:sz w:val="14"/>
                <w:szCs w:val="14"/>
                <w:lang w:val="en-GB"/>
              </w:rPr>
            </w:pPr>
            <w:r w:rsidRPr="00AC5F7B">
              <w:rPr>
                <w:sz w:val="14"/>
                <w:szCs w:val="14"/>
                <w:lang w:val="en-GB"/>
              </w:rPr>
              <w:t xml:space="preserve">13.7% </w:t>
            </w:r>
          </w:p>
          <w:p w14:paraId="20A2387A" w14:textId="28447924" w:rsidR="00A54385" w:rsidRPr="00AC5F7B" w:rsidRDefault="00A54385" w:rsidP="00A54385">
            <w:pPr>
              <w:jc w:val="right"/>
              <w:rPr>
                <w:sz w:val="14"/>
                <w:szCs w:val="14"/>
                <w:lang w:val="en-GB"/>
              </w:rPr>
            </w:pPr>
            <w:r w:rsidRPr="00AC5F7B">
              <w:rPr>
                <w:sz w:val="14"/>
                <w:szCs w:val="14"/>
                <w:lang w:val="en-GB"/>
              </w:rPr>
              <w:t>(12.9-14.6)</w:t>
            </w:r>
          </w:p>
        </w:tc>
        <w:tc>
          <w:tcPr>
            <w:tcW w:w="0" w:type="auto"/>
            <w:vAlign w:val="bottom"/>
          </w:tcPr>
          <w:p w14:paraId="65E82F0B" w14:textId="77777777" w:rsidR="00A54385" w:rsidRPr="00AC5F7B" w:rsidRDefault="00A54385" w:rsidP="00A54385">
            <w:pPr>
              <w:jc w:val="right"/>
              <w:rPr>
                <w:sz w:val="14"/>
                <w:szCs w:val="14"/>
                <w:lang w:val="en-GB"/>
              </w:rPr>
            </w:pPr>
            <w:r w:rsidRPr="00AC5F7B">
              <w:rPr>
                <w:sz w:val="14"/>
                <w:szCs w:val="14"/>
                <w:lang w:val="en-GB"/>
              </w:rPr>
              <w:t xml:space="preserve">10.9% </w:t>
            </w:r>
          </w:p>
          <w:p w14:paraId="0A5D5EE4" w14:textId="1761B874" w:rsidR="00A54385" w:rsidRPr="00AC5F7B" w:rsidRDefault="00A54385" w:rsidP="00A54385">
            <w:pPr>
              <w:jc w:val="right"/>
              <w:rPr>
                <w:sz w:val="14"/>
                <w:szCs w:val="14"/>
                <w:lang w:val="en-GB"/>
              </w:rPr>
            </w:pPr>
            <w:r w:rsidRPr="00AC5F7B">
              <w:rPr>
                <w:sz w:val="14"/>
                <w:szCs w:val="14"/>
                <w:lang w:val="en-GB"/>
              </w:rPr>
              <w:t>(10.2-11.6)</w:t>
            </w:r>
          </w:p>
        </w:tc>
        <w:tc>
          <w:tcPr>
            <w:tcW w:w="0" w:type="auto"/>
            <w:vAlign w:val="bottom"/>
          </w:tcPr>
          <w:p w14:paraId="1AEDEC7F" w14:textId="77777777" w:rsidR="00A54385" w:rsidRPr="00AC5F7B" w:rsidRDefault="00A54385" w:rsidP="00A54385">
            <w:pPr>
              <w:jc w:val="right"/>
              <w:rPr>
                <w:sz w:val="14"/>
                <w:szCs w:val="14"/>
                <w:lang w:val="en-GB"/>
              </w:rPr>
            </w:pPr>
            <w:r w:rsidRPr="00AC5F7B">
              <w:rPr>
                <w:sz w:val="14"/>
                <w:szCs w:val="14"/>
                <w:lang w:val="en-GB"/>
              </w:rPr>
              <w:t xml:space="preserve">9.0% </w:t>
            </w:r>
          </w:p>
          <w:p w14:paraId="3B0DF7A4" w14:textId="34967A03" w:rsidR="00A54385" w:rsidRPr="00AC5F7B" w:rsidRDefault="00A54385" w:rsidP="00A54385">
            <w:pPr>
              <w:jc w:val="right"/>
              <w:rPr>
                <w:sz w:val="14"/>
                <w:szCs w:val="14"/>
                <w:lang w:val="en-GB"/>
              </w:rPr>
            </w:pPr>
            <w:r w:rsidRPr="00AC5F7B">
              <w:rPr>
                <w:sz w:val="14"/>
                <w:szCs w:val="14"/>
                <w:lang w:val="en-GB"/>
              </w:rPr>
              <w:t>(8.2-9.9)</w:t>
            </w:r>
          </w:p>
        </w:tc>
        <w:tc>
          <w:tcPr>
            <w:tcW w:w="0" w:type="auto"/>
            <w:vAlign w:val="bottom"/>
          </w:tcPr>
          <w:p w14:paraId="0BD38F92" w14:textId="77777777" w:rsidR="00A54385" w:rsidRPr="00AC5F7B" w:rsidRDefault="00A54385" w:rsidP="00A54385">
            <w:pPr>
              <w:jc w:val="right"/>
              <w:rPr>
                <w:sz w:val="14"/>
                <w:szCs w:val="14"/>
                <w:lang w:val="en-GB"/>
              </w:rPr>
            </w:pPr>
            <w:r w:rsidRPr="00AC5F7B">
              <w:rPr>
                <w:sz w:val="14"/>
                <w:szCs w:val="14"/>
                <w:lang w:val="en-GB"/>
              </w:rPr>
              <w:t xml:space="preserve">9.0% </w:t>
            </w:r>
          </w:p>
          <w:p w14:paraId="21E22BDE" w14:textId="4E379CA5" w:rsidR="00A54385" w:rsidRPr="00AC5F7B" w:rsidRDefault="00A54385" w:rsidP="00A54385">
            <w:pPr>
              <w:jc w:val="right"/>
              <w:rPr>
                <w:sz w:val="14"/>
                <w:szCs w:val="14"/>
                <w:lang w:val="en-GB"/>
              </w:rPr>
            </w:pPr>
            <w:r w:rsidRPr="00AC5F7B">
              <w:rPr>
                <w:sz w:val="14"/>
                <w:szCs w:val="14"/>
                <w:lang w:val="en-GB"/>
              </w:rPr>
              <w:t>(7.2-10.8)</w:t>
            </w:r>
          </w:p>
        </w:tc>
        <w:tc>
          <w:tcPr>
            <w:tcW w:w="0" w:type="auto"/>
            <w:vAlign w:val="bottom"/>
          </w:tcPr>
          <w:p w14:paraId="46814028" w14:textId="77777777" w:rsidR="00A54385" w:rsidRPr="00AC5F7B" w:rsidRDefault="00A54385" w:rsidP="00A54385">
            <w:pPr>
              <w:jc w:val="right"/>
              <w:rPr>
                <w:sz w:val="14"/>
                <w:szCs w:val="14"/>
                <w:lang w:val="en-GB"/>
              </w:rPr>
            </w:pPr>
            <w:r w:rsidRPr="00AC5F7B">
              <w:rPr>
                <w:sz w:val="14"/>
                <w:szCs w:val="14"/>
                <w:lang w:val="en-GB"/>
              </w:rPr>
              <w:t xml:space="preserve">5.9% </w:t>
            </w:r>
          </w:p>
          <w:p w14:paraId="7CB99C97" w14:textId="67870CAE" w:rsidR="00A54385" w:rsidRPr="00AC5F7B" w:rsidRDefault="00A54385" w:rsidP="00A54385">
            <w:pPr>
              <w:jc w:val="right"/>
              <w:rPr>
                <w:sz w:val="14"/>
                <w:szCs w:val="14"/>
                <w:lang w:val="en-GB"/>
              </w:rPr>
            </w:pPr>
            <w:r w:rsidRPr="00AC5F7B">
              <w:rPr>
                <w:sz w:val="14"/>
                <w:szCs w:val="14"/>
                <w:lang w:val="en-GB"/>
              </w:rPr>
              <w:t>(1.3-10.5)</w:t>
            </w:r>
          </w:p>
        </w:tc>
        <w:tc>
          <w:tcPr>
            <w:tcW w:w="0" w:type="auto"/>
          </w:tcPr>
          <w:p w14:paraId="77B94EDA" w14:textId="77777777" w:rsidR="00A54385" w:rsidRPr="00AC5F7B" w:rsidRDefault="00A54385" w:rsidP="00A54385">
            <w:pPr>
              <w:jc w:val="right"/>
              <w:rPr>
                <w:sz w:val="14"/>
                <w:szCs w:val="14"/>
                <w:lang w:val="en-GB"/>
              </w:rPr>
            </w:pPr>
          </w:p>
        </w:tc>
        <w:tc>
          <w:tcPr>
            <w:tcW w:w="0" w:type="auto"/>
            <w:vAlign w:val="bottom"/>
          </w:tcPr>
          <w:p w14:paraId="42FE5A5C" w14:textId="77777777" w:rsidR="00A54385" w:rsidRPr="00AC5F7B" w:rsidRDefault="00A54385" w:rsidP="00A54385">
            <w:pPr>
              <w:jc w:val="right"/>
              <w:rPr>
                <w:sz w:val="14"/>
                <w:szCs w:val="14"/>
                <w:lang w:val="en-GB"/>
              </w:rPr>
            </w:pPr>
            <w:r w:rsidRPr="00AC5F7B">
              <w:rPr>
                <w:sz w:val="14"/>
                <w:szCs w:val="14"/>
                <w:lang w:val="en-GB"/>
              </w:rPr>
              <w:t xml:space="preserve">28.3% </w:t>
            </w:r>
          </w:p>
          <w:p w14:paraId="1B130718" w14:textId="32DD4B85" w:rsidR="00A54385" w:rsidRPr="00AC5F7B" w:rsidRDefault="00A54385" w:rsidP="00A54385">
            <w:pPr>
              <w:jc w:val="right"/>
              <w:rPr>
                <w:sz w:val="14"/>
                <w:szCs w:val="14"/>
                <w:lang w:val="en-GB"/>
              </w:rPr>
            </w:pPr>
            <w:r w:rsidRPr="00AC5F7B">
              <w:rPr>
                <w:sz w:val="14"/>
                <w:szCs w:val="14"/>
                <w:lang w:val="en-GB"/>
              </w:rPr>
              <w:t>(23.0-33.5)</w:t>
            </w:r>
          </w:p>
        </w:tc>
        <w:tc>
          <w:tcPr>
            <w:tcW w:w="0" w:type="auto"/>
            <w:vAlign w:val="bottom"/>
          </w:tcPr>
          <w:p w14:paraId="6EA70DD2" w14:textId="77777777" w:rsidR="00A54385" w:rsidRPr="00AC5F7B" w:rsidRDefault="00A54385" w:rsidP="00A54385">
            <w:pPr>
              <w:jc w:val="right"/>
              <w:rPr>
                <w:sz w:val="14"/>
                <w:szCs w:val="14"/>
                <w:lang w:val="en-GB"/>
              </w:rPr>
            </w:pPr>
            <w:r w:rsidRPr="00AC5F7B">
              <w:rPr>
                <w:sz w:val="14"/>
                <w:szCs w:val="14"/>
                <w:lang w:val="en-GB"/>
              </w:rPr>
              <w:t xml:space="preserve">18.5% </w:t>
            </w:r>
          </w:p>
          <w:p w14:paraId="4403EDF9" w14:textId="19CA2FB2" w:rsidR="00A54385" w:rsidRPr="00AC5F7B" w:rsidRDefault="00A54385" w:rsidP="00A54385">
            <w:pPr>
              <w:jc w:val="right"/>
              <w:rPr>
                <w:sz w:val="14"/>
                <w:szCs w:val="14"/>
                <w:lang w:val="en-GB"/>
              </w:rPr>
            </w:pPr>
            <w:r w:rsidRPr="00AC5F7B">
              <w:rPr>
                <w:sz w:val="14"/>
                <w:szCs w:val="14"/>
                <w:lang w:val="en-GB"/>
              </w:rPr>
              <w:t>(14.3-22.7)</w:t>
            </w:r>
          </w:p>
        </w:tc>
        <w:tc>
          <w:tcPr>
            <w:tcW w:w="0" w:type="auto"/>
            <w:vAlign w:val="bottom"/>
          </w:tcPr>
          <w:p w14:paraId="7C94839F" w14:textId="77777777" w:rsidR="00A54385" w:rsidRPr="00AC5F7B" w:rsidRDefault="00A54385" w:rsidP="00A54385">
            <w:pPr>
              <w:jc w:val="right"/>
              <w:rPr>
                <w:sz w:val="14"/>
                <w:szCs w:val="14"/>
                <w:lang w:val="en-GB"/>
              </w:rPr>
            </w:pPr>
            <w:r w:rsidRPr="00AC5F7B">
              <w:rPr>
                <w:sz w:val="14"/>
                <w:szCs w:val="14"/>
                <w:lang w:val="en-GB"/>
              </w:rPr>
              <w:t xml:space="preserve">15.9% </w:t>
            </w:r>
          </w:p>
          <w:p w14:paraId="65CD4385" w14:textId="688A614C" w:rsidR="00A54385" w:rsidRPr="00AC5F7B" w:rsidRDefault="00A54385" w:rsidP="00A54385">
            <w:pPr>
              <w:jc w:val="right"/>
              <w:rPr>
                <w:sz w:val="14"/>
                <w:szCs w:val="14"/>
                <w:lang w:val="en-GB"/>
              </w:rPr>
            </w:pPr>
            <w:r w:rsidRPr="00AC5F7B">
              <w:rPr>
                <w:sz w:val="14"/>
                <w:szCs w:val="14"/>
                <w:lang w:val="en-GB"/>
              </w:rPr>
              <w:t>(14.5-17.3)</w:t>
            </w:r>
          </w:p>
        </w:tc>
        <w:tc>
          <w:tcPr>
            <w:tcW w:w="0" w:type="auto"/>
            <w:vAlign w:val="bottom"/>
          </w:tcPr>
          <w:p w14:paraId="1FC3883D" w14:textId="77777777" w:rsidR="00A54385" w:rsidRPr="00AC5F7B" w:rsidRDefault="00A54385" w:rsidP="00A54385">
            <w:pPr>
              <w:jc w:val="right"/>
              <w:rPr>
                <w:sz w:val="14"/>
                <w:szCs w:val="14"/>
                <w:lang w:val="en-GB"/>
              </w:rPr>
            </w:pPr>
            <w:r w:rsidRPr="00AC5F7B">
              <w:rPr>
                <w:sz w:val="14"/>
                <w:szCs w:val="14"/>
                <w:lang w:val="en-GB"/>
              </w:rPr>
              <w:t xml:space="preserve">13.6% </w:t>
            </w:r>
          </w:p>
          <w:p w14:paraId="0EA42BE6" w14:textId="2B4E47A8" w:rsidR="00A54385" w:rsidRPr="00AC5F7B" w:rsidRDefault="00A54385" w:rsidP="00A54385">
            <w:pPr>
              <w:jc w:val="right"/>
              <w:rPr>
                <w:sz w:val="14"/>
                <w:szCs w:val="14"/>
                <w:lang w:val="en-GB"/>
              </w:rPr>
            </w:pPr>
            <w:r w:rsidRPr="00AC5F7B">
              <w:rPr>
                <w:sz w:val="14"/>
                <w:szCs w:val="14"/>
                <w:lang w:val="en-GB"/>
              </w:rPr>
              <w:t>(12.4-14.8)</w:t>
            </w:r>
          </w:p>
        </w:tc>
        <w:tc>
          <w:tcPr>
            <w:tcW w:w="0" w:type="auto"/>
            <w:vAlign w:val="bottom"/>
          </w:tcPr>
          <w:p w14:paraId="751FB40C" w14:textId="77777777" w:rsidR="00A54385" w:rsidRPr="00AC5F7B" w:rsidRDefault="00A54385" w:rsidP="00A54385">
            <w:pPr>
              <w:jc w:val="right"/>
              <w:rPr>
                <w:sz w:val="14"/>
                <w:szCs w:val="14"/>
                <w:lang w:val="en-GB"/>
              </w:rPr>
            </w:pPr>
            <w:r w:rsidRPr="00AC5F7B">
              <w:rPr>
                <w:sz w:val="14"/>
                <w:szCs w:val="14"/>
                <w:lang w:val="en-GB"/>
              </w:rPr>
              <w:t xml:space="preserve">11.7% </w:t>
            </w:r>
          </w:p>
          <w:p w14:paraId="4B34BD38" w14:textId="5C4B1D27" w:rsidR="00A54385" w:rsidRPr="00AC5F7B" w:rsidRDefault="00A54385" w:rsidP="00A54385">
            <w:pPr>
              <w:jc w:val="right"/>
              <w:rPr>
                <w:sz w:val="14"/>
                <w:szCs w:val="14"/>
                <w:lang w:val="en-GB"/>
              </w:rPr>
            </w:pPr>
            <w:r w:rsidRPr="00AC5F7B">
              <w:rPr>
                <w:sz w:val="14"/>
                <w:szCs w:val="14"/>
                <w:lang w:val="en-GB"/>
              </w:rPr>
              <w:t>(10.4-13.0)</w:t>
            </w:r>
          </w:p>
        </w:tc>
        <w:tc>
          <w:tcPr>
            <w:tcW w:w="0" w:type="auto"/>
            <w:vAlign w:val="bottom"/>
          </w:tcPr>
          <w:p w14:paraId="48AA577B" w14:textId="77777777" w:rsidR="00A54385" w:rsidRPr="00AC5F7B" w:rsidRDefault="00A54385" w:rsidP="00A54385">
            <w:pPr>
              <w:jc w:val="right"/>
              <w:rPr>
                <w:sz w:val="14"/>
                <w:szCs w:val="14"/>
                <w:lang w:val="en-GB"/>
              </w:rPr>
            </w:pPr>
            <w:r w:rsidRPr="00AC5F7B">
              <w:rPr>
                <w:sz w:val="14"/>
                <w:szCs w:val="14"/>
                <w:lang w:val="en-GB"/>
              </w:rPr>
              <w:t xml:space="preserve">11.7% </w:t>
            </w:r>
          </w:p>
          <w:p w14:paraId="414BDCB1" w14:textId="49EADC41" w:rsidR="00A54385" w:rsidRPr="00AC5F7B" w:rsidRDefault="00A54385" w:rsidP="00A54385">
            <w:pPr>
              <w:jc w:val="right"/>
              <w:rPr>
                <w:sz w:val="14"/>
                <w:szCs w:val="14"/>
                <w:lang w:val="en-GB"/>
              </w:rPr>
            </w:pPr>
            <w:r w:rsidRPr="00AC5F7B">
              <w:rPr>
                <w:sz w:val="14"/>
                <w:szCs w:val="14"/>
                <w:lang w:val="en-GB"/>
              </w:rPr>
              <w:t>(9.3-14.2)</w:t>
            </w:r>
          </w:p>
        </w:tc>
        <w:tc>
          <w:tcPr>
            <w:tcW w:w="0" w:type="auto"/>
            <w:vAlign w:val="bottom"/>
          </w:tcPr>
          <w:p w14:paraId="521089E5" w14:textId="77777777" w:rsidR="00A54385" w:rsidRPr="00AC5F7B" w:rsidRDefault="00A54385" w:rsidP="00A54385">
            <w:pPr>
              <w:jc w:val="right"/>
              <w:rPr>
                <w:sz w:val="14"/>
                <w:szCs w:val="14"/>
                <w:lang w:val="en-GB"/>
              </w:rPr>
            </w:pPr>
            <w:r w:rsidRPr="00AC5F7B">
              <w:rPr>
                <w:sz w:val="14"/>
                <w:szCs w:val="14"/>
                <w:lang w:val="en-GB"/>
              </w:rPr>
              <w:t xml:space="preserve">7.8% </w:t>
            </w:r>
          </w:p>
          <w:p w14:paraId="165E59DB" w14:textId="5F86FFB0" w:rsidR="00A54385" w:rsidRPr="00AC5F7B" w:rsidRDefault="00A54385" w:rsidP="00A54385">
            <w:pPr>
              <w:jc w:val="right"/>
              <w:rPr>
                <w:sz w:val="14"/>
                <w:szCs w:val="14"/>
                <w:lang w:val="en-GB"/>
              </w:rPr>
            </w:pPr>
            <w:r w:rsidRPr="00AC5F7B">
              <w:rPr>
                <w:sz w:val="14"/>
                <w:szCs w:val="14"/>
                <w:lang w:val="en-GB"/>
              </w:rPr>
              <w:t>(1.8-13.7)</w:t>
            </w:r>
          </w:p>
        </w:tc>
      </w:tr>
      <w:tr w:rsidR="00A54385" w:rsidRPr="00AC5F7B" w14:paraId="69FA9C10" w14:textId="77777777" w:rsidTr="002C02BD">
        <w:trPr>
          <w:trHeight w:val="248"/>
        </w:trPr>
        <w:tc>
          <w:tcPr>
            <w:tcW w:w="0" w:type="auto"/>
            <w:tcBorders>
              <w:bottom w:val="single" w:sz="4" w:space="0" w:color="auto"/>
            </w:tcBorders>
            <w:vAlign w:val="bottom"/>
          </w:tcPr>
          <w:p w14:paraId="44D5CF54" w14:textId="65B11BB7" w:rsidR="00A54385" w:rsidRPr="00AC5F7B" w:rsidRDefault="00A54385" w:rsidP="00A54385">
            <w:pPr>
              <w:rPr>
                <w:sz w:val="14"/>
                <w:szCs w:val="14"/>
                <w:lang w:val="en-GB"/>
              </w:rPr>
            </w:pPr>
            <w:r w:rsidRPr="00AC5F7B">
              <w:rPr>
                <w:sz w:val="14"/>
                <w:szCs w:val="14"/>
                <w:lang w:val="en-GB"/>
              </w:rPr>
              <w:t>Continuous high adherent</w:t>
            </w:r>
          </w:p>
        </w:tc>
        <w:tc>
          <w:tcPr>
            <w:tcW w:w="0" w:type="auto"/>
            <w:tcBorders>
              <w:bottom w:val="single" w:sz="4" w:space="0" w:color="auto"/>
            </w:tcBorders>
            <w:vAlign w:val="bottom"/>
          </w:tcPr>
          <w:p w14:paraId="590BF98C" w14:textId="77777777" w:rsidR="00A54385" w:rsidRPr="00AC5F7B" w:rsidRDefault="00A54385" w:rsidP="00A54385">
            <w:pPr>
              <w:jc w:val="right"/>
              <w:rPr>
                <w:sz w:val="14"/>
                <w:szCs w:val="14"/>
                <w:lang w:val="en-GB"/>
              </w:rPr>
            </w:pPr>
            <w:r w:rsidRPr="00AC5F7B">
              <w:rPr>
                <w:sz w:val="14"/>
                <w:szCs w:val="14"/>
                <w:lang w:val="en-GB"/>
              </w:rPr>
              <w:t>51.6%</w:t>
            </w:r>
          </w:p>
          <w:p w14:paraId="597FB4D0" w14:textId="3B715E4E" w:rsidR="00A54385" w:rsidRPr="00AC5F7B" w:rsidRDefault="00A54385" w:rsidP="00A54385">
            <w:pPr>
              <w:jc w:val="right"/>
              <w:rPr>
                <w:sz w:val="14"/>
                <w:szCs w:val="14"/>
                <w:lang w:val="en-GB"/>
              </w:rPr>
            </w:pPr>
            <w:r w:rsidRPr="00AC5F7B">
              <w:rPr>
                <w:sz w:val="14"/>
                <w:szCs w:val="14"/>
                <w:lang w:val="en-GB"/>
              </w:rPr>
              <w:t>(46.2-57.0)</w:t>
            </w:r>
          </w:p>
        </w:tc>
        <w:tc>
          <w:tcPr>
            <w:tcW w:w="0" w:type="auto"/>
            <w:tcBorders>
              <w:bottom w:val="single" w:sz="4" w:space="0" w:color="auto"/>
            </w:tcBorders>
            <w:vAlign w:val="bottom"/>
          </w:tcPr>
          <w:p w14:paraId="073BA623" w14:textId="77777777" w:rsidR="00A54385" w:rsidRPr="00AC5F7B" w:rsidRDefault="00A54385" w:rsidP="00A54385">
            <w:pPr>
              <w:jc w:val="right"/>
              <w:rPr>
                <w:sz w:val="14"/>
                <w:szCs w:val="14"/>
                <w:lang w:val="en-GB"/>
              </w:rPr>
            </w:pPr>
            <w:r w:rsidRPr="00AC5F7B">
              <w:rPr>
                <w:sz w:val="14"/>
                <w:szCs w:val="14"/>
                <w:lang w:val="en-GB"/>
              </w:rPr>
              <w:t xml:space="preserve">51.9% </w:t>
            </w:r>
          </w:p>
          <w:p w14:paraId="13486D9A" w14:textId="1661515A" w:rsidR="00A54385" w:rsidRPr="00AC5F7B" w:rsidRDefault="00A54385" w:rsidP="00A54385">
            <w:pPr>
              <w:jc w:val="right"/>
              <w:rPr>
                <w:sz w:val="14"/>
                <w:szCs w:val="14"/>
                <w:lang w:val="en-GB"/>
              </w:rPr>
            </w:pPr>
            <w:r w:rsidRPr="00AC5F7B">
              <w:rPr>
                <w:sz w:val="14"/>
                <w:szCs w:val="14"/>
                <w:lang w:val="en-GB"/>
              </w:rPr>
              <w:t>(46.8-56.9)</w:t>
            </w:r>
          </w:p>
        </w:tc>
        <w:tc>
          <w:tcPr>
            <w:tcW w:w="0" w:type="auto"/>
            <w:tcBorders>
              <w:bottom w:val="single" w:sz="4" w:space="0" w:color="auto"/>
            </w:tcBorders>
            <w:vAlign w:val="bottom"/>
          </w:tcPr>
          <w:p w14:paraId="2E7AABDC" w14:textId="77777777" w:rsidR="00A54385" w:rsidRPr="00AC5F7B" w:rsidRDefault="00A54385" w:rsidP="00A54385">
            <w:pPr>
              <w:jc w:val="right"/>
              <w:rPr>
                <w:sz w:val="14"/>
                <w:szCs w:val="14"/>
                <w:lang w:val="en-GB"/>
              </w:rPr>
            </w:pPr>
            <w:r w:rsidRPr="00AC5F7B">
              <w:rPr>
                <w:sz w:val="14"/>
                <w:szCs w:val="14"/>
                <w:lang w:val="en-GB"/>
              </w:rPr>
              <w:t xml:space="preserve">66.8% </w:t>
            </w:r>
          </w:p>
          <w:p w14:paraId="5CA15ED9" w14:textId="331FD94F" w:rsidR="00A54385" w:rsidRPr="00AC5F7B" w:rsidRDefault="00A54385" w:rsidP="00A54385">
            <w:pPr>
              <w:jc w:val="right"/>
              <w:rPr>
                <w:sz w:val="14"/>
                <w:szCs w:val="14"/>
                <w:lang w:val="en-GB"/>
              </w:rPr>
            </w:pPr>
            <w:r w:rsidRPr="00AC5F7B">
              <w:rPr>
                <w:sz w:val="14"/>
                <w:szCs w:val="14"/>
                <w:lang w:val="en-GB"/>
              </w:rPr>
              <w:t>(65.6-68.0)</w:t>
            </w:r>
          </w:p>
        </w:tc>
        <w:tc>
          <w:tcPr>
            <w:tcW w:w="0" w:type="auto"/>
            <w:tcBorders>
              <w:bottom w:val="single" w:sz="4" w:space="0" w:color="auto"/>
            </w:tcBorders>
            <w:vAlign w:val="bottom"/>
          </w:tcPr>
          <w:p w14:paraId="67E082FD" w14:textId="77777777" w:rsidR="00A54385" w:rsidRPr="00AC5F7B" w:rsidRDefault="00A54385" w:rsidP="00A54385">
            <w:pPr>
              <w:jc w:val="right"/>
              <w:rPr>
                <w:sz w:val="14"/>
                <w:szCs w:val="14"/>
                <w:lang w:val="en-GB"/>
              </w:rPr>
            </w:pPr>
            <w:r w:rsidRPr="00AC5F7B">
              <w:rPr>
                <w:sz w:val="14"/>
                <w:szCs w:val="14"/>
                <w:lang w:val="en-GB"/>
              </w:rPr>
              <w:t xml:space="preserve">78.4% </w:t>
            </w:r>
          </w:p>
          <w:p w14:paraId="35C0839F" w14:textId="2B0E1534" w:rsidR="00A54385" w:rsidRPr="00AC5F7B" w:rsidRDefault="00A54385" w:rsidP="00A54385">
            <w:pPr>
              <w:jc w:val="right"/>
              <w:rPr>
                <w:sz w:val="14"/>
                <w:szCs w:val="14"/>
                <w:lang w:val="en-GB"/>
              </w:rPr>
            </w:pPr>
            <w:r w:rsidRPr="00AC5F7B">
              <w:rPr>
                <w:sz w:val="14"/>
                <w:szCs w:val="14"/>
                <w:lang w:val="en-GB"/>
              </w:rPr>
              <w:t>(77.4-79.3)</w:t>
            </w:r>
          </w:p>
        </w:tc>
        <w:tc>
          <w:tcPr>
            <w:tcW w:w="0" w:type="auto"/>
            <w:tcBorders>
              <w:bottom w:val="single" w:sz="4" w:space="0" w:color="auto"/>
            </w:tcBorders>
            <w:vAlign w:val="bottom"/>
          </w:tcPr>
          <w:p w14:paraId="565037F1" w14:textId="77777777" w:rsidR="00A54385" w:rsidRPr="00AC5F7B" w:rsidRDefault="00A54385" w:rsidP="00A54385">
            <w:pPr>
              <w:jc w:val="right"/>
              <w:rPr>
                <w:sz w:val="14"/>
                <w:szCs w:val="14"/>
                <w:lang w:val="en-GB"/>
              </w:rPr>
            </w:pPr>
            <w:r w:rsidRPr="00AC5F7B">
              <w:rPr>
                <w:sz w:val="14"/>
                <w:szCs w:val="14"/>
                <w:lang w:val="en-GB"/>
              </w:rPr>
              <w:t xml:space="preserve">84.4% </w:t>
            </w:r>
          </w:p>
          <w:p w14:paraId="35864DF8" w14:textId="5E7F0066" w:rsidR="00A54385" w:rsidRPr="00AC5F7B" w:rsidRDefault="00A54385" w:rsidP="00A54385">
            <w:pPr>
              <w:jc w:val="right"/>
              <w:rPr>
                <w:sz w:val="14"/>
                <w:szCs w:val="14"/>
                <w:lang w:val="en-GB"/>
              </w:rPr>
            </w:pPr>
            <w:r w:rsidRPr="00AC5F7B">
              <w:rPr>
                <w:sz w:val="14"/>
                <w:szCs w:val="14"/>
                <w:lang w:val="en-GB"/>
              </w:rPr>
              <w:t>(83.3-85.5)</w:t>
            </w:r>
          </w:p>
        </w:tc>
        <w:tc>
          <w:tcPr>
            <w:tcW w:w="0" w:type="auto"/>
            <w:tcBorders>
              <w:bottom w:val="single" w:sz="4" w:space="0" w:color="auto"/>
            </w:tcBorders>
            <w:vAlign w:val="bottom"/>
          </w:tcPr>
          <w:p w14:paraId="493F3FD1" w14:textId="77777777" w:rsidR="00A54385" w:rsidRPr="00AC5F7B" w:rsidRDefault="00A54385" w:rsidP="00A54385">
            <w:pPr>
              <w:jc w:val="right"/>
              <w:rPr>
                <w:sz w:val="14"/>
                <w:szCs w:val="14"/>
                <w:lang w:val="en-GB"/>
              </w:rPr>
            </w:pPr>
            <w:r w:rsidRPr="00AC5F7B">
              <w:rPr>
                <w:sz w:val="14"/>
                <w:szCs w:val="14"/>
                <w:lang w:val="en-GB"/>
              </w:rPr>
              <w:t xml:space="preserve">85.0% </w:t>
            </w:r>
          </w:p>
          <w:p w14:paraId="7C69E973" w14:textId="1A800AF2" w:rsidR="00A54385" w:rsidRPr="00AC5F7B" w:rsidRDefault="00A54385" w:rsidP="00A54385">
            <w:pPr>
              <w:jc w:val="right"/>
              <w:rPr>
                <w:sz w:val="14"/>
                <w:szCs w:val="14"/>
                <w:lang w:val="en-GB"/>
              </w:rPr>
            </w:pPr>
            <w:r w:rsidRPr="00AC5F7B">
              <w:rPr>
                <w:sz w:val="14"/>
                <w:szCs w:val="14"/>
                <w:lang w:val="en-GB"/>
              </w:rPr>
              <w:t>(82.7-87.3)</w:t>
            </w:r>
          </w:p>
        </w:tc>
        <w:tc>
          <w:tcPr>
            <w:tcW w:w="0" w:type="auto"/>
            <w:tcBorders>
              <w:bottom w:val="single" w:sz="4" w:space="0" w:color="auto"/>
            </w:tcBorders>
            <w:vAlign w:val="bottom"/>
          </w:tcPr>
          <w:p w14:paraId="3D30AD79" w14:textId="77777777" w:rsidR="00A54385" w:rsidRPr="00AC5F7B" w:rsidRDefault="00A54385" w:rsidP="00A54385">
            <w:pPr>
              <w:jc w:val="right"/>
              <w:rPr>
                <w:sz w:val="14"/>
                <w:szCs w:val="14"/>
                <w:lang w:val="en-GB"/>
              </w:rPr>
            </w:pPr>
            <w:r w:rsidRPr="00AC5F7B">
              <w:rPr>
                <w:sz w:val="14"/>
                <w:szCs w:val="14"/>
                <w:lang w:val="en-GB"/>
              </w:rPr>
              <w:t xml:space="preserve">89.4% </w:t>
            </w:r>
          </w:p>
          <w:p w14:paraId="062DD020" w14:textId="0F7BC058" w:rsidR="00A54385" w:rsidRPr="00AC5F7B" w:rsidRDefault="00A54385" w:rsidP="00A54385">
            <w:pPr>
              <w:jc w:val="right"/>
              <w:rPr>
                <w:sz w:val="14"/>
                <w:szCs w:val="14"/>
                <w:lang w:val="en-GB"/>
              </w:rPr>
            </w:pPr>
            <w:r w:rsidRPr="00AC5F7B">
              <w:rPr>
                <w:sz w:val="14"/>
                <w:szCs w:val="14"/>
                <w:lang w:val="en-GB"/>
              </w:rPr>
              <w:t>(83.5-95.4)</w:t>
            </w:r>
          </w:p>
        </w:tc>
        <w:tc>
          <w:tcPr>
            <w:tcW w:w="0" w:type="auto"/>
            <w:tcBorders>
              <w:bottom w:val="single" w:sz="4" w:space="0" w:color="auto"/>
            </w:tcBorders>
          </w:tcPr>
          <w:p w14:paraId="26960C1B" w14:textId="77777777" w:rsidR="00A54385" w:rsidRPr="00AC5F7B" w:rsidRDefault="00A54385" w:rsidP="00A54385">
            <w:pPr>
              <w:jc w:val="right"/>
              <w:rPr>
                <w:sz w:val="14"/>
                <w:szCs w:val="14"/>
                <w:lang w:val="en-GB"/>
              </w:rPr>
            </w:pPr>
          </w:p>
        </w:tc>
        <w:tc>
          <w:tcPr>
            <w:tcW w:w="0" w:type="auto"/>
            <w:tcBorders>
              <w:bottom w:val="single" w:sz="4" w:space="0" w:color="auto"/>
            </w:tcBorders>
            <w:vAlign w:val="bottom"/>
          </w:tcPr>
          <w:p w14:paraId="198EAB17" w14:textId="77777777" w:rsidR="00A54385" w:rsidRPr="00AC5F7B" w:rsidRDefault="00A54385" w:rsidP="00A54385">
            <w:pPr>
              <w:jc w:val="right"/>
              <w:rPr>
                <w:sz w:val="14"/>
                <w:szCs w:val="14"/>
                <w:lang w:val="en-GB"/>
              </w:rPr>
            </w:pPr>
            <w:r w:rsidRPr="00AC5F7B">
              <w:rPr>
                <w:sz w:val="14"/>
                <w:szCs w:val="14"/>
                <w:lang w:val="en-GB"/>
              </w:rPr>
              <w:t xml:space="preserve">40.2% </w:t>
            </w:r>
          </w:p>
          <w:p w14:paraId="655B2F4A" w14:textId="114650E6" w:rsidR="00A54385" w:rsidRPr="00AC5F7B" w:rsidRDefault="00A54385" w:rsidP="00A54385">
            <w:pPr>
              <w:jc w:val="right"/>
              <w:rPr>
                <w:sz w:val="14"/>
                <w:szCs w:val="14"/>
                <w:lang w:val="en-GB"/>
              </w:rPr>
            </w:pPr>
            <w:r w:rsidRPr="00AC5F7B">
              <w:rPr>
                <w:sz w:val="14"/>
                <w:szCs w:val="14"/>
                <w:lang w:val="en-GB"/>
              </w:rPr>
              <w:t>(34.8-45.7)</w:t>
            </w:r>
          </w:p>
        </w:tc>
        <w:tc>
          <w:tcPr>
            <w:tcW w:w="0" w:type="auto"/>
            <w:tcBorders>
              <w:bottom w:val="single" w:sz="4" w:space="0" w:color="auto"/>
            </w:tcBorders>
            <w:vAlign w:val="bottom"/>
          </w:tcPr>
          <w:p w14:paraId="519A3C3B" w14:textId="77777777" w:rsidR="00A54385" w:rsidRPr="00AC5F7B" w:rsidRDefault="00A54385" w:rsidP="00A54385">
            <w:pPr>
              <w:jc w:val="right"/>
              <w:rPr>
                <w:sz w:val="14"/>
                <w:szCs w:val="14"/>
                <w:lang w:val="en-GB"/>
              </w:rPr>
            </w:pPr>
            <w:r w:rsidRPr="00AC5F7B">
              <w:rPr>
                <w:sz w:val="14"/>
                <w:szCs w:val="14"/>
                <w:lang w:val="en-GB"/>
              </w:rPr>
              <w:t xml:space="preserve">39.2% </w:t>
            </w:r>
          </w:p>
          <w:p w14:paraId="76320EA9" w14:textId="25057183" w:rsidR="00A54385" w:rsidRPr="00AC5F7B" w:rsidRDefault="00A54385" w:rsidP="00A54385">
            <w:pPr>
              <w:jc w:val="right"/>
              <w:rPr>
                <w:sz w:val="14"/>
                <w:szCs w:val="14"/>
                <w:lang w:val="en-GB"/>
              </w:rPr>
            </w:pPr>
            <w:r w:rsidRPr="00AC5F7B">
              <w:rPr>
                <w:sz w:val="14"/>
                <w:szCs w:val="14"/>
                <w:lang w:val="en-GB"/>
              </w:rPr>
              <w:t>(34.1-44.3)</w:t>
            </w:r>
          </w:p>
        </w:tc>
        <w:tc>
          <w:tcPr>
            <w:tcW w:w="0" w:type="auto"/>
            <w:tcBorders>
              <w:bottom w:val="single" w:sz="4" w:space="0" w:color="auto"/>
            </w:tcBorders>
            <w:vAlign w:val="bottom"/>
          </w:tcPr>
          <w:p w14:paraId="5CE06C67" w14:textId="77777777" w:rsidR="00A54385" w:rsidRPr="00AC5F7B" w:rsidRDefault="00A54385" w:rsidP="00A54385">
            <w:pPr>
              <w:jc w:val="right"/>
              <w:rPr>
                <w:sz w:val="14"/>
                <w:szCs w:val="14"/>
                <w:lang w:val="en-GB"/>
              </w:rPr>
            </w:pPr>
            <w:r w:rsidRPr="00AC5F7B">
              <w:rPr>
                <w:sz w:val="14"/>
                <w:szCs w:val="14"/>
                <w:lang w:val="en-GB"/>
              </w:rPr>
              <w:t xml:space="preserve">54.8% </w:t>
            </w:r>
          </w:p>
          <w:p w14:paraId="79694EFE" w14:textId="28ABA601" w:rsidR="00A54385" w:rsidRPr="00AC5F7B" w:rsidRDefault="00A54385" w:rsidP="00A54385">
            <w:pPr>
              <w:jc w:val="right"/>
              <w:rPr>
                <w:sz w:val="14"/>
                <w:szCs w:val="14"/>
                <w:lang w:val="en-GB"/>
              </w:rPr>
            </w:pPr>
            <w:r w:rsidRPr="00AC5F7B">
              <w:rPr>
                <w:sz w:val="14"/>
                <w:szCs w:val="14"/>
                <w:lang w:val="en-GB"/>
              </w:rPr>
              <w:t>(52.8-56.8)</w:t>
            </w:r>
          </w:p>
        </w:tc>
        <w:tc>
          <w:tcPr>
            <w:tcW w:w="0" w:type="auto"/>
            <w:tcBorders>
              <w:bottom w:val="single" w:sz="4" w:space="0" w:color="auto"/>
            </w:tcBorders>
            <w:vAlign w:val="bottom"/>
          </w:tcPr>
          <w:p w14:paraId="5C0C2E22" w14:textId="77777777" w:rsidR="00A54385" w:rsidRPr="00AC5F7B" w:rsidRDefault="00A54385" w:rsidP="00A54385">
            <w:pPr>
              <w:jc w:val="right"/>
              <w:rPr>
                <w:sz w:val="14"/>
                <w:szCs w:val="14"/>
                <w:lang w:val="en-GB"/>
              </w:rPr>
            </w:pPr>
            <w:r w:rsidRPr="00AC5F7B">
              <w:rPr>
                <w:sz w:val="14"/>
                <w:szCs w:val="14"/>
                <w:lang w:val="en-GB"/>
              </w:rPr>
              <w:t xml:space="preserve">69.3% </w:t>
            </w:r>
          </w:p>
          <w:p w14:paraId="5808722A" w14:textId="5A52A9EA" w:rsidR="00A54385" w:rsidRPr="00AC5F7B" w:rsidRDefault="00A54385" w:rsidP="00A54385">
            <w:pPr>
              <w:jc w:val="right"/>
              <w:rPr>
                <w:sz w:val="14"/>
                <w:szCs w:val="14"/>
                <w:lang w:val="en-GB"/>
              </w:rPr>
            </w:pPr>
            <w:r w:rsidRPr="00AC5F7B">
              <w:rPr>
                <w:sz w:val="14"/>
                <w:szCs w:val="14"/>
                <w:lang w:val="en-GB"/>
              </w:rPr>
              <w:t>(67.6-71.0)</w:t>
            </w:r>
          </w:p>
        </w:tc>
        <w:tc>
          <w:tcPr>
            <w:tcW w:w="0" w:type="auto"/>
            <w:tcBorders>
              <w:bottom w:val="single" w:sz="4" w:space="0" w:color="auto"/>
            </w:tcBorders>
            <w:vAlign w:val="bottom"/>
          </w:tcPr>
          <w:p w14:paraId="304D4E80" w14:textId="77777777" w:rsidR="00A54385" w:rsidRPr="00AC5F7B" w:rsidRDefault="00A54385" w:rsidP="00A54385">
            <w:pPr>
              <w:jc w:val="right"/>
              <w:rPr>
                <w:sz w:val="14"/>
                <w:szCs w:val="14"/>
                <w:lang w:val="en-GB"/>
              </w:rPr>
            </w:pPr>
            <w:r w:rsidRPr="00AC5F7B">
              <w:rPr>
                <w:sz w:val="14"/>
                <w:szCs w:val="14"/>
                <w:lang w:val="en-GB"/>
              </w:rPr>
              <w:t xml:space="preserve">77.5% </w:t>
            </w:r>
          </w:p>
          <w:p w14:paraId="571093E4" w14:textId="20C94BD5" w:rsidR="00A54385" w:rsidRPr="00AC5F7B" w:rsidRDefault="00A54385" w:rsidP="00A54385">
            <w:pPr>
              <w:jc w:val="right"/>
              <w:rPr>
                <w:sz w:val="14"/>
                <w:szCs w:val="14"/>
                <w:lang w:val="en-GB"/>
              </w:rPr>
            </w:pPr>
            <w:r w:rsidRPr="00AC5F7B">
              <w:rPr>
                <w:sz w:val="14"/>
                <w:szCs w:val="14"/>
                <w:lang w:val="en-GB"/>
              </w:rPr>
              <w:t>(75.8-79.3)</w:t>
            </w:r>
          </w:p>
        </w:tc>
        <w:tc>
          <w:tcPr>
            <w:tcW w:w="0" w:type="auto"/>
            <w:tcBorders>
              <w:bottom w:val="single" w:sz="4" w:space="0" w:color="auto"/>
            </w:tcBorders>
            <w:vAlign w:val="bottom"/>
          </w:tcPr>
          <w:p w14:paraId="656F0138" w14:textId="77777777" w:rsidR="00A54385" w:rsidRPr="00AC5F7B" w:rsidRDefault="00A54385" w:rsidP="00A54385">
            <w:pPr>
              <w:jc w:val="right"/>
              <w:rPr>
                <w:sz w:val="14"/>
                <w:szCs w:val="14"/>
                <w:lang w:val="en-GB"/>
              </w:rPr>
            </w:pPr>
            <w:r w:rsidRPr="00AC5F7B">
              <w:rPr>
                <w:sz w:val="14"/>
                <w:szCs w:val="14"/>
                <w:lang w:val="en-GB"/>
              </w:rPr>
              <w:t xml:space="preserve">78.5% </w:t>
            </w:r>
          </w:p>
          <w:p w14:paraId="32067B7A" w14:textId="6E8EAF30" w:rsidR="00A54385" w:rsidRPr="00AC5F7B" w:rsidRDefault="00A54385" w:rsidP="00A54385">
            <w:pPr>
              <w:jc w:val="right"/>
              <w:rPr>
                <w:sz w:val="14"/>
                <w:szCs w:val="14"/>
                <w:lang w:val="en-GB"/>
              </w:rPr>
            </w:pPr>
            <w:r w:rsidRPr="00AC5F7B">
              <w:rPr>
                <w:sz w:val="14"/>
                <w:szCs w:val="14"/>
                <w:lang w:val="en-GB"/>
              </w:rPr>
              <w:t>(75.3-81.7)</w:t>
            </w:r>
          </w:p>
        </w:tc>
        <w:tc>
          <w:tcPr>
            <w:tcW w:w="0" w:type="auto"/>
            <w:tcBorders>
              <w:bottom w:val="single" w:sz="4" w:space="0" w:color="auto"/>
            </w:tcBorders>
            <w:vAlign w:val="bottom"/>
          </w:tcPr>
          <w:p w14:paraId="72E3A937" w14:textId="77777777" w:rsidR="00A54385" w:rsidRPr="00AC5F7B" w:rsidRDefault="00A54385" w:rsidP="00A54385">
            <w:pPr>
              <w:jc w:val="right"/>
              <w:rPr>
                <w:sz w:val="14"/>
                <w:szCs w:val="14"/>
                <w:lang w:val="en-GB"/>
              </w:rPr>
            </w:pPr>
            <w:r w:rsidRPr="00AC5F7B">
              <w:rPr>
                <w:sz w:val="14"/>
                <w:szCs w:val="14"/>
                <w:lang w:val="en-GB"/>
              </w:rPr>
              <w:t xml:space="preserve">83.7% </w:t>
            </w:r>
          </w:p>
          <w:p w14:paraId="3DBBD581" w14:textId="22DF88A9" w:rsidR="00A54385" w:rsidRPr="00AC5F7B" w:rsidRDefault="00A54385" w:rsidP="00A54385">
            <w:pPr>
              <w:jc w:val="right"/>
              <w:rPr>
                <w:sz w:val="14"/>
                <w:szCs w:val="14"/>
                <w:lang w:val="en-GB"/>
              </w:rPr>
            </w:pPr>
            <w:r w:rsidRPr="00AC5F7B">
              <w:rPr>
                <w:sz w:val="14"/>
                <w:szCs w:val="14"/>
                <w:lang w:val="en-GB"/>
              </w:rPr>
              <w:t>(75.0-92.4)</w:t>
            </w:r>
          </w:p>
        </w:tc>
      </w:tr>
    </w:tbl>
    <w:p w14:paraId="5014C03D" w14:textId="6A2F40C7" w:rsidR="007E5142" w:rsidRPr="00AC5F7B" w:rsidRDefault="007E5142" w:rsidP="007C5736">
      <w:pPr>
        <w:spacing w:after="0"/>
        <w:rPr>
          <w:rFonts w:ascii="Times New Roman" w:hAnsi="Times New Roman" w:cs="Arial"/>
          <w:b/>
          <w:bCs/>
          <w:sz w:val="24"/>
          <w:szCs w:val="24"/>
          <w:lang w:val="en-GB"/>
        </w:rPr>
      </w:pPr>
    </w:p>
    <w:p w14:paraId="0B942BF1" w14:textId="77777777" w:rsidR="00C32C64" w:rsidRPr="00AC5F7B" w:rsidRDefault="00C32C64">
      <w:pPr>
        <w:rPr>
          <w:rFonts w:ascii="Times New Roman" w:hAnsi="Times New Roman" w:cs="Arial"/>
          <w:b/>
          <w:bCs/>
          <w:sz w:val="24"/>
          <w:szCs w:val="24"/>
          <w:lang w:val="en-GB"/>
        </w:rPr>
        <w:sectPr w:rsidR="00C32C64" w:rsidRPr="00AC5F7B" w:rsidSect="00A6249C">
          <w:pgSz w:w="16838" w:h="11906" w:orient="landscape"/>
          <w:pgMar w:top="720" w:right="720" w:bottom="720" w:left="720" w:header="708" w:footer="708" w:gutter="0"/>
          <w:cols w:space="708"/>
          <w:docGrid w:linePitch="360"/>
        </w:sectPr>
      </w:pPr>
    </w:p>
    <w:p w14:paraId="3A711A8F" w14:textId="6E127EEF" w:rsidR="00CA457B" w:rsidRDefault="00CA457B" w:rsidP="00CA457B">
      <w:pPr>
        <w:spacing w:after="0"/>
        <w:rPr>
          <w:ins w:id="196" w:author="Egger, Matthias (ISPM)" w:date="2022-05-16T18:39:00Z"/>
          <w:rFonts w:eastAsia="Arial" w:cs="Arial"/>
          <w:b/>
          <w:color w:val="000000"/>
          <w:sz w:val="18"/>
          <w:lang w:val="en-GB"/>
        </w:rPr>
      </w:pPr>
      <w:r w:rsidRPr="00AC5F7B">
        <w:rPr>
          <w:rFonts w:eastAsia="Arial" w:cs="Arial"/>
          <w:b/>
          <w:color w:val="000000"/>
          <w:sz w:val="18"/>
          <w:lang w:val="en-GB"/>
        </w:rPr>
        <w:lastRenderedPageBreak/>
        <w:t xml:space="preserve">Table </w:t>
      </w:r>
      <w:r w:rsidR="00947183" w:rsidRPr="00AC5F7B">
        <w:rPr>
          <w:rFonts w:eastAsia="Arial" w:cs="Arial"/>
          <w:b/>
          <w:color w:val="000000"/>
          <w:sz w:val="18"/>
          <w:lang w:val="en-GB"/>
        </w:rPr>
        <w:t>S3</w:t>
      </w:r>
      <w:r w:rsidRPr="00AC5F7B">
        <w:rPr>
          <w:rFonts w:eastAsia="Arial" w:cs="Arial"/>
          <w:b/>
          <w:color w:val="000000"/>
          <w:sz w:val="18"/>
          <w:lang w:val="en-GB"/>
        </w:rPr>
        <w:t xml:space="preserve">: Viral </w:t>
      </w:r>
      <w:r w:rsidR="00D965B0" w:rsidRPr="00AC5F7B">
        <w:rPr>
          <w:rFonts w:eastAsia="Arial" w:cs="Arial"/>
          <w:b/>
          <w:color w:val="000000"/>
          <w:sz w:val="18"/>
          <w:lang w:val="en-GB"/>
        </w:rPr>
        <w:t>suppression</w:t>
      </w:r>
      <w:r w:rsidRPr="00AC5F7B">
        <w:rPr>
          <w:rFonts w:eastAsia="Arial" w:cs="Arial"/>
          <w:b/>
          <w:color w:val="000000"/>
          <w:sz w:val="18"/>
          <w:lang w:val="en-GB"/>
        </w:rPr>
        <w:t xml:space="preserve"> rates by sex, age group, and mental </w:t>
      </w:r>
      <w:r w:rsidR="00D965B0" w:rsidRPr="00AC5F7B">
        <w:rPr>
          <w:rFonts w:eastAsia="Arial" w:cs="Arial"/>
          <w:b/>
          <w:color w:val="000000"/>
          <w:sz w:val="18"/>
          <w:lang w:val="en-GB"/>
        </w:rPr>
        <w:t>health</w:t>
      </w:r>
      <w:r w:rsidRPr="00AC5F7B">
        <w:rPr>
          <w:rFonts w:eastAsia="Arial" w:cs="Arial"/>
          <w:b/>
          <w:color w:val="000000"/>
          <w:sz w:val="18"/>
          <w:lang w:val="en-GB"/>
        </w:rPr>
        <w:t xml:space="preserve"> status at 2 years after</w:t>
      </w:r>
      <w:ins w:id="197" w:author="Egger, Matthias (ISPM)" w:date="2022-05-16T18:39:00Z">
        <w:r w:rsidR="00053887">
          <w:rPr>
            <w:rFonts w:eastAsia="Arial" w:cs="Arial"/>
            <w:b/>
            <w:color w:val="000000"/>
            <w:sz w:val="18"/>
            <w:lang w:val="en-GB"/>
          </w:rPr>
          <w:t>.</w:t>
        </w:r>
      </w:ins>
    </w:p>
    <w:p w14:paraId="569C8378" w14:textId="77777777" w:rsidR="00053887" w:rsidRPr="00AC5F7B" w:rsidRDefault="00053887" w:rsidP="00CA457B">
      <w:pPr>
        <w:spacing w:after="0"/>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1075"/>
        <w:gridCol w:w="1559"/>
        <w:gridCol w:w="1701"/>
        <w:gridCol w:w="284"/>
        <w:gridCol w:w="1559"/>
        <w:gridCol w:w="1701"/>
        <w:gridCol w:w="284"/>
        <w:gridCol w:w="1559"/>
        <w:gridCol w:w="1701"/>
      </w:tblGrid>
      <w:tr w:rsidR="00D965B0" w:rsidRPr="00AC5F7B" w14:paraId="1FDCED1E" w14:textId="79489577" w:rsidTr="00D965B0">
        <w:tc>
          <w:tcPr>
            <w:tcW w:w="0" w:type="auto"/>
            <w:tcBorders>
              <w:top w:val="single" w:sz="4" w:space="0" w:color="auto"/>
            </w:tcBorders>
            <w:vAlign w:val="center"/>
          </w:tcPr>
          <w:p w14:paraId="2014B6A5" w14:textId="77777777" w:rsidR="00D965B0" w:rsidRPr="00AC5F7B" w:rsidRDefault="00D965B0" w:rsidP="00B72C16">
            <w:pPr>
              <w:jc w:val="center"/>
              <w:rPr>
                <w:lang w:val="en-GB"/>
              </w:rPr>
            </w:pPr>
          </w:p>
        </w:tc>
        <w:tc>
          <w:tcPr>
            <w:tcW w:w="1075" w:type="dxa"/>
            <w:tcBorders>
              <w:top w:val="single" w:sz="4" w:space="0" w:color="auto"/>
            </w:tcBorders>
            <w:vAlign w:val="center"/>
          </w:tcPr>
          <w:p w14:paraId="5A59A561" w14:textId="77777777" w:rsidR="00D965B0" w:rsidRPr="00AC5F7B" w:rsidRDefault="00D965B0" w:rsidP="00B72C16">
            <w:pPr>
              <w:jc w:val="center"/>
              <w:rPr>
                <w:rFonts w:eastAsia="Arial" w:cs="Arial"/>
                <w:b/>
                <w:sz w:val="16"/>
                <w:lang w:val="en-GB"/>
              </w:rPr>
            </w:pPr>
          </w:p>
        </w:tc>
        <w:tc>
          <w:tcPr>
            <w:tcW w:w="3260" w:type="dxa"/>
            <w:gridSpan w:val="2"/>
            <w:tcBorders>
              <w:top w:val="single" w:sz="4" w:space="0" w:color="auto"/>
              <w:bottom w:val="single" w:sz="4" w:space="0" w:color="auto"/>
            </w:tcBorders>
            <w:vAlign w:val="center"/>
          </w:tcPr>
          <w:p w14:paraId="3CF8E99B" w14:textId="5C86DB7D" w:rsidR="00D965B0" w:rsidRPr="00AC5F7B" w:rsidRDefault="00D965B0" w:rsidP="007051F8">
            <w:pPr>
              <w:jc w:val="center"/>
              <w:rPr>
                <w:rFonts w:eastAsia="Arial" w:cs="Arial"/>
                <w:b/>
                <w:sz w:val="16"/>
                <w:lang w:val="en-GB"/>
              </w:rPr>
            </w:pPr>
            <w:r w:rsidRPr="00AC5F7B">
              <w:rPr>
                <w:rFonts w:eastAsia="Arial" w:cs="Arial"/>
                <w:b/>
                <w:sz w:val="16"/>
                <w:lang w:val="en-GB"/>
              </w:rPr>
              <w:t>Viral load &lt;400 copies/mL,  % (95% CI)</w:t>
            </w:r>
            <w:r w:rsidRPr="00AC5F7B">
              <w:rPr>
                <w:rFonts w:eastAsia="Arial" w:cs="Arial"/>
                <w:sz w:val="16"/>
                <w:lang w:val="en-GB"/>
              </w:rPr>
              <w:t xml:space="preserve">  </w:t>
            </w:r>
          </w:p>
        </w:tc>
        <w:tc>
          <w:tcPr>
            <w:tcW w:w="284" w:type="dxa"/>
            <w:tcBorders>
              <w:top w:val="single" w:sz="4" w:space="0" w:color="auto"/>
            </w:tcBorders>
            <w:vAlign w:val="center"/>
          </w:tcPr>
          <w:p w14:paraId="4B6D2F11" w14:textId="5ED8C48B" w:rsidR="00D965B0" w:rsidRPr="00AC5F7B" w:rsidRDefault="00D965B0" w:rsidP="00B72C16">
            <w:pPr>
              <w:jc w:val="center"/>
              <w:rPr>
                <w:rFonts w:eastAsia="Arial" w:cs="Arial"/>
                <w:b/>
                <w:sz w:val="16"/>
                <w:lang w:val="en-GB"/>
              </w:rPr>
            </w:pPr>
          </w:p>
        </w:tc>
        <w:tc>
          <w:tcPr>
            <w:tcW w:w="3260" w:type="dxa"/>
            <w:gridSpan w:val="2"/>
            <w:tcBorders>
              <w:top w:val="single" w:sz="4" w:space="0" w:color="auto"/>
              <w:bottom w:val="single" w:sz="4" w:space="0" w:color="auto"/>
            </w:tcBorders>
            <w:vAlign w:val="center"/>
          </w:tcPr>
          <w:p w14:paraId="293E307A" w14:textId="5F69B151" w:rsidR="00D965B0" w:rsidRPr="00AC5F7B" w:rsidRDefault="00D965B0" w:rsidP="007051F8">
            <w:pPr>
              <w:jc w:val="center"/>
              <w:rPr>
                <w:rFonts w:eastAsia="Arial" w:cs="Arial"/>
                <w:b/>
                <w:sz w:val="16"/>
                <w:lang w:val="en-GB"/>
              </w:rPr>
            </w:pPr>
            <w:r w:rsidRPr="00AC5F7B">
              <w:rPr>
                <w:rFonts w:eastAsia="Arial" w:cs="Arial"/>
                <w:b/>
                <w:sz w:val="16"/>
                <w:lang w:val="en-GB"/>
              </w:rPr>
              <w:t>Viral load &lt;100 copies/mL, % (95% CI)</w:t>
            </w:r>
          </w:p>
        </w:tc>
        <w:tc>
          <w:tcPr>
            <w:tcW w:w="284" w:type="dxa"/>
            <w:tcBorders>
              <w:top w:val="single" w:sz="4" w:space="0" w:color="auto"/>
              <w:bottom w:val="single" w:sz="4" w:space="0" w:color="auto"/>
            </w:tcBorders>
          </w:tcPr>
          <w:p w14:paraId="15D86E31" w14:textId="77777777" w:rsidR="00D965B0" w:rsidRPr="00AC5F7B" w:rsidRDefault="00D965B0" w:rsidP="007051F8">
            <w:pPr>
              <w:jc w:val="center"/>
              <w:rPr>
                <w:rFonts w:eastAsia="Arial" w:cs="Arial"/>
                <w:b/>
                <w:sz w:val="16"/>
                <w:lang w:val="en-GB"/>
              </w:rPr>
            </w:pPr>
          </w:p>
        </w:tc>
        <w:tc>
          <w:tcPr>
            <w:tcW w:w="3260" w:type="dxa"/>
            <w:gridSpan w:val="2"/>
            <w:tcBorders>
              <w:top w:val="single" w:sz="4" w:space="0" w:color="auto"/>
              <w:bottom w:val="single" w:sz="4" w:space="0" w:color="auto"/>
            </w:tcBorders>
          </w:tcPr>
          <w:p w14:paraId="709AEDF7" w14:textId="2ABB4060" w:rsidR="00D965B0" w:rsidRPr="00AC5F7B" w:rsidRDefault="00D965B0" w:rsidP="007051F8">
            <w:pPr>
              <w:jc w:val="center"/>
              <w:rPr>
                <w:rFonts w:eastAsia="Arial" w:cs="Arial"/>
                <w:b/>
                <w:sz w:val="16"/>
                <w:lang w:val="en-GB"/>
              </w:rPr>
            </w:pPr>
            <w:r w:rsidRPr="00AC5F7B">
              <w:rPr>
                <w:rFonts w:eastAsia="Arial" w:cs="Arial"/>
                <w:b/>
                <w:sz w:val="16"/>
                <w:lang w:val="en-GB"/>
              </w:rPr>
              <w:t>Viral load &lt;1000 copies/mL, % (95% CI)</w:t>
            </w:r>
          </w:p>
        </w:tc>
      </w:tr>
      <w:tr w:rsidR="00D965B0" w:rsidRPr="00AC5F7B" w14:paraId="2F86DCEC" w14:textId="02A800C4" w:rsidTr="00D965B0">
        <w:trPr>
          <w:trHeight w:val="366"/>
        </w:trPr>
        <w:tc>
          <w:tcPr>
            <w:tcW w:w="0" w:type="auto"/>
            <w:tcBorders>
              <w:bottom w:val="single" w:sz="4" w:space="0" w:color="auto"/>
            </w:tcBorders>
            <w:vAlign w:val="center"/>
          </w:tcPr>
          <w:p w14:paraId="798152F0" w14:textId="33B4EDFB" w:rsidR="00D965B0" w:rsidRPr="00AC5F7B" w:rsidRDefault="00D965B0" w:rsidP="00D965B0">
            <w:pPr>
              <w:rPr>
                <w:lang w:val="en-GB"/>
              </w:rPr>
            </w:pPr>
            <w:r w:rsidRPr="00AC5F7B">
              <w:rPr>
                <w:rFonts w:eastAsia="Arial" w:cs="Arial"/>
                <w:sz w:val="16"/>
                <w:lang w:val="en-GB"/>
              </w:rPr>
              <w:t>Sex</w:t>
            </w:r>
          </w:p>
        </w:tc>
        <w:tc>
          <w:tcPr>
            <w:tcW w:w="1075" w:type="dxa"/>
            <w:tcBorders>
              <w:bottom w:val="single" w:sz="4" w:space="0" w:color="auto"/>
            </w:tcBorders>
            <w:vAlign w:val="center"/>
          </w:tcPr>
          <w:p w14:paraId="407AC2D5" w14:textId="3F1A8C47" w:rsidR="00D965B0" w:rsidRPr="00AC5F7B" w:rsidRDefault="00D965B0" w:rsidP="00D965B0">
            <w:pPr>
              <w:rPr>
                <w:rFonts w:eastAsia="Arial" w:cs="Arial"/>
                <w:sz w:val="16"/>
                <w:lang w:val="en-GB"/>
              </w:rPr>
            </w:pPr>
            <w:r w:rsidRPr="00AC5F7B">
              <w:rPr>
                <w:rFonts w:eastAsia="Arial" w:cs="Arial"/>
                <w:sz w:val="16"/>
                <w:lang w:val="en-GB"/>
              </w:rPr>
              <w:t>Age group, years</w:t>
            </w:r>
          </w:p>
        </w:tc>
        <w:tc>
          <w:tcPr>
            <w:tcW w:w="1559" w:type="dxa"/>
            <w:tcBorders>
              <w:top w:val="single" w:sz="4" w:space="0" w:color="auto"/>
              <w:bottom w:val="single" w:sz="4" w:space="0" w:color="auto"/>
            </w:tcBorders>
            <w:vAlign w:val="center"/>
          </w:tcPr>
          <w:p w14:paraId="4F666248" w14:textId="78844E51" w:rsidR="00D965B0" w:rsidRPr="00AC5F7B" w:rsidRDefault="00D965B0" w:rsidP="00D965B0">
            <w:pPr>
              <w:jc w:val="center"/>
              <w:rPr>
                <w:lang w:val="en-GB"/>
              </w:rPr>
            </w:pPr>
            <w:r w:rsidRPr="00AC5F7B">
              <w:rPr>
                <w:rFonts w:eastAsia="Arial" w:cs="Arial"/>
                <w:sz w:val="16"/>
                <w:lang w:val="en-GB"/>
              </w:rPr>
              <w:t>No mental health diagnosis</w:t>
            </w:r>
          </w:p>
        </w:tc>
        <w:tc>
          <w:tcPr>
            <w:tcW w:w="1701" w:type="dxa"/>
            <w:tcBorders>
              <w:bottom w:val="single" w:sz="4" w:space="0" w:color="auto"/>
            </w:tcBorders>
            <w:vAlign w:val="center"/>
          </w:tcPr>
          <w:p w14:paraId="492FDFCB" w14:textId="06BD610E" w:rsidR="00D965B0" w:rsidRPr="00AC5F7B" w:rsidRDefault="00D965B0" w:rsidP="00D965B0">
            <w:pPr>
              <w:jc w:val="center"/>
              <w:rPr>
                <w:rFonts w:eastAsia="Arial" w:cs="Arial"/>
                <w:b/>
                <w:sz w:val="16"/>
                <w:lang w:val="en-GB"/>
              </w:rPr>
            </w:pPr>
            <w:r w:rsidRPr="00AC5F7B">
              <w:rPr>
                <w:rFonts w:eastAsia="Arial" w:cs="Arial"/>
                <w:sz w:val="16"/>
                <w:lang w:val="en-GB"/>
              </w:rPr>
              <w:t>Mental health diagnosis</w:t>
            </w:r>
          </w:p>
        </w:tc>
        <w:tc>
          <w:tcPr>
            <w:tcW w:w="284" w:type="dxa"/>
            <w:vAlign w:val="center"/>
          </w:tcPr>
          <w:p w14:paraId="25D538E7" w14:textId="3426A25F" w:rsidR="00D965B0" w:rsidRPr="00AC5F7B" w:rsidRDefault="00D965B0" w:rsidP="00D965B0">
            <w:pPr>
              <w:jc w:val="center"/>
              <w:rPr>
                <w:rFonts w:eastAsia="Arial" w:cs="Arial"/>
                <w:b/>
                <w:sz w:val="16"/>
                <w:lang w:val="en-GB"/>
              </w:rPr>
            </w:pPr>
          </w:p>
        </w:tc>
        <w:tc>
          <w:tcPr>
            <w:tcW w:w="1559" w:type="dxa"/>
            <w:tcBorders>
              <w:top w:val="single" w:sz="4" w:space="0" w:color="auto"/>
              <w:bottom w:val="single" w:sz="4" w:space="0" w:color="auto"/>
            </w:tcBorders>
            <w:vAlign w:val="center"/>
          </w:tcPr>
          <w:p w14:paraId="6A945C85" w14:textId="767B57AC" w:rsidR="00D965B0" w:rsidRPr="00AC5F7B" w:rsidRDefault="00D965B0" w:rsidP="00D965B0">
            <w:pPr>
              <w:jc w:val="center"/>
              <w:rPr>
                <w:rFonts w:eastAsia="Arial" w:cs="Arial"/>
                <w:sz w:val="16"/>
                <w:lang w:val="en-GB"/>
              </w:rPr>
            </w:pPr>
            <w:r w:rsidRPr="00AC5F7B">
              <w:rPr>
                <w:rFonts w:eastAsia="Arial" w:cs="Arial"/>
                <w:sz w:val="16"/>
                <w:lang w:val="en-GB"/>
              </w:rPr>
              <w:t>No mental health diagnosis</w:t>
            </w:r>
          </w:p>
        </w:tc>
        <w:tc>
          <w:tcPr>
            <w:tcW w:w="1701" w:type="dxa"/>
            <w:tcBorders>
              <w:top w:val="single" w:sz="4" w:space="0" w:color="auto"/>
              <w:bottom w:val="single" w:sz="4" w:space="0" w:color="auto"/>
            </w:tcBorders>
            <w:vAlign w:val="center"/>
          </w:tcPr>
          <w:p w14:paraId="34072FA9" w14:textId="39404846" w:rsidR="00D965B0" w:rsidRPr="00AC5F7B" w:rsidRDefault="00D965B0" w:rsidP="00D965B0">
            <w:pPr>
              <w:jc w:val="center"/>
              <w:rPr>
                <w:rFonts w:eastAsia="Arial" w:cs="Arial"/>
                <w:sz w:val="16"/>
                <w:lang w:val="en-GB"/>
              </w:rPr>
            </w:pPr>
            <w:r w:rsidRPr="00AC5F7B">
              <w:rPr>
                <w:rFonts w:eastAsia="Arial" w:cs="Arial"/>
                <w:sz w:val="16"/>
                <w:lang w:val="en-GB"/>
              </w:rPr>
              <w:t>Mental health diagnosis</w:t>
            </w:r>
          </w:p>
        </w:tc>
        <w:tc>
          <w:tcPr>
            <w:tcW w:w="284" w:type="dxa"/>
            <w:tcBorders>
              <w:top w:val="single" w:sz="4" w:space="0" w:color="auto"/>
              <w:bottom w:val="single" w:sz="4" w:space="0" w:color="auto"/>
            </w:tcBorders>
          </w:tcPr>
          <w:p w14:paraId="6F7317F3" w14:textId="77777777" w:rsidR="00D965B0" w:rsidRPr="00AC5F7B" w:rsidRDefault="00D965B0" w:rsidP="00D965B0">
            <w:pPr>
              <w:jc w:val="center"/>
              <w:rPr>
                <w:rFonts w:eastAsia="Arial" w:cs="Arial"/>
                <w:sz w:val="16"/>
                <w:lang w:val="en-GB"/>
              </w:rPr>
            </w:pPr>
          </w:p>
        </w:tc>
        <w:tc>
          <w:tcPr>
            <w:tcW w:w="1559" w:type="dxa"/>
            <w:tcBorders>
              <w:top w:val="single" w:sz="4" w:space="0" w:color="auto"/>
              <w:bottom w:val="single" w:sz="4" w:space="0" w:color="auto"/>
            </w:tcBorders>
            <w:vAlign w:val="center"/>
          </w:tcPr>
          <w:p w14:paraId="5BE65214" w14:textId="686775DF" w:rsidR="00D965B0" w:rsidRPr="00AC5F7B" w:rsidRDefault="00D965B0" w:rsidP="00D965B0">
            <w:pPr>
              <w:jc w:val="center"/>
              <w:rPr>
                <w:rFonts w:eastAsia="Arial" w:cs="Arial"/>
                <w:sz w:val="16"/>
                <w:lang w:val="en-GB"/>
              </w:rPr>
            </w:pPr>
            <w:r w:rsidRPr="00AC5F7B">
              <w:rPr>
                <w:rFonts w:eastAsia="Arial" w:cs="Arial"/>
                <w:sz w:val="16"/>
                <w:lang w:val="en-GB"/>
              </w:rPr>
              <w:t>No mental health diagnosis</w:t>
            </w:r>
          </w:p>
        </w:tc>
        <w:tc>
          <w:tcPr>
            <w:tcW w:w="1701" w:type="dxa"/>
            <w:tcBorders>
              <w:top w:val="single" w:sz="4" w:space="0" w:color="auto"/>
              <w:bottom w:val="single" w:sz="4" w:space="0" w:color="auto"/>
            </w:tcBorders>
            <w:vAlign w:val="center"/>
          </w:tcPr>
          <w:p w14:paraId="0231FF34" w14:textId="6421EA57" w:rsidR="00D965B0" w:rsidRPr="00AC5F7B" w:rsidRDefault="00D965B0" w:rsidP="00D965B0">
            <w:pPr>
              <w:jc w:val="center"/>
              <w:rPr>
                <w:rFonts w:eastAsia="Arial" w:cs="Arial"/>
                <w:sz w:val="16"/>
                <w:lang w:val="en-GB"/>
              </w:rPr>
            </w:pPr>
            <w:r w:rsidRPr="00AC5F7B">
              <w:rPr>
                <w:rFonts w:eastAsia="Arial" w:cs="Arial"/>
                <w:sz w:val="16"/>
                <w:lang w:val="en-GB"/>
              </w:rPr>
              <w:t>Mental health diagnosis</w:t>
            </w:r>
          </w:p>
        </w:tc>
      </w:tr>
      <w:tr w:rsidR="00D965B0" w:rsidRPr="00AC5F7B" w14:paraId="51CBAF5C" w14:textId="53181082" w:rsidTr="00D965B0">
        <w:tc>
          <w:tcPr>
            <w:tcW w:w="0" w:type="auto"/>
            <w:tcBorders>
              <w:top w:val="single" w:sz="4" w:space="0" w:color="auto"/>
            </w:tcBorders>
            <w:vAlign w:val="center"/>
          </w:tcPr>
          <w:p w14:paraId="63D62273" w14:textId="2775C303" w:rsidR="00D965B0" w:rsidRPr="00AC5F7B" w:rsidRDefault="00D965B0" w:rsidP="00D965B0">
            <w:pPr>
              <w:rPr>
                <w:rFonts w:eastAsia="Arial" w:cs="Arial"/>
                <w:sz w:val="16"/>
                <w:lang w:val="en-GB"/>
              </w:rPr>
            </w:pPr>
            <w:r w:rsidRPr="00AC5F7B">
              <w:rPr>
                <w:rFonts w:eastAsia="Arial" w:cs="Arial"/>
                <w:sz w:val="16"/>
                <w:lang w:val="en-GB"/>
              </w:rPr>
              <w:t>Men</w:t>
            </w:r>
          </w:p>
        </w:tc>
        <w:tc>
          <w:tcPr>
            <w:tcW w:w="1075" w:type="dxa"/>
            <w:tcBorders>
              <w:top w:val="single" w:sz="4" w:space="0" w:color="auto"/>
            </w:tcBorders>
            <w:vAlign w:val="center"/>
          </w:tcPr>
          <w:p w14:paraId="1EE85C61" w14:textId="6BC6FEFD" w:rsidR="00D965B0" w:rsidRPr="00AC5F7B" w:rsidRDefault="00D965B0" w:rsidP="00D965B0">
            <w:pPr>
              <w:rPr>
                <w:rFonts w:eastAsia="Arial" w:cs="Arial"/>
                <w:sz w:val="16"/>
                <w:lang w:val="en-GB"/>
              </w:rPr>
            </w:pPr>
            <w:r w:rsidRPr="00AC5F7B">
              <w:rPr>
                <w:rFonts w:eastAsia="Arial" w:cs="Arial"/>
                <w:sz w:val="16"/>
                <w:lang w:val="en-GB"/>
              </w:rPr>
              <w:t>15-19</w:t>
            </w:r>
          </w:p>
        </w:tc>
        <w:tc>
          <w:tcPr>
            <w:tcW w:w="1559" w:type="dxa"/>
            <w:tcBorders>
              <w:top w:val="single" w:sz="4" w:space="0" w:color="auto"/>
            </w:tcBorders>
            <w:vAlign w:val="bottom"/>
          </w:tcPr>
          <w:p w14:paraId="28F47204" w14:textId="0A619C2D" w:rsidR="00D965B0" w:rsidRPr="00AC5F7B" w:rsidRDefault="00D965B0" w:rsidP="00D965B0">
            <w:pPr>
              <w:jc w:val="right"/>
              <w:rPr>
                <w:rFonts w:eastAsia="Arial" w:cs="Arial"/>
                <w:sz w:val="16"/>
                <w:lang w:val="en-GB"/>
              </w:rPr>
            </w:pPr>
            <w:r w:rsidRPr="00AC5F7B">
              <w:rPr>
                <w:rFonts w:eastAsia="Arial" w:cs="Arial"/>
                <w:sz w:val="16"/>
                <w:lang w:val="en-GB"/>
              </w:rPr>
              <w:t>60.1% (50.3-69.8)</w:t>
            </w:r>
          </w:p>
        </w:tc>
        <w:tc>
          <w:tcPr>
            <w:tcW w:w="1701" w:type="dxa"/>
            <w:tcBorders>
              <w:top w:val="single" w:sz="4" w:space="0" w:color="auto"/>
            </w:tcBorders>
            <w:vAlign w:val="bottom"/>
          </w:tcPr>
          <w:p w14:paraId="13474BB4" w14:textId="24DF3098" w:rsidR="00D965B0" w:rsidRPr="00AC5F7B" w:rsidRDefault="00D965B0" w:rsidP="00D965B0">
            <w:pPr>
              <w:jc w:val="right"/>
              <w:rPr>
                <w:rFonts w:eastAsia="Arial" w:cs="Arial"/>
                <w:sz w:val="16"/>
                <w:lang w:val="en-GB"/>
              </w:rPr>
            </w:pPr>
            <w:r w:rsidRPr="00AC5F7B">
              <w:rPr>
                <w:rFonts w:eastAsia="Arial" w:cs="Arial"/>
                <w:sz w:val="16"/>
                <w:lang w:val="en-GB"/>
              </w:rPr>
              <w:t>57.7% (43.3-72.0)</w:t>
            </w:r>
          </w:p>
        </w:tc>
        <w:tc>
          <w:tcPr>
            <w:tcW w:w="284" w:type="dxa"/>
            <w:vAlign w:val="center"/>
          </w:tcPr>
          <w:p w14:paraId="44C6CDEF" w14:textId="4CA93AF3" w:rsidR="00D965B0" w:rsidRPr="00AC5F7B" w:rsidRDefault="00D965B0" w:rsidP="00D965B0">
            <w:pPr>
              <w:jc w:val="right"/>
              <w:rPr>
                <w:rFonts w:eastAsia="Arial" w:cs="Arial"/>
                <w:sz w:val="16"/>
                <w:lang w:val="en-GB"/>
              </w:rPr>
            </w:pPr>
          </w:p>
        </w:tc>
        <w:tc>
          <w:tcPr>
            <w:tcW w:w="1559" w:type="dxa"/>
            <w:tcBorders>
              <w:top w:val="single" w:sz="4" w:space="0" w:color="auto"/>
            </w:tcBorders>
            <w:vAlign w:val="bottom"/>
          </w:tcPr>
          <w:p w14:paraId="19D7126F" w14:textId="2BE4B0F9" w:rsidR="00D965B0" w:rsidRPr="00AC5F7B" w:rsidRDefault="00D965B0" w:rsidP="00D965B0">
            <w:pPr>
              <w:jc w:val="right"/>
              <w:rPr>
                <w:rFonts w:eastAsia="Arial" w:cs="Arial"/>
                <w:sz w:val="16"/>
                <w:lang w:val="en-GB"/>
              </w:rPr>
            </w:pPr>
            <w:r w:rsidRPr="00AC5F7B">
              <w:rPr>
                <w:rFonts w:eastAsia="Arial" w:cs="Arial"/>
                <w:sz w:val="16"/>
                <w:lang w:val="en-GB"/>
              </w:rPr>
              <w:t>56.1% (47.1-65.1)</w:t>
            </w:r>
          </w:p>
        </w:tc>
        <w:tc>
          <w:tcPr>
            <w:tcW w:w="1701" w:type="dxa"/>
            <w:tcBorders>
              <w:top w:val="single" w:sz="4" w:space="0" w:color="auto"/>
            </w:tcBorders>
            <w:vAlign w:val="bottom"/>
          </w:tcPr>
          <w:p w14:paraId="6AEAE02C" w14:textId="7F660C35" w:rsidR="00D965B0" w:rsidRPr="00AC5F7B" w:rsidRDefault="00D965B0" w:rsidP="00D965B0">
            <w:pPr>
              <w:jc w:val="right"/>
              <w:rPr>
                <w:rFonts w:eastAsia="Arial" w:cs="Arial"/>
                <w:sz w:val="16"/>
                <w:lang w:val="en-GB"/>
              </w:rPr>
            </w:pPr>
            <w:r w:rsidRPr="00AC5F7B">
              <w:rPr>
                <w:rFonts w:eastAsia="Arial" w:cs="Arial"/>
                <w:sz w:val="16"/>
                <w:lang w:val="en-GB"/>
              </w:rPr>
              <w:t>56.3% (44.1-68.5)</w:t>
            </w:r>
          </w:p>
        </w:tc>
        <w:tc>
          <w:tcPr>
            <w:tcW w:w="284" w:type="dxa"/>
            <w:tcBorders>
              <w:top w:val="single" w:sz="4" w:space="0" w:color="auto"/>
            </w:tcBorders>
          </w:tcPr>
          <w:p w14:paraId="73F5F3B3" w14:textId="77777777" w:rsidR="00D965B0" w:rsidRPr="00AC5F7B" w:rsidRDefault="00D965B0" w:rsidP="00D965B0">
            <w:pPr>
              <w:jc w:val="right"/>
              <w:rPr>
                <w:rFonts w:eastAsia="Arial" w:cs="Arial"/>
                <w:sz w:val="16"/>
                <w:lang w:val="en-GB"/>
              </w:rPr>
            </w:pPr>
          </w:p>
        </w:tc>
        <w:tc>
          <w:tcPr>
            <w:tcW w:w="1559" w:type="dxa"/>
            <w:tcBorders>
              <w:top w:val="single" w:sz="4" w:space="0" w:color="auto"/>
            </w:tcBorders>
            <w:vAlign w:val="bottom"/>
          </w:tcPr>
          <w:p w14:paraId="2BDEC3AB" w14:textId="376F3EAF" w:rsidR="00D965B0" w:rsidRPr="00AC5F7B" w:rsidRDefault="00D965B0" w:rsidP="00D965B0">
            <w:pPr>
              <w:jc w:val="right"/>
              <w:rPr>
                <w:rFonts w:eastAsia="Arial" w:cs="Arial"/>
                <w:sz w:val="16"/>
                <w:lang w:val="en-GB"/>
              </w:rPr>
            </w:pPr>
            <w:r w:rsidRPr="00AC5F7B">
              <w:rPr>
                <w:rFonts w:eastAsia="Arial" w:cs="Arial"/>
                <w:sz w:val="16"/>
                <w:lang w:val="en-GB"/>
              </w:rPr>
              <w:t>66.6% (57.5-75.8)</w:t>
            </w:r>
          </w:p>
        </w:tc>
        <w:tc>
          <w:tcPr>
            <w:tcW w:w="1701" w:type="dxa"/>
            <w:tcBorders>
              <w:top w:val="single" w:sz="4" w:space="0" w:color="auto"/>
            </w:tcBorders>
            <w:vAlign w:val="bottom"/>
          </w:tcPr>
          <w:p w14:paraId="5D3E38EA" w14:textId="41C4852F" w:rsidR="00D965B0" w:rsidRPr="00AC5F7B" w:rsidRDefault="00D965B0" w:rsidP="00D965B0">
            <w:pPr>
              <w:jc w:val="right"/>
              <w:rPr>
                <w:rFonts w:eastAsia="Arial" w:cs="Arial"/>
                <w:sz w:val="16"/>
                <w:lang w:val="en-GB"/>
              </w:rPr>
            </w:pPr>
            <w:r w:rsidRPr="00AC5F7B">
              <w:rPr>
                <w:rFonts w:eastAsia="Arial" w:cs="Arial"/>
                <w:sz w:val="16"/>
                <w:lang w:val="en-GB"/>
              </w:rPr>
              <w:t>64.6% (51.8-77.5)</w:t>
            </w:r>
          </w:p>
        </w:tc>
      </w:tr>
      <w:tr w:rsidR="00D965B0" w:rsidRPr="00AC5F7B" w14:paraId="60DF7FF7" w14:textId="371A5E92" w:rsidTr="00D965B0">
        <w:tc>
          <w:tcPr>
            <w:tcW w:w="0" w:type="auto"/>
            <w:vAlign w:val="center"/>
          </w:tcPr>
          <w:p w14:paraId="0E13337E" w14:textId="533C77BE" w:rsidR="00D965B0" w:rsidRPr="00AC5F7B" w:rsidRDefault="00D965B0" w:rsidP="00D965B0">
            <w:pPr>
              <w:rPr>
                <w:rFonts w:eastAsia="Arial" w:cs="Arial"/>
                <w:sz w:val="16"/>
                <w:lang w:val="en-GB"/>
              </w:rPr>
            </w:pPr>
            <w:r w:rsidRPr="00AC5F7B">
              <w:rPr>
                <w:rFonts w:eastAsia="Arial" w:cs="Arial"/>
                <w:sz w:val="16"/>
                <w:lang w:val="en-GB"/>
              </w:rPr>
              <w:t>Men</w:t>
            </w:r>
          </w:p>
        </w:tc>
        <w:tc>
          <w:tcPr>
            <w:tcW w:w="1075" w:type="dxa"/>
            <w:vAlign w:val="center"/>
          </w:tcPr>
          <w:p w14:paraId="77CF126B" w14:textId="51CA9594" w:rsidR="00D965B0" w:rsidRPr="00AC5F7B" w:rsidRDefault="00D965B0" w:rsidP="00D965B0">
            <w:pPr>
              <w:rPr>
                <w:rFonts w:eastAsia="Arial" w:cs="Arial"/>
                <w:sz w:val="16"/>
                <w:lang w:val="en-GB"/>
              </w:rPr>
            </w:pPr>
            <w:r w:rsidRPr="00AC5F7B">
              <w:rPr>
                <w:rFonts w:eastAsia="Arial" w:cs="Arial"/>
                <w:sz w:val="16"/>
                <w:lang w:val="en-GB"/>
              </w:rPr>
              <w:t>20-24</w:t>
            </w:r>
          </w:p>
        </w:tc>
        <w:tc>
          <w:tcPr>
            <w:tcW w:w="1559" w:type="dxa"/>
            <w:vAlign w:val="bottom"/>
          </w:tcPr>
          <w:p w14:paraId="11AB1ECD" w14:textId="72025498" w:rsidR="00D965B0" w:rsidRPr="00AC5F7B" w:rsidRDefault="00D965B0" w:rsidP="00D965B0">
            <w:pPr>
              <w:jc w:val="right"/>
              <w:rPr>
                <w:rFonts w:eastAsia="Arial" w:cs="Arial"/>
                <w:sz w:val="16"/>
                <w:lang w:val="en-GB"/>
              </w:rPr>
            </w:pPr>
            <w:r w:rsidRPr="00AC5F7B">
              <w:rPr>
                <w:rFonts w:eastAsia="Arial" w:cs="Arial"/>
                <w:sz w:val="16"/>
                <w:lang w:val="en-GB"/>
              </w:rPr>
              <w:t>65.8% (53.6-77.9)</w:t>
            </w:r>
          </w:p>
        </w:tc>
        <w:tc>
          <w:tcPr>
            <w:tcW w:w="1701" w:type="dxa"/>
            <w:vAlign w:val="bottom"/>
          </w:tcPr>
          <w:p w14:paraId="1991D1A1" w14:textId="46E188AB" w:rsidR="00D965B0" w:rsidRPr="00AC5F7B" w:rsidRDefault="00D965B0" w:rsidP="00D965B0">
            <w:pPr>
              <w:jc w:val="right"/>
              <w:rPr>
                <w:rFonts w:eastAsia="Arial" w:cs="Arial"/>
                <w:sz w:val="16"/>
                <w:lang w:val="en-GB"/>
              </w:rPr>
            </w:pPr>
            <w:r w:rsidRPr="00AC5F7B">
              <w:rPr>
                <w:rFonts w:eastAsia="Arial" w:cs="Arial"/>
                <w:sz w:val="16"/>
                <w:lang w:val="en-GB"/>
              </w:rPr>
              <w:t>61.5% (44.2-78.8)</w:t>
            </w:r>
          </w:p>
        </w:tc>
        <w:tc>
          <w:tcPr>
            <w:tcW w:w="284" w:type="dxa"/>
            <w:vAlign w:val="center"/>
          </w:tcPr>
          <w:p w14:paraId="6CC95086" w14:textId="3130008C" w:rsidR="00D965B0" w:rsidRPr="00AC5F7B" w:rsidRDefault="00D965B0" w:rsidP="00D965B0">
            <w:pPr>
              <w:jc w:val="right"/>
              <w:rPr>
                <w:rFonts w:eastAsia="Arial" w:cs="Arial"/>
                <w:sz w:val="16"/>
                <w:lang w:val="en-GB"/>
              </w:rPr>
            </w:pPr>
          </w:p>
        </w:tc>
        <w:tc>
          <w:tcPr>
            <w:tcW w:w="1559" w:type="dxa"/>
            <w:vAlign w:val="bottom"/>
          </w:tcPr>
          <w:p w14:paraId="02230B69" w14:textId="08EF3F99" w:rsidR="00D965B0" w:rsidRPr="00AC5F7B" w:rsidRDefault="00D965B0" w:rsidP="00D965B0">
            <w:pPr>
              <w:jc w:val="right"/>
              <w:rPr>
                <w:rFonts w:eastAsia="Arial" w:cs="Arial"/>
                <w:sz w:val="16"/>
                <w:lang w:val="en-GB"/>
              </w:rPr>
            </w:pPr>
            <w:r w:rsidRPr="00AC5F7B">
              <w:rPr>
                <w:rFonts w:eastAsia="Arial" w:cs="Arial"/>
                <w:sz w:val="16"/>
                <w:lang w:val="en-GB"/>
              </w:rPr>
              <w:t>58.7% (46.7-70.6)</w:t>
            </w:r>
          </w:p>
        </w:tc>
        <w:tc>
          <w:tcPr>
            <w:tcW w:w="1701" w:type="dxa"/>
            <w:vAlign w:val="bottom"/>
          </w:tcPr>
          <w:p w14:paraId="15796FD2" w14:textId="5D678B40" w:rsidR="00D965B0" w:rsidRPr="00AC5F7B" w:rsidRDefault="00D965B0" w:rsidP="00D965B0">
            <w:pPr>
              <w:jc w:val="right"/>
              <w:rPr>
                <w:rFonts w:eastAsia="Arial" w:cs="Arial"/>
                <w:sz w:val="16"/>
                <w:lang w:val="en-GB"/>
              </w:rPr>
            </w:pPr>
            <w:r w:rsidRPr="00AC5F7B">
              <w:rPr>
                <w:rFonts w:eastAsia="Arial" w:cs="Arial"/>
                <w:sz w:val="16"/>
                <w:lang w:val="en-GB"/>
              </w:rPr>
              <w:t>58.4% (42.6-74.1)</w:t>
            </w:r>
          </w:p>
        </w:tc>
        <w:tc>
          <w:tcPr>
            <w:tcW w:w="284" w:type="dxa"/>
          </w:tcPr>
          <w:p w14:paraId="5067AF7C" w14:textId="77777777" w:rsidR="00D965B0" w:rsidRPr="00AC5F7B" w:rsidRDefault="00D965B0" w:rsidP="00D965B0">
            <w:pPr>
              <w:jc w:val="right"/>
              <w:rPr>
                <w:rFonts w:eastAsia="Arial" w:cs="Arial"/>
                <w:sz w:val="16"/>
                <w:lang w:val="en-GB"/>
              </w:rPr>
            </w:pPr>
          </w:p>
        </w:tc>
        <w:tc>
          <w:tcPr>
            <w:tcW w:w="1559" w:type="dxa"/>
            <w:vAlign w:val="bottom"/>
          </w:tcPr>
          <w:p w14:paraId="13223D7D" w14:textId="2B362C19" w:rsidR="00D965B0" w:rsidRPr="00AC5F7B" w:rsidRDefault="00D965B0" w:rsidP="00D965B0">
            <w:pPr>
              <w:jc w:val="right"/>
              <w:rPr>
                <w:rFonts w:eastAsia="Arial" w:cs="Arial"/>
                <w:sz w:val="16"/>
                <w:lang w:val="en-GB"/>
              </w:rPr>
            </w:pPr>
            <w:r w:rsidRPr="00AC5F7B">
              <w:rPr>
                <w:rFonts w:eastAsia="Arial" w:cs="Arial"/>
                <w:sz w:val="16"/>
                <w:lang w:val="en-GB"/>
              </w:rPr>
              <w:t>67.8% (55.8-79.7)</w:t>
            </w:r>
          </w:p>
        </w:tc>
        <w:tc>
          <w:tcPr>
            <w:tcW w:w="1701" w:type="dxa"/>
            <w:vAlign w:val="bottom"/>
          </w:tcPr>
          <w:p w14:paraId="09AAE0A8" w14:textId="5846949F" w:rsidR="00D965B0" w:rsidRPr="00AC5F7B" w:rsidRDefault="00D965B0" w:rsidP="00D965B0">
            <w:pPr>
              <w:jc w:val="right"/>
              <w:rPr>
                <w:rFonts w:eastAsia="Arial" w:cs="Arial"/>
                <w:sz w:val="16"/>
                <w:lang w:val="en-GB"/>
              </w:rPr>
            </w:pPr>
            <w:r w:rsidRPr="00AC5F7B">
              <w:rPr>
                <w:rFonts w:eastAsia="Arial" w:cs="Arial"/>
                <w:sz w:val="16"/>
                <w:lang w:val="en-GB"/>
              </w:rPr>
              <w:t>66.1% (49.8-82.4)</w:t>
            </w:r>
          </w:p>
        </w:tc>
      </w:tr>
      <w:tr w:rsidR="00D965B0" w:rsidRPr="00AC5F7B" w14:paraId="0E8469D6" w14:textId="7B7949CB" w:rsidTr="00D965B0">
        <w:tc>
          <w:tcPr>
            <w:tcW w:w="0" w:type="auto"/>
            <w:vAlign w:val="center"/>
          </w:tcPr>
          <w:p w14:paraId="793D183E" w14:textId="169C5EFC" w:rsidR="00D965B0" w:rsidRPr="00AC5F7B" w:rsidRDefault="00D965B0" w:rsidP="00D965B0">
            <w:pPr>
              <w:rPr>
                <w:rFonts w:eastAsia="Arial" w:cs="Arial"/>
                <w:sz w:val="16"/>
                <w:lang w:val="en-GB"/>
              </w:rPr>
            </w:pPr>
            <w:r w:rsidRPr="00AC5F7B">
              <w:rPr>
                <w:rFonts w:eastAsia="Arial" w:cs="Arial"/>
                <w:sz w:val="16"/>
                <w:lang w:val="en-GB"/>
              </w:rPr>
              <w:t>Men</w:t>
            </w:r>
          </w:p>
        </w:tc>
        <w:tc>
          <w:tcPr>
            <w:tcW w:w="1075" w:type="dxa"/>
            <w:vAlign w:val="center"/>
          </w:tcPr>
          <w:p w14:paraId="23EDD05C" w14:textId="07F4A2E9" w:rsidR="00D965B0" w:rsidRPr="00AC5F7B" w:rsidRDefault="00D965B0" w:rsidP="00D965B0">
            <w:pPr>
              <w:rPr>
                <w:rFonts w:eastAsia="Arial" w:cs="Arial"/>
                <w:sz w:val="16"/>
                <w:lang w:val="en-GB"/>
              </w:rPr>
            </w:pPr>
            <w:r w:rsidRPr="00AC5F7B">
              <w:rPr>
                <w:rFonts w:eastAsia="Arial" w:cs="Arial"/>
                <w:sz w:val="16"/>
                <w:lang w:val="en-GB"/>
              </w:rPr>
              <w:t>25-34</w:t>
            </w:r>
          </w:p>
        </w:tc>
        <w:tc>
          <w:tcPr>
            <w:tcW w:w="1559" w:type="dxa"/>
            <w:vAlign w:val="bottom"/>
          </w:tcPr>
          <w:p w14:paraId="37D809D8" w14:textId="2B81A262" w:rsidR="00D965B0" w:rsidRPr="00AC5F7B" w:rsidRDefault="00D965B0" w:rsidP="00D965B0">
            <w:pPr>
              <w:jc w:val="right"/>
              <w:rPr>
                <w:rFonts w:eastAsia="Arial" w:cs="Arial"/>
                <w:sz w:val="16"/>
                <w:lang w:val="en-GB"/>
              </w:rPr>
            </w:pPr>
            <w:r w:rsidRPr="00AC5F7B">
              <w:rPr>
                <w:rFonts w:eastAsia="Arial" w:cs="Arial"/>
                <w:sz w:val="16"/>
                <w:lang w:val="en-GB"/>
              </w:rPr>
              <w:t>83.0% (80.4-85.7)</w:t>
            </w:r>
          </w:p>
        </w:tc>
        <w:tc>
          <w:tcPr>
            <w:tcW w:w="1701" w:type="dxa"/>
            <w:vAlign w:val="bottom"/>
          </w:tcPr>
          <w:p w14:paraId="1AA2BEE7" w14:textId="5083362F" w:rsidR="00D965B0" w:rsidRPr="00AC5F7B" w:rsidRDefault="00D965B0" w:rsidP="00D965B0">
            <w:pPr>
              <w:jc w:val="right"/>
              <w:rPr>
                <w:rFonts w:eastAsia="Arial" w:cs="Arial"/>
                <w:sz w:val="16"/>
                <w:lang w:val="en-GB"/>
              </w:rPr>
            </w:pPr>
            <w:r w:rsidRPr="00AC5F7B">
              <w:rPr>
                <w:rFonts w:eastAsia="Arial" w:cs="Arial"/>
                <w:sz w:val="16"/>
                <w:lang w:val="en-GB"/>
              </w:rPr>
              <w:t>80.4% (76.6-84.2)</w:t>
            </w:r>
          </w:p>
        </w:tc>
        <w:tc>
          <w:tcPr>
            <w:tcW w:w="284" w:type="dxa"/>
            <w:vAlign w:val="center"/>
          </w:tcPr>
          <w:p w14:paraId="75FE7F1A" w14:textId="0A23CE01" w:rsidR="00D965B0" w:rsidRPr="00AC5F7B" w:rsidRDefault="00D965B0" w:rsidP="00D965B0">
            <w:pPr>
              <w:jc w:val="right"/>
              <w:rPr>
                <w:rFonts w:eastAsia="Arial" w:cs="Arial"/>
                <w:sz w:val="16"/>
                <w:lang w:val="en-GB"/>
              </w:rPr>
            </w:pPr>
          </w:p>
        </w:tc>
        <w:tc>
          <w:tcPr>
            <w:tcW w:w="1559" w:type="dxa"/>
            <w:vAlign w:val="bottom"/>
          </w:tcPr>
          <w:p w14:paraId="3F5F0E45" w14:textId="6855F8B4" w:rsidR="00D965B0" w:rsidRPr="00AC5F7B" w:rsidRDefault="00D965B0" w:rsidP="00D965B0">
            <w:pPr>
              <w:jc w:val="right"/>
              <w:rPr>
                <w:rFonts w:eastAsia="Arial" w:cs="Arial"/>
                <w:sz w:val="16"/>
                <w:lang w:val="en-GB"/>
              </w:rPr>
            </w:pPr>
            <w:r w:rsidRPr="00AC5F7B">
              <w:rPr>
                <w:rFonts w:eastAsia="Arial" w:cs="Arial"/>
                <w:sz w:val="16"/>
                <w:lang w:val="en-GB"/>
              </w:rPr>
              <w:t>80.3% (77.7-82.8)</w:t>
            </w:r>
          </w:p>
        </w:tc>
        <w:tc>
          <w:tcPr>
            <w:tcW w:w="1701" w:type="dxa"/>
            <w:vAlign w:val="bottom"/>
          </w:tcPr>
          <w:p w14:paraId="3CB3306D" w14:textId="45330528" w:rsidR="00D965B0" w:rsidRPr="00AC5F7B" w:rsidRDefault="00D965B0" w:rsidP="00D965B0">
            <w:pPr>
              <w:jc w:val="right"/>
              <w:rPr>
                <w:rFonts w:eastAsia="Arial" w:cs="Arial"/>
                <w:sz w:val="16"/>
                <w:lang w:val="en-GB"/>
              </w:rPr>
            </w:pPr>
            <w:r w:rsidRPr="00AC5F7B">
              <w:rPr>
                <w:rFonts w:eastAsia="Arial" w:cs="Arial"/>
                <w:sz w:val="16"/>
                <w:lang w:val="en-GB"/>
              </w:rPr>
              <w:t>78.7% (75.3-82.2)</w:t>
            </w:r>
          </w:p>
        </w:tc>
        <w:tc>
          <w:tcPr>
            <w:tcW w:w="284" w:type="dxa"/>
          </w:tcPr>
          <w:p w14:paraId="61D92CFC" w14:textId="77777777" w:rsidR="00D965B0" w:rsidRPr="00AC5F7B" w:rsidRDefault="00D965B0" w:rsidP="00D965B0">
            <w:pPr>
              <w:jc w:val="right"/>
              <w:rPr>
                <w:rFonts w:eastAsia="Arial" w:cs="Arial"/>
                <w:sz w:val="16"/>
                <w:lang w:val="en-GB"/>
              </w:rPr>
            </w:pPr>
          </w:p>
        </w:tc>
        <w:tc>
          <w:tcPr>
            <w:tcW w:w="1559" w:type="dxa"/>
            <w:vAlign w:val="bottom"/>
          </w:tcPr>
          <w:p w14:paraId="73DDC2D6" w14:textId="26C073ED" w:rsidR="00D965B0" w:rsidRPr="00AC5F7B" w:rsidRDefault="00D965B0" w:rsidP="00D965B0">
            <w:pPr>
              <w:jc w:val="right"/>
              <w:rPr>
                <w:rFonts w:eastAsia="Arial" w:cs="Arial"/>
                <w:sz w:val="16"/>
                <w:lang w:val="en-GB"/>
              </w:rPr>
            </w:pPr>
            <w:r w:rsidRPr="00AC5F7B">
              <w:rPr>
                <w:rFonts w:eastAsia="Arial" w:cs="Arial"/>
                <w:sz w:val="16"/>
                <w:lang w:val="en-GB"/>
              </w:rPr>
              <w:t>84.5% (82.0-87.0)</w:t>
            </w:r>
          </w:p>
        </w:tc>
        <w:tc>
          <w:tcPr>
            <w:tcW w:w="1701" w:type="dxa"/>
            <w:vAlign w:val="bottom"/>
          </w:tcPr>
          <w:p w14:paraId="7710FCDC" w14:textId="402C0E9C" w:rsidR="00D965B0" w:rsidRPr="00AC5F7B" w:rsidRDefault="00D965B0" w:rsidP="00D965B0">
            <w:pPr>
              <w:jc w:val="right"/>
              <w:rPr>
                <w:rFonts w:eastAsia="Arial" w:cs="Arial"/>
                <w:sz w:val="16"/>
                <w:lang w:val="en-GB"/>
              </w:rPr>
            </w:pPr>
            <w:r w:rsidRPr="00AC5F7B">
              <w:rPr>
                <w:rFonts w:eastAsia="Arial" w:cs="Arial"/>
                <w:sz w:val="16"/>
                <w:lang w:val="en-GB"/>
              </w:rPr>
              <w:t>81.7% (78.1-85.4)</w:t>
            </w:r>
          </w:p>
        </w:tc>
      </w:tr>
      <w:tr w:rsidR="00D965B0" w:rsidRPr="00AC5F7B" w14:paraId="0E6C7F3A" w14:textId="61C17789" w:rsidTr="00D965B0">
        <w:tc>
          <w:tcPr>
            <w:tcW w:w="0" w:type="auto"/>
            <w:vAlign w:val="center"/>
          </w:tcPr>
          <w:p w14:paraId="08DCE14E" w14:textId="78BDEADF" w:rsidR="00D965B0" w:rsidRPr="00AC5F7B" w:rsidRDefault="00D965B0" w:rsidP="00D965B0">
            <w:pPr>
              <w:rPr>
                <w:rFonts w:eastAsia="Arial" w:cs="Arial"/>
                <w:sz w:val="16"/>
                <w:lang w:val="en-GB"/>
              </w:rPr>
            </w:pPr>
            <w:r w:rsidRPr="00AC5F7B">
              <w:rPr>
                <w:rFonts w:eastAsia="Arial" w:cs="Arial"/>
                <w:sz w:val="16"/>
                <w:lang w:val="en-GB"/>
              </w:rPr>
              <w:t>Men</w:t>
            </w:r>
          </w:p>
        </w:tc>
        <w:tc>
          <w:tcPr>
            <w:tcW w:w="1075" w:type="dxa"/>
            <w:vAlign w:val="center"/>
          </w:tcPr>
          <w:p w14:paraId="5B0B7EE3" w14:textId="28E863DA" w:rsidR="00D965B0" w:rsidRPr="00AC5F7B" w:rsidRDefault="00D965B0" w:rsidP="00D965B0">
            <w:pPr>
              <w:rPr>
                <w:rFonts w:eastAsia="Arial" w:cs="Arial"/>
                <w:sz w:val="16"/>
                <w:lang w:val="en-GB"/>
              </w:rPr>
            </w:pPr>
            <w:r w:rsidRPr="00AC5F7B">
              <w:rPr>
                <w:rFonts w:eastAsia="Arial" w:cs="Arial"/>
                <w:sz w:val="16"/>
                <w:lang w:val="en-GB"/>
              </w:rPr>
              <w:t>35-44</w:t>
            </w:r>
          </w:p>
        </w:tc>
        <w:tc>
          <w:tcPr>
            <w:tcW w:w="1559" w:type="dxa"/>
            <w:vAlign w:val="bottom"/>
          </w:tcPr>
          <w:p w14:paraId="1CBC2768" w14:textId="445E28AA" w:rsidR="00D965B0" w:rsidRPr="00AC5F7B" w:rsidRDefault="00D965B0" w:rsidP="00D965B0">
            <w:pPr>
              <w:jc w:val="right"/>
              <w:rPr>
                <w:rFonts w:eastAsia="Arial" w:cs="Arial"/>
                <w:sz w:val="16"/>
                <w:lang w:val="en-GB"/>
              </w:rPr>
            </w:pPr>
            <w:r w:rsidRPr="00AC5F7B">
              <w:rPr>
                <w:rFonts w:eastAsia="Arial" w:cs="Arial"/>
                <w:sz w:val="16"/>
                <w:lang w:val="en-GB"/>
              </w:rPr>
              <w:t>84.6% (83.0-86.2)</w:t>
            </w:r>
          </w:p>
        </w:tc>
        <w:tc>
          <w:tcPr>
            <w:tcW w:w="1701" w:type="dxa"/>
            <w:vAlign w:val="bottom"/>
          </w:tcPr>
          <w:p w14:paraId="55147BB4" w14:textId="4430C7AC" w:rsidR="00D965B0" w:rsidRPr="00AC5F7B" w:rsidRDefault="00D965B0" w:rsidP="00D965B0">
            <w:pPr>
              <w:jc w:val="right"/>
              <w:rPr>
                <w:rFonts w:eastAsia="Arial" w:cs="Arial"/>
                <w:sz w:val="16"/>
                <w:lang w:val="en-GB"/>
              </w:rPr>
            </w:pPr>
            <w:r w:rsidRPr="00AC5F7B">
              <w:rPr>
                <w:rFonts w:eastAsia="Arial" w:cs="Arial"/>
                <w:sz w:val="16"/>
                <w:lang w:val="en-GB"/>
              </w:rPr>
              <w:t>81.3% (79.0-83.7)</w:t>
            </w:r>
          </w:p>
        </w:tc>
        <w:tc>
          <w:tcPr>
            <w:tcW w:w="284" w:type="dxa"/>
            <w:vAlign w:val="center"/>
          </w:tcPr>
          <w:p w14:paraId="794091DA" w14:textId="708262C8" w:rsidR="00D965B0" w:rsidRPr="00AC5F7B" w:rsidRDefault="00D965B0" w:rsidP="00D965B0">
            <w:pPr>
              <w:jc w:val="right"/>
              <w:rPr>
                <w:rFonts w:eastAsia="Arial" w:cs="Arial"/>
                <w:sz w:val="16"/>
                <w:lang w:val="en-GB"/>
              </w:rPr>
            </w:pPr>
          </w:p>
        </w:tc>
        <w:tc>
          <w:tcPr>
            <w:tcW w:w="1559" w:type="dxa"/>
            <w:vAlign w:val="bottom"/>
          </w:tcPr>
          <w:p w14:paraId="3D284691" w14:textId="51599B5C" w:rsidR="00D965B0" w:rsidRPr="00AC5F7B" w:rsidRDefault="00D965B0" w:rsidP="00D965B0">
            <w:pPr>
              <w:jc w:val="right"/>
              <w:rPr>
                <w:rFonts w:eastAsia="Arial" w:cs="Arial"/>
                <w:sz w:val="16"/>
                <w:lang w:val="en-GB"/>
              </w:rPr>
            </w:pPr>
            <w:r w:rsidRPr="00AC5F7B">
              <w:rPr>
                <w:rFonts w:eastAsia="Arial" w:cs="Arial"/>
                <w:sz w:val="16"/>
                <w:lang w:val="en-GB"/>
              </w:rPr>
              <w:t>81.1% (79.5-82.6)</w:t>
            </w:r>
          </w:p>
        </w:tc>
        <w:tc>
          <w:tcPr>
            <w:tcW w:w="1701" w:type="dxa"/>
            <w:vAlign w:val="bottom"/>
          </w:tcPr>
          <w:p w14:paraId="4D27F195" w14:textId="75A9EB5D" w:rsidR="00D965B0" w:rsidRPr="00AC5F7B" w:rsidRDefault="00D965B0" w:rsidP="00D965B0">
            <w:pPr>
              <w:jc w:val="right"/>
              <w:rPr>
                <w:rFonts w:eastAsia="Arial" w:cs="Arial"/>
                <w:sz w:val="16"/>
                <w:lang w:val="en-GB"/>
              </w:rPr>
            </w:pPr>
            <w:r w:rsidRPr="00AC5F7B">
              <w:rPr>
                <w:rFonts w:eastAsia="Arial" w:cs="Arial"/>
                <w:sz w:val="16"/>
                <w:lang w:val="en-GB"/>
              </w:rPr>
              <w:t>78.8% (76.8-80.8)</w:t>
            </w:r>
          </w:p>
        </w:tc>
        <w:tc>
          <w:tcPr>
            <w:tcW w:w="284" w:type="dxa"/>
          </w:tcPr>
          <w:p w14:paraId="7E8408D9" w14:textId="77777777" w:rsidR="00D965B0" w:rsidRPr="00AC5F7B" w:rsidRDefault="00D965B0" w:rsidP="00D965B0">
            <w:pPr>
              <w:jc w:val="right"/>
              <w:rPr>
                <w:rFonts w:eastAsia="Arial" w:cs="Arial"/>
                <w:sz w:val="16"/>
                <w:lang w:val="en-GB"/>
              </w:rPr>
            </w:pPr>
          </w:p>
        </w:tc>
        <w:tc>
          <w:tcPr>
            <w:tcW w:w="1559" w:type="dxa"/>
            <w:vAlign w:val="bottom"/>
          </w:tcPr>
          <w:p w14:paraId="17BBB3B4" w14:textId="75394365" w:rsidR="00D965B0" w:rsidRPr="00AC5F7B" w:rsidRDefault="00D965B0" w:rsidP="00D965B0">
            <w:pPr>
              <w:jc w:val="right"/>
              <w:rPr>
                <w:rFonts w:eastAsia="Arial" w:cs="Arial"/>
                <w:sz w:val="16"/>
                <w:lang w:val="en-GB"/>
              </w:rPr>
            </w:pPr>
            <w:r w:rsidRPr="00AC5F7B">
              <w:rPr>
                <w:rFonts w:eastAsia="Arial" w:cs="Arial"/>
                <w:sz w:val="16"/>
                <w:lang w:val="en-GB"/>
              </w:rPr>
              <w:t>85.7% (84.2-87.2)</w:t>
            </w:r>
          </w:p>
        </w:tc>
        <w:tc>
          <w:tcPr>
            <w:tcW w:w="1701" w:type="dxa"/>
            <w:vAlign w:val="bottom"/>
          </w:tcPr>
          <w:p w14:paraId="5613A719" w14:textId="30DB79E5" w:rsidR="00D965B0" w:rsidRPr="00AC5F7B" w:rsidRDefault="00D965B0" w:rsidP="00D965B0">
            <w:pPr>
              <w:jc w:val="right"/>
              <w:rPr>
                <w:rFonts w:eastAsia="Arial" w:cs="Arial"/>
                <w:sz w:val="16"/>
                <w:lang w:val="en-GB"/>
              </w:rPr>
            </w:pPr>
            <w:r w:rsidRPr="00AC5F7B">
              <w:rPr>
                <w:rFonts w:eastAsia="Arial" w:cs="Arial"/>
                <w:sz w:val="16"/>
                <w:lang w:val="en-GB"/>
              </w:rPr>
              <w:t>83.2% (81.2-85.2)</w:t>
            </w:r>
          </w:p>
        </w:tc>
      </w:tr>
      <w:tr w:rsidR="00D965B0" w:rsidRPr="00AC5F7B" w14:paraId="5D68430E" w14:textId="4AFE4C3D" w:rsidTr="00D965B0">
        <w:tc>
          <w:tcPr>
            <w:tcW w:w="0" w:type="auto"/>
            <w:vAlign w:val="center"/>
          </w:tcPr>
          <w:p w14:paraId="73599A5A" w14:textId="270C86F2" w:rsidR="00D965B0" w:rsidRPr="00AC5F7B" w:rsidRDefault="00D965B0" w:rsidP="00D965B0">
            <w:pPr>
              <w:rPr>
                <w:rFonts w:eastAsia="Arial" w:cs="Arial"/>
                <w:sz w:val="16"/>
                <w:lang w:val="en-GB"/>
              </w:rPr>
            </w:pPr>
            <w:r w:rsidRPr="00AC5F7B">
              <w:rPr>
                <w:rFonts w:eastAsia="Arial" w:cs="Arial"/>
                <w:sz w:val="16"/>
                <w:lang w:val="en-GB"/>
              </w:rPr>
              <w:t>Men</w:t>
            </w:r>
          </w:p>
        </w:tc>
        <w:tc>
          <w:tcPr>
            <w:tcW w:w="1075" w:type="dxa"/>
            <w:vAlign w:val="center"/>
          </w:tcPr>
          <w:p w14:paraId="6E4C65E5" w14:textId="26A1C503" w:rsidR="00D965B0" w:rsidRPr="00AC5F7B" w:rsidRDefault="00D965B0" w:rsidP="00D965B0">
            <w:pPr>
              <w:rPr>
                <w:rFonts w:eastAsia="Arial" w:cs="Arial"/>
                <w:sz w:val="16"/>
                <w:lang w:val="en-GB"/>
              </w:rPr>
            </w:pPr>
            <w:r w:rsidRPr="00AC5F7B">
              <w:rPr>
                <w:rFonts w:eastAsia="Arial" w:cs="Arial"/>
                <w:sz w:val="16"/>
                <w:lang w:val="en-GB"/>
              </w:rPr>
              <w:t>45-54</w:t>
            </w:r>
          </w:p>
        </w:tc>
        <w:tc>
          <w:tcPr>
            <w:tcW w:w="1559" w:type="dxa"/>
            <w:vAlign w:val="bottom"/>
          </w:tcPr>
          <w:p w14:paraId="4F835712" w14:textId="32306A3F" w:rsidR="00D965B0" w:rsidRPr="00AC5F7B" w:rsidRDefault="00D965B0" w:rsidP="00D965B0">
            <w:pPr>
              <w:jc w:val="right"/>
              <w:rPr>
                <w:rFonts w:eastAsia="Arial" w:cs="Arial"/>
                <w:sz w:val="16"/>
                <w:lang w:val="en-GB"/>
              </w:rPr>
            </w:pPr>
            <w:r w:rsidRPr="00AC5F7B">
              <w:rPr>
                <w:rFonts w:eastAsia="Arial" w:cs="Arial"/>
                <w:sz w:val="16"/>
                <w:lang w:val="en-GB"/>
              </w:rPr>
              <w:t>87.3% (85.9-88.7)</w:t>
            </w:r>
          </w:p>
        </w:tc>
        <w:tc>
          <w:tcPr>
            <w:tcW w:w="1701" w:type="dxa"/>
            <w:vAlign w:val="bottom"/>
          </w:tcPr>
          <w:p w14:paraId="16943723" w14:textId="3AC7F8F0" w:rsidR="00D965B0" w:rsidRPr="00AC5F7B" w:rsidRDefault="00D965B0" w:rsidP="00D965B0">
            <w:pPr>
              <w:jc w:val="right"/>
              <w:rPr>
                <w:rFonts w:eastAsia="Arial" w:cs="Arial"/>
                <w:sz w:val="16"/>
                <w:lang w:val="en-GB"/>
              </w:rPr>
            </w:pPr>
            <w:r w:rsidRPr="00AC5F7B">
              <w:rPr>
                <w:rFonts w:eastAsia="Arial" w:cs="Arial"/>
                <w:sz w:val="16"/>
                <w:lang w:val="en-GB"/>
              </w:rPr>
              <w:t>84.7% (82.7-86.7)</w:t>
            </w:r>
          </w:p>
        </w:tc>
        <w:tc>
          <w:tcPr>
            <w:tcW w:w="284" w:type="dxa"/>
            <w:vAlign w:val="center"/>
          </w:tcPr>
          <w:p w14:paraId="7CB0286C" w14:textId="0DDA9BB5" w:rsidR="00D965B0" w:rsidRPr="00AC5F7B" w:rsidRDefault="00D965B0" w:rsidP="00D965B0">
            <w:pPr>
              <w:jc w:val="right"/>
              <w:rPr>
                <w:rFonts w:eastAsia="Arial" w:cs="Arial"/>
                <w:sz w:val="16"/>
                <w:lang w:val="en-GB"/>
              </w:rPr>
            </w:pPr>
          </w:p>
        </w:tc>
        <w:tc>
          <w:tcPr>
            <w:tcW w:w="1559" w:type="dxa"/>
            <w:vAlign w:val="bottom"/>
          </w:tcPr>
          <w:p w14:paraId="0D0BC41A" w14:textId="12B751EA" w:rsidR="00D965B0" w:rsidRPr="00AC5F7B" w:rsidRDefault="00D965B0" w:rsidP="00D965B0">
            <w:pPr>
              <w:jc w:val="right"/>
              <w:rPr>
                <w:rFonts w:eastAsia="Arial" w:cs="Arial"/>
                <w:sz w:val="16"/>
                <w:lang w:val="en-GB"/>
              </w:rPr>
            </w:pPr>
            <w:r w:rsidRPr="00AC5F7B">
              <w:rPr>
                <w:rFonts w:eastAsia="Arial" w:cs="Arial"/>
                <w:sz w:val="16"/>
                <w:lang w:val="en-GB"/>
              </w:rPr>
              <w:t>83.7% (82.3-85.0)</w:t>
            </w:r>
          </w:p>
        </w:tc>
        <w:tc>
          <w:tcPr>
            <w:tcW w:w="1701" w:type="dxa"/>
            <w:vAlign w:val="bottom"/>
          </w:tcPr>
          <w:p w14:paraId="176EDF82" w14:textId="1DCE2CB1" w:rsidR="00D965B0" w:rsidRPr="00AC5F7B" w:rsidRDefault="00D965B0" w:rsidP="00D965B0">
            <w:pPr>
              <w:jc w:val="right"/>
              <w:rPr>
                <w:rFonts w:eastAsia="Arial" w:cs="Arial"/>
                <w:sz w:val="16"/>
                <w:lang w:val="en-GB"/>
              </w:rPr>
            </w:pPr>
            <w:r w:rsidRPr="00AC5F7B">
              <w:rPr>
                <w:rFonts w:eastAsia="Arial" w:cs="Arial"/>
                <w:sz w:val="16"/>
                <w:lang w:val="en-GB"/>
              </w:rPr>
              <w:t>81.1% (79.3-82.9)</w:t>
            </w:r>
          </w:p>
        </w:tc>
        <w:tc>
          <w:tcPr>
            <w:tcW w:w="284" w:type="dxa"/>
          </w:tcPr>
          <w:p w14:paraId="015581B6" w14:textId="77777777" w:rsidR="00D965B0" w:rsidRPr="00AC5F7B" w:rsidRDefault="00D965B0" w:rsidP="00D965B0">
            <w:pPr>
              <w:jc w:val="right"/>
              <w:rPr>
                <w:rFonts w:eastAsia="Arial" w:cs="Arial"/>
                <w:sz w:val="16"/>
                <w:lang w:val="en-GB"/>
              </w:rPr>
            </w:pPr>
          </w:p>
        </w:tc>
        <w:tc>
          <w:tcPr>
            <w:tcW w:w="1559" w:type="dxa"/>
            <w:vAlign w:val="bottom"/>
          </w:tcPr>
          <w:p w14:paraId="1E5E408E" w14:textId="6EE017F0" w:rsidR="00D965B0" w:rsidRPr="00AC5F7B" w:rsidRDefault="00D965B0" w:rsidP="00D965B0">
            <w:pPr>
              <w:jc w:val="right"/>
              <w:rPr>
                <w:rFonts w:eastAsia="Arial" w:cs="Arial"/>
                <w:sz w:val="16"/>
                <w:lang w:val="en-GB"/>
              </w:rPr>
            </w:pPr>
            <w:r w:rsidRPr="00AC5F7B">
              <w:rPr>
                <w:rFonts w:eastAsia="Arial" w:cs="Arial"/>
                <w:sz w:val="16"/>
                <w:lang w:val="en-GB"/>
              </w:rPr>
              <w:t>88.8% (87.6-90.1)</w:t>
            </w:r>
          </w:p>
        </w:tc>
        <w:tc>
          <w:tcPr>
            <w:tcW w:w="1701" w:type="dxa"/>
            <w:vAlign w:val="bottom"/>
          </w:tcPr>
          <w:p w14:paraId="18BF980E" w14:textId="2603328C" w:rsidR="00D965B0" w:rsidRPr="00AC5F7B" w:rsidRDefault="00D965B0" w:rsidP="00D965B0">
            <w:pPr>
              <w:jc w:val="right"/>
              <w:rPr>
                <w:rFonts w:eastAsia="Arial" w:cs="Arial"/>
                <w:sz w:val="16"/>
                <w:lang w:val="en-GB"/>
              </w:rPr>
            </w:pPr>
            <w:r w:rsidRPr="00AC5F7B">
              <w:rPr>
                <w:rFonts w:eastAsia="Arial" w:cs="Arial"/>
                <w:sz w:val="16"/>
                <w:lang w:val="en-GB"/>
              </w:rPr>
              <w:t>86.8% (85.2-88.5)</w:t>
            </w:r>
          </w:p>
        </w:tc>
      </w:tr>
      <w:tr w:rsidR="00D965B0" w:rsidRPr="00AC5F7B" w14:paraId="378F3A4B" w14:textId="0939070A" w:rsidTr="00D965B0">
        <w:tc>
          <w:tcPr>
            <w:tcW w:w="0" w:type="auto"/>
            <w:vAlign w:val="center"/>
          </w:tcPr>
          <w:p w14:paraId="03E14E80" w14:textId="6229D6DE" w:rsidR="00D965B0" w:rsidRPr="00AC5F7B" w:rsidRDefault="00D965B0" w:rsidP="00D965B0">
            <w:pPr>
              <w:rPr>
                <w:rFonts w:eastAsia="Arial" w:cs="Arial"/>
                <w:sz w:val="16"/>
                <w:lang w:val="en-GB"/>
              </w:rPr>
            </w:pPr>
            <w:r w:rsidRPr="00AC5F7B">
              <w:rPr>
                <w:rFonts w:eastAsia="Arial" w:cs="Arial"/>
                <w:sz w:val="16"/>
                <w:lang w:val="en-GB"/>
              </w:rPr>
              <w:t>Men</w:t>
            </w:r>
          </w:p>
        </w:tc>
        <w:tc>
          <w:tcPr>
            <w:tcW w:w="1075" w:type="dxa"/>
            <w:vAlign w:val="center"/>
          </w:tcPr>
          <w:p w14:paraId="5D06ECA0" w14:textId="7A24F104" w:rsidR="00D965B0" w:rsidRPr="00AC5F7B" w:rsidRDefault="00D965B0" w:rsidP="00D965B0">
            <w:pPr>
              <w:rPr>
                <w:rFonts w:eastAsia="Arial" w:cs="Arial"/>
                <w:sz w:val="16"/>
                <w:lang w:val="en-GB"/>
              </w:rPr>
            </w:pPr>
            <w:r w:rsidRPr="00AC5F7B">
              <w:rPr>
                <w:rFonts w:eastAsia="Arial" w:cs="Arial"/>
                <w:sz w:val="16"/>
                <w:lang w:val="en-GB"/>
              </w:rPr>
              <w:t>55-64</w:t>
            </w:r>
          </w:p>
        </w:tc>
        <w:tc>
          <w:tcPr>
            <w:tcW w:w="1559" w:type="dxa"/>
            <w:vAlign w:val="bottom"/>
          </w:tcPr>
          <w:p w14:paraId="758D32E1" w14:textId="7B8EA3BE" w:rsidR="00D965B0" w:rsidRPr="00AC5F7B" w:rsidRDefault="00D965B0" w:rsidP="00D965B0">
            <w:pPr>
              <w:jc w:val="right"/>
              <w:rPr>
                <w:rFonts w:eastAsia="Arial" w:cs="Arial"/>
                <w:sz w:val="16"/>
                <w:lang w:val="en-GB"/>
              </w:rPr>
            </w:pPr>
            <w:r w:rsidRPr="00AC5F7B">
              <w:rPr>
                <w:rFonts w:eastAsia="Arial" w:cs="Arial"/>
                <w:sz w:val="16"/>
                <w:lang w:val="en-GB"/>
              </w:rPr>
              <w:t>88.7% (87.1-90.3)</w:t>
            </w:r>
          </w:p>
        </w:tc>
        <w:tc>
          <w:tcPr>
            <w:tcW w:w="1701" w:type="dxa"/>
            <w:vAlign w:val="bottom"/>
          </w:tcPr>
          <w:p w14:paraId="4D2B63B1" w14:textId="08AAC898" w:rsidR="00D965B0" w:rsidRPr="00AC5F7B" w:rsidRDefault="00D965B0" w:rsidP="00D965B0">
            <w:pPr>
              <w:jc w:val="right"/>
              <w:rPr>
                <w:rFonts w:eastAsia="Arial" w:cs="Arial"/>
                <w:sz w:val="16"/>
                <w:lang w:val="en-GB"/>
              </w:rPr>
            </w:pPr>
            <w:r w:rsidRPr="00AC5F7B">
              <w:rPr>
                <w:rFonts w:eastAsia="Arial" w:cs="Arial"/>
                <w:sz w:val="16"/>
                <w:lang w:val="en-GB"/>
              </w:rPr>
              <w:t>87.6% (85.5-89.8)</w:t>
            </w:r>
          </w:p>
        </w:tc>
        <w:tc>
          <w:tcPr>
            <w:tcW w:w="284" w:type="dxa"/>
            <w:vAlign w:val="center"/>
          </w:tcPr>
          <w:p w14:paraId="44E5CC49" w14:textId="4F13FF06" w:rsidR="00D965B0" w:rsidRPr="00AC5F7B" w:rsidRDefault="00D965B0" w:rsidP="00D965B0">
            <w:pPr>
              <w:jc w:val="right"/>
              <w:rPr>
                <w:rFonts w:eastAsia="Arial" w:cs="Arial"/>
                <w:sz w:val="16"/>
                <w:lang w:val="en-GB"/>
              </w:rPr>
            </w:pPr>
          </w:p>
        </w:tc>
        <w:tc>
          <w:tcPr>
            <w:tcW w:w="1559" w:type="dxa"/>
            <w:vAlign w:val="bottom"/>
          </w:tcPr>
          <w:p w14:paraId="3EDAF1C0" w14:textId="09953C00" w:rsidR="00D965B0" w:rsidRPr="00AC5F7B" w:rsidRDefault="00D965B0" w:rsidP="00D965B0">
            <w:pPr>
              <w:jc w:val="right"/>
              <w:rPr>
                <w:rFonts w:eastAsia="Arial" w:cs="Arial"/>
                <w:sz w:val="16"/>
                <w:lang w:val="en-GB"/>
              </w:rPr>
            </w:pPr>
            <w:r w:rsidRPr="00AC5F7B">
              <w:rPr>
                <w:rFonts w:eastAsia="Arial" w:cs="Arial"/>
                <w:sz w:val="16"/>
                <w:lang w:val="en-GB"/>
              </w:rPr>
              <w:t>84.2% (82.5-85.9)</w:t>
            </w:r>
          </w:p>
        </w:tc>
        <w:tc>
          <w:tcPr>
            <w:tcW w:w="1701" w:type="dxa"/>
            <w:vAlign w:val="bottom"/>
          </w:tcPr>
          <w:p w14:paraId="7079156F" w14:textId="3D2B7A3B" w:rsidR="00D965B0" w:rsidRPr="00AC5F7B" w:rsidRDefault="00D965B0" w:rsidP="00D965B0">
            <w:pPr>
              <w:jc w:val="right"/>
              <w:rPr>
                <w:rFonts w:eastAsia="Arial" w:cs="Arial"/>
                <w:sz w:val="16"/>
                <w:lang w:val="en-GB"/>
              </w:rPr>
            </w:pPr>
            <w:r w:rsidRPr="00AC5F7B">
              <w:rPr>
                <w:rFonts w:eastAsia="Arial" w:cs="Arial"/>
                <w:sz w:val="16"/>
                <w:lang w:val="en-GB"/>
              </w:rPr>
              <w:t>83.6% (81.4-85.7)</w:t>
            </w:r>
          </w:p>
        </w:tc>
        <w:tc>
          <w:tcPr>
            <w:tcW w:w="284" w:type="dxa"/>
          </w:tcPr>
          <w:p w14:paraId="52B67A20" w14:textId="77777777" w:rsidR="00D965B0" w:rsidRPr="00AC5F7B" w:rsidRDefault="00D965B0" w:rsidP="00D965B0">
            <w:pPr>
              <w:jc w:val="right"/>
              <w:rPr>
                <w:rFonts w:eastAsia="Arial" w:cs="Arial"/>
                <w:sz w:val="16"/>
                <w:lang w:val="en-GB"/>
              </w:rPr>
            </w:pPr>
          </w:p>
        </w:tc>
        <w:tc>
          <w:tcPr>
            <w:tcW w:w="1559" w:type="dxa"/>
            <w:vAlign w:val="bottom"/>
          </w:tcPr>
          <w:p w14:paraId="32C959DE" w14:textId="63B6EF1D" w:rsidR="00D965B0" w:rsidRPr="00AC5F7B" w:rsidRDefault="00D965B0" w:rsidP="00D965B0">
            <w:pPr>
              <w:jc w:val="right"/>
              <w:rPr>
                <w:rFonts w:eastAsia="Arial" w:cs="Arial"/>
                <w:sz w:val="16"/>
                <w:lang w:val="en-GB"/>
              </w:rPr>
            </w:pPr>
            <w:r w:rsidRPr="00AC5F7B">
              <w:rPr>
                <w:rFonts w:eastAsia="Arial" w:cs="Arial"/>
                <w:sz w:val="16"/>
                <w:lang w:val="en-GB"/>
              </w:rPr>
              <w:t>90.2% (88.7-91.7)</w:t>
            </w:r>
          </w:p>
        </w:tc>
        <w:tc>
          <w:tcPr>
            <w:tcW w:w="1701" w:type="dxa"/>
            <w:vAlign w:val="bottom"/>
          </w:tcPr>
          <w:p w14:paraId="6BCFB5B7" w14:textId="7C000598" w:rsidR="00D965B0" w:rsidRPr="00AC5F7B" w:rsidRDefault="00D965B0" w:rsidP="00D965B0">
            <w:pPr>
              <w:jc w:val="right"/>
              <w:rPr>
                <w:rFonts w:eastAsia="Arial" w:cs="Arial"/>
                <w:sz w:val="16"/>
                <w:lang w:val="en-GB"/>
              </w:rPr>
            </w:pPr>
            <w:r w:rsidRPr="00AC5F7B">
              <w:rPr>
                <w:rFonts w:eastAsia="Arial" w:cs="Arial"/>
                <w:sz w:val="16"/>
                <w:lang w:val="en-GB"/>
              </w:rPr>
              <w:t>89.9% (88.1-91.7)</w:t>
            </w:r>
          </w:p>
        </w:tc>
      </w:tr>
      <w:tr w:rsidR="00D965B0" w:rsidRPr="00AC5F7B" w14:paraId="04566096" w14:textId="1A7B1855" w:rsidTr="00D965B0">
        <w:tc>
          <w:tcPr>
            <w:tcW w:w="0" w:type="auto"/>
            <w:vAlign w:val="center"/>
          </w:tcPr>
          <w:p w14:paraId="0CBC23D8" w14:textId="062CF5EC" w:rsidR="00D965B0" w:rsidRPr="00AC5F7B" w:rsidRDefault="00D965B0" w:rsidP="00D965B0">
            <w:pPr>
              <w:rPr>
                <w:rFonts w:eastAsia="Arial" w:cs="Arial"/>
                <w:sz w:val="16"/>
                <w:lang w:val="en-GB"/>
              </w:rPr>
            </w:pPr>
            <w:r w:rsidRPr="00AC5F7B">
              <w:rPr>
                <w:rFonts w:eastAsia="Arial" w:cs="Arial"/>
                <w:sz w:val="16"/>
                <w:lang w:val="en-GB"/>
              </w:rPr>
              <w:t>Men</w:t>
            </w:r>
          </w:p>
        </w:tc>
        <w:tc>
          <w:tcPr>
            <w:tcW w:w="1075" w:type="dxa"/>
            <w:vAlign w:val="center"/>
          </w:tcPr>
          <w:p w14:paraId="2D63FC4E" w14:textId="05E3130A" w:rsidR="00D965B0" w:rsidRPr="00AC5F7B" w:rsidRDefault="00D965B0" w:rsidP="00D965B0">
            <w:pPr>
              <w:rPr>
                <w:rFonts w:eastAsia="Arial" w:cs="Arial"/>
                <w:sz w:val="16"/>
                <w:lang w:val="en-GB"/>
              </w:rPr>
            </w:pPr>
            <w:r w:rsidRPr="00AC5F7B">
              <w:rPr>
                <w:rFonts w:eastAsia="Arial" w:cs="Arial"/>
                <w:sz w:val="16"/>
                <w:lang w:val="en-GB"/>
              </w:rPr>
              <w:t>65+</w:t>
            </w:r>
          </w:p>
        </w:tc>
        <w:tc>
          <w:tcPr>
            <w:tcW w:w="1559" w:type="dxa"/>
            <w:vAlign w:val="bottom"/>
          </w:tcPr>
          <w:p w14:paraId="28B7CBB8" w14:textId="0D9A0808" w:rsidR="00D965B0" w:rsidRPr="00AC5F7B" w:rsidRDefault="00D965B0" w:rsidP="00D965B0">
            <w:pPr>
              <w:jc w:val="right"/>
              <w:rPr>
                <w:rFonts w:eastAsia="Arial" w:cs="Arial"/>
                <w:sz w:val="16"/>
                <w:lang w:val="en-GB"/>
              </w:rPr>
            </w:pPr>
            <w:r w:rsidRPr="00AC5F7B">
              <w:rPr>
                <w:rFonts w:eastAsia="Arial" w:cs="Arial"/>
                <w:sz w:val="16"/>
                <w:lang w:val="en-GB"/>
              </w:rPr>
              <w:t>90.6% (87.4-93.9)</w:t>
            </w:r>
          </w:p>
        </w:tc>
        <w:tc>
          <w:tcPr>
            <w:tcW w:w="1701" w:type="dxa"/>
            <w:vAlign w:val="bottom"/>
          </w:tcPr>
          <w:p w14:paraId="4F34B5D1" w14:textId="5716B623" w:rsidR="00D965B0" w:rsidRPr="00AC5F7B" w:rsidRDefault="00D965B0" w:rsidP="00D965B0">
            <w:pPr>
              <w:jc w:val="right"/>
              <w:rPr>
                <w:rFonts w:eastAsia="Arial" w:cs="Arial"/>
                <w:sz w:val="16"/>
                <w:lang w:val="en-GB"/>
              </w:rPr>
            </w:pPr>
            <w:r w:rsidRPr="00AC5F7B">
              <w:rPr>
                <w:rFonts w:eastAsia="Arial" w:cs="Arial"/>
                <w:sz w:val="16"/>
                <w:lang w:val="en-GB"/>
              </w:rPr>
              <w:t>88.9% (84.1-93.7)</w:t>
            </w:r>
          </w:p>
        </w:tc>
        <w:tc>
          <w:tcPr>
            <w:tcW w:w="284" w:type="dxa"/>
            <w:vAlign w:val="center"/>
          </w:tcPr>
          <w:p w14:paraId="2E0F18CD" w14:textId="149C6754" w:rsidR="00D965B0" w:rsidRPr="00AC5F7B" w:rsidRDefault="00D965B0" w:rsidP="00D965B0">
            <w:pPr>
              <w:jc w:val="right"/>
              <w:rPr>
                <w:rFonts w:eastAsia="Arial" w:cs="Arial"/>
                <w:sz w:val="16"/>
                <w:lang w:val="en-GB"/>
              </w:rPr>
            </w:pPr>
          </w:p>
        </w:tc>
        <w:tc>
          <w:tcPr>
            <w:tcW w:w="1559" w:type="dxa"/>
            <w:vAlign w:val="bottom"/>
          </w:tcPr>
          <w:p w14:paraId="14374AD7" w14:textId="47FD060B" w:rsidR="00D965B0" w:rsidRPr="00AC5F7B" w:rsidRDefault="00D965B0" w:rsidP="00D965B0">
            <w:pPr>
              <w:jc w:val="right"/>
              <w:rPr>
                <w:rFonts w:eastAsia="Arial" w:cs="Arial"/>
                <w:sz w:val="16"/>
                <w:lang w:val="en-GB"/>
              </w:rPr>
            </w:pPr>
            <w:r w:rsidRPr="00AC5F7B">
              <w:rPr>
                <w:rFonts w:eastAsia="Arial" w:cs="Arial"/>
                <w:sz w:val="16"/>
                <w:lang w:val="en-GB"/>
              </w:rPr>
              <w:t>87.3% (83.8-90.8)</w:t>
            </w:r>
          </w:p>
        </w:tc>
        <w:tc>
          <w:tcPr>
            <w:tcW w:w="1701" w:type="dxa"/>
            <w:vAlign w:val="bottom"/>
          </w:tcPr>
          <w:p w14:paraId="283ECFD5" w14:textId="50DDC151" w:rsidR="00D965B0" w:rsidRPr="00AC5F7B" w:rsidRDefault="00D965B0" w:rsidP="00D965B0">
            <w:pPr>
              <w:jc w:val="right"/>
              <w:rPr>
                <w:rFonts w:eastAsia="Arial" w:cs="Arial"/>
                <w:sz w:val="16"/>
                <w:lang w:val="en-GB"/>
              </w:rPr>
            </w:pPr>
            <w:r w:rsidRPr="00AC5F7B">
              <w:rPr>
                <w:rFonts w:eastAsia="Arial" w:cs="Arial"/>
                <w:sz w:val="16"/>
                <w:lang w:val="en-GB"/>
              </w:rPr>
              <w:t>86.1% (81.3-90.8)</w:t>
            </w:r>
          </w:p>
        </w:tc>
        <w:tc>
          <w:tcPr>
            <w:tcW w:w="284" w:type="dxa"/>
          </w:tcPr>
          <w:p w14:paraId="3E3523B7" w14:textId="77777777" w:rsidR="00D965B0" w:rsidRPr="00AC5F7B" w:rsidRDefault="00D965B0" w:rsidP="00D965B0">
            <w:pPr>
              <w:jc w:val="right"/>
              <w:rPr>
                <w:rFonts w:eastAsia="Arial" w:cs="Arial"/>
                <w:sz w:val="16"/>
                <w:lang w:val="en-GB"/>
              </w:rPr>
            </w:pPr>
          </w:p>
        </w:tc>
        <w:tc>
          <w:tcPr>
            <w:tcW w:w="1559" w:type="dxa"/>
            <w:vAlign w:val="bottom"/>
          </w:tcPr>
          <w:p w14:paraId="40B5F8DE" w14:textId="27E3A529" w:rsidR="00D965B0" w:rsidRPr="00AC5F7B" w:rsidRDefault="00D965B0" w:rsidP="00D965B0">
            <w:pPr>
              <w:jc w:val="right"/>
              <w:rPr>
                <w:rFonts w:eastAsia="Arial" w:cs="Arial"/>
                <w:sz w:val="16"/>
                <w:lang w:val="en-GB"/>
              </w:rPr>
            </w:pPr>
            <w:r w:rsidRPr="00AC5F7B">
              <w:rPr>
                <w:rFonts w:eastAsia="Arial" w:cs="Arial"/>
                <w:sz w:val="16"/>
                <w:lang w:val="en-GB"/>
              </w:rPr>
              <w:t>92.2% (89.3-95.2)</w:t>
            </w:r>
          </w:p>
        </w:tc>
        <w:tc>
          <w:tcPr>
            <w:tcW w:w="1701" w:type="dxa"/>
            <w:vAlign w:val="bottom"/>
          </w:tcPr>
          <w:p w14:paraId="7F612940" w14:textId="6343E2FE" w:rsidR="00D965B0" w:rsidRPr="00AC5F7B" w:rsidRDefault="00D965B0" w:rsidP="00D965B0">
            <w:pPr>
              <w:jc w:val="right"/>
              <w:rPr>
                <w:rFonts w:eastAsia="Arial" w:cs="Arial"/>
                <w:sz w:val="16"/>
                <w:lang w:val="en-GB"/>
              </w:rPr>
            </w:pPr>
            <w:r w:rsidRPr="00AC5F7B">
              <w:rPr>
                <w:rFonts w:eastAsia="Arial" w:cs="Arial"/>
                <w:sz w:val="16"/>
                <w:lang w:val="en-GB"/>
              </w:rPr>
              <w:t>90.6% (86.2-94.9)</w:t>
            </w:r>
          </w:p>
        </w:tc>
      </w:tr>
      <w:tr w:rsidR="00D965B0" w:rsidRPr="00AC5F7B" w14:paraId="75DA896C" w14:textId="4D787B2E" w:rsidTr="00D965B0">
        <w:tc>
          <w:tcPr>
            <w:tcW w:w="0" w:type="auto"/>
            <w:vAlign w:val="center"/>
          </w:tcPr>
          <w:p w14:paraId="633D5E02" w14:textId="2A9B7F88" w:rsidR="00D965B0" w:rsidRPr="00AC5F7B" w:rsidRDefault="00D965B0" w:rsidP="00D965B0">
            <w:pPr>
              <w:rPr>
                <w:rFonts w:eastAsia="Arial" w:cs="Arial"/>
                <w:sz w:val="16"/>
                <w:lang w:val="en-GB"/>
              </w:rPr>
            </w:pPr>
            <w:r w:rsidRPr="00AC5F7B">
              <w:rPr>
                <w:rFonts w:eastAsia="Arial" w:cs="Arial"/>
                <w:sz w:val="16"/>
                <w:lang w:val="en-GB"/>
              </w:rPr>
              <w:t>Women</w:t>
            </w:r>
          </w:p>
        </w:tc>
        <w:tc>
          <w:tcPr>
            <w:tcW w:w="1075" w:type="dxa"/>
            <w:vAlign w:val="center"/>
          </w:tcPr>
          <w:p w14:paraId="444C6285" w14:textId="2A78552E" w:rsidR="00D965B0" w:rsidRPr="00AC5F7B" w:rsidRDefault="00D965B0" w:rsidP="00D965B0">
            <w:pPr>
              <w:rPr>
                <w:rFonts w:eastAsia="Arial" w:cs="Arial"/>
                <w:sz w:val="16"/>
                <w:lang w:val="en-GB"/>
              </w:rPr>
            </w:pPr>
            <w:r w:rsidRPr="00AC5F7B">
              <w:rPr>
                <w:rFonts w:eastAsia="Arial" w:cs="Arial"/>
                <w:sz w:val="16"/>
                <w:lang w:val="en-GB"/>
              </w:rPr>
              <w:t>15-19</w:t>
            </w:r>
          </w:p>
        </w:tc>
        <w:tc>
          <w:tcPr>
            <w:tcW w:w="1559" w:type="dxa"/>
            <w:vAlign w:val="bottom"/>
          </w:tcPr>
          <w:p w14:paraId="416C6275" w14:textId="5BEB055E" w:rsidR="00D965B0" w:rsidRPr="00AC5F7B" w:rsidRDefault="00D965B0" w:rsidP="00D965B0">
            <w:pPr>
              <w:jc w:val="right"/>
              <w:rPr>
                <w:rFonts w:eastAsia="Arial" w:cs="Arial"/>
                <w:sz w:val="16"/>
                <w:lang w:val="en-GB"/>
              </w:rPr>
            </w:pPr>
            <w:r w:rsidRPr="00AC5F7B">
              <w:rPr>
                <w:rFonts w:eastAsia="Arial" w:cs="Arial"/>
                <w:sz w:val="16"/>
                <w:lang w:val="en-GB"/>
              </w:rPr>
              <w:t>56.7% (46.0-67.4)</w:t>
            </w:r>
          </w:p>
        </w:tc>
        <w:tc>
          <w:tcPr>
            <w:tcW w:w="1701" w:type="dxa"/>
            <w:vAlign w:val="bottom"/>
          </w:tcPr>
          <w:p w14:paraId="7609E9AF" w14:textId="10664C87" w:rsidR="00D965B0" w:rsidRPr="00AC5F7B" w:rsidRDefault="00D965B0" w:rsidP="00D965B0">
            <w:pPr>
              <w:jc w:val="right"/>
              <w:rPr>
                <w:rFonts w:eastAsia="Arial" w:cs="Arial"/>
                <w:sz w:val="16"/>
                <w:lang w:val="en-GB"/>
              </w:rPr>
            </w:pPr>
            <w:r w:rsidRPr="00AC5F7B">
              <w:rPr>
                <w:rFonts w:eastAsia="Arial" w:cs="Arial"/>
                <w:sz w:val="16"/>
                <w:lang w:val="en-GB"/>
              </w:rPr>
              <w:t>53.2% (39.4-67.1)</w:t>
            </w:r>
          </w:p>
        </w:tc>
        <w:tc>
          <w:tcPr>
            <w:tcW w:w="284" w:type="dxa"/>
            <w:vAlign w:val="center"/>
          </w:tcPr>
          <w:p w14:paraId="7556CDD7" w14:textId="77777777" w:rsidR="00D965B0" w:rsidRPr="00AC5F7B" w:rsidRDefault="00D965B0" w:rsidP="00D965B0">
            <w:pPr>
              <w:jc w:val="right"/>
              <w:rPr>
                <w:rFonts w:eastAsia="Arial" w:cs="Arial"/>
                <w:sz w:val="16"/>
                <w:lang w:val="en-GB"/>
              </w:rPr>
            </w:pPr>
          </w:p>
        </w:tc>
        <w:tc>
          <w:tcPr>
            <w:tcW w:w="1559" w:type="dxa"/>
            <w:vAlign w:val="bottom"/>
          </w:tcPr>
          <w:p w14:paraId="1E23A745" w14:textId="664E1ACA" w:rsidR="00D965B0" w:rsidRPr="00AC5F7B" w:rsidRDefault="00D965B0" w:rsidP="00D965B0">
            <w:pPr>
              <w:jc w:val="right"/>
              <w:rPr>
                <w:rFonts w:eastAsia="Arial" w:cs="Arial"/>
                <w:sz w:val="16"/>
                <w:lang w:val="en-GB"/>
              </w:rPr>
            </w:pPr>
            <w:r w:rsidRPr="00AC5F7B">
              <w:rPr>
                <w:rFonts w:eastAsia="Arial" w:cs="Arial"/>
                <w:sz w:val="16"/>
                <w:lang w:val="en-GB"/>
              </w:rPr>
              <w:t>48.6% (38.7-58.5)</w:t>
            </w:r>
          </w:p>
        </w:tc>
        <w:tc>
          <w:tcPr>
            <w:tcW w:w="1701" w:type="dxa"/>
            <w:vAlign w:val="bottom"/>
          </w:tcPr>
          <w:p w14:paraId="58D4C6C6" w14:textId="5D669378" w:rsidR="00D965B0" w:rsidRPr="00AC5F7B" w:rsidRDefault="00D965B0" w:rsidP="00D965B0">
            <w:pPr>
              <w:jc w:val="right"/>
              <w:rPr>
                <w:rFonts w:eastAsia="Arial" w:cs="Arial"/>
                <w:sz w:val="16"/>
                <w:lang w:val="en-GB"/>
              </w:rPr>
            </w:pPr>
            <w:r w:rsidRPr="00AC5F7B">
              <w:rPr>
                <w:rFonts w:eastAsia="Arial" w:cs="Arial"/>
                <w:sz w:val="16"/>
                <w:lang w:val="en-GB"/>
              </w:rPr>
              <w:t>46.4% (33.9-59.0)</w:t>
            </w:r>
          </w:p>
        </w:tc>
        <w:tc>
          <w:tcPr>
            <w:tcW w:w="284" w:type="dxa"/>
          </w:tcPr>
          <w:p w14:paraId="1FC2A617" w14:textId="77777777" w:rsidR="00D965B0" w:rsidRPr="00AC5F7B" w:rsidRDefault="00D965B0" w:rsidP="00D965B0">
            <w:pPr>
              <w:jc w:val="right"/>
              <w:rPr>
                <w:rFonts w:eastAsia="Arial" w:cs="Arial"/>
                <w:sz w:val="16"/>
                <w:lang w:val="en-GB"/>
              </w:rPr>
            </w:pPr>
          </w:p>
        </w:tc>
        <w:tc>
          <w:tcPr>
            <w:tcW w:w="1559" w:type="dxa"/>
            <w:vAlign w:val="bottom"/>
          </w:tcPr>
          <w:p w14:paraId="02186D6A" w14:textId="3E6826F4" w:rsidR="00D965B0" w:rsidRPr="00AC5F7B" w:rsidRDefault="00D965B0" w:rsidP="00D965B0">
            <w:pPr>
              <w:jc w:val="right"/>
              <w:rPr>
                <w:rFonts w:eastAsia="Arial" w:cs="Arial"/>
                <w:sz w:val="16"/>
                <w:lang w:val="en-GB"/>
              </w:rPr>
            </w:pPr>
            <w:r w:rsidRPr="00AC5F7B">
              <w:rPr>
                <w:rFonts w:eastAsia="Arial" w:cs="Arial"/>
                <w:sz w:val="16"/>
                <w:lang w:val="en-GB"/>
              </w:rPr>
              <w:t>61.3% (51.3-71.3)</w:t>
            </w:r>
          </w:p>
        </w:tc>
        <w:tc>
          <w:tcPr>
            <w:tcW w:w="1701" w:type="dxa"/>
            <w:vAlign w:val="bottom"/>
          </w:tcPr>
          <w:p w14:paraId="221A622A" w14:textId="3CAB4212" w:rsidR="00D965B0" w:rsidRPr="00AC5F7B" w:rsidRDefault="00D965B0" w:rsidP="00D965B0">
            <w:pPr>
              <w:jc w:val="right"/>
              <w:rPr>
                <w:rFonts w:eastAsia="Arial" w:cs="Arial"/>
                <w:sz w:val="16"/>
                <w:lang w:val="en-GB"/>
              </w:rPr>
            </w:pPr>
            <w:r w:rsidRPr="00AC5F7B">
              <w:rPr>
                <w:rFonts w:eastAsia="Arial" w:cs="Arial"/>
                <w:sz w:val="16"/>
                <w:lang w:val="en-GB"/>
              </w:rPr>
              <w:t>58.3% (45.5-71.1)</w:t>
            </w:r>
          </w:p>
        </w:tc>
      </w:tr>
      <w:tr w:rsidR="00D965B0" w:rsidRPr="00AC5F7B" w14:paraId="748CF70B" w14:textId="69349F8D" w:rsidTr="00D965B0">
        <w:tc>
          <w:tcPr>
            <w:tcW w:w="0" w:type="auto"/>
            <w:vAlign w:val="center"/>
          </w:tcPr>
          <w:p w14:paraId="5BD6D8DD" w14:textId="6980B985" w:rsidR="00D965B0" w:rsidRPr="00AC5F7B" w:rsidRDefault="00D965B0" w:rsidP="00D965B0">
            <w:pPr>
              <w:rPr>
                <w:rFonts w:eastAsia="Arial" w:cs="Arial"/>
                <w:sz w:val="16"/>
                <w:lang w:val="en-GB"/>
              </w:rPr>
            </w:pPr>
            <w:r w:rsidRPr="00AC5F7B">
              <w:rPr>
                <w:rFonts w:eastAsia="Arial" w:cs="Arial"/>
                <w:sz w:val="16"/>
                <w:lang w:val="en-GB"/>
              </w:rPr>
              <w:t>Women</w:t>
            </w:r>
          </w:p>
        </w:tc>
        <w:tc>
          <w:tcPr>
            <w:tcW w:w="1075" w:type="dxa"/>
            <w:vAlign w:val="center"/>
          </w:tcPr>
          <w:p w14:paraId="5C4A6E06" w14:textId="0A5A039A" w:rsidR="00D965B0" w:rsidRPr="00AC5F7B" w:rsidRDefault="00D965B0" w:rsidP="00D965B0">
            <w:pPr>
              <w:rPr>
                <w:rFonts w:eastAsia="Arial" w:cs="Arial"/>
                <w:sz w:val="16"/>
                <w:lang w:val="en-GB"/>
              </w:rPr>
            </w:pPr>
            <w:r w:rsidRPr="00AC5F7B">
              <w:rPr>
                <w:rFonts w:eastAsia="Arial" w:cs="Arial"/>
                <w:sz w:val="16"/>
                <w:lang w:val="en-GB"/>
              </w:rPr>
              <w:t>20-24</w:t>
            </w:r>
          </w:p>
        </w:tc>
        <w:tc>
          <w:tcPr>
            <w:tcW w:w="1559" w:type="dxa"/>
            <w:vAlign w:val="bottom"/>
          </w:tcPr>
          <w:p w14:paraId="2E6BD0EB" w14:textId="60AFAD69" w:rsidR="00D965B0" w:rsidRPr="00AC5F7B" w:rsidRDefault="00D965B0" w:rsidP="00D965B0">
            <w:pPr>
              <w:jc w:val="right"/>
              <w:rPr>
                <w:rFonts w:eastAsia="Arial" w:cs="Arial"/>
                <w:sz w:val="16"/>
                <w:lang w:val="en-GB"/>
              </w:rPr>
            </w:pPr>
            <w:r w:rsidRPr="00AC5F7B">
              <w:rPr>
                <w:rFonts w:eastAsia="Arial" w:cs="Arial"/>
                <w:sz w:val="16"/>
                <w:lang w:val="en-GB"/>
              </w:rPr>
              <w:t>65.0% (54.8-75.2)</w:t>
            </w:r>
          </w:p>
        </w:tc>
        <w:tc>
          <w:tcPr>
            <w:tcW w:w="1701" w:type="dxa"/>
            <w:vAlign w:val="bottom"/>
          </w:tcPr>
          <w:p w14:paraId="793AA10F" w14:textId="74433D33" w:rsidR="00D965B0" w:rsidRPr="00AC5F7B" w:rsidRDefault="00D965B0" w:rsidP="00D965B0">
            <w:pPr>
              <w:jc w:val="right"/>
              <w:rPr>
                <w:rFonts w:eastAsia="Arial" w:cs="Arial"/>
                <w:sz w:val="16"/>
                <w:lang w:val="en-GB"/>
              </w:rPr>
            </w:pPr>
            <w:r w:rsidRPr="00AC5F7B">
              <w:rPr>
                <w:rFonts w:eastAsia="Arial" w:cs="Arial"/>
                <w:sz w:val="16"/>
                <w:lang w:val="en-GB"/>
              </w:rPr>
              <w:t>60.0% (46.7-73.2)</w:t>
            </w:r>
          </w:p>
        </w:tc>
        <w:tc>
          <w:tcPr>
            <w:tcW w:w="284" w:type="dxa"/>
            <w:vAlign w:val="center"/>
          </w:tcPr>
          <w:p w14:paraId="5941A68C" w14:textId="77777777" w:rsidR="00D965B0" w:rsidRPr="00AC5F7B" w:rsidRDefault="00D965B0" w:rsidP="00D965B0">
            <w:pPr>
              <w:jc w:val="right"/>
              <w:rPr>
                <w:rFonts w:eastAsia="Arial" w:cs="Arial"/>
                <w:sz w:val="16"/>
                <w:lang w:val="en-GB"/>
              </w:rPr>
            </w:pPr>
          </w:p>
        </w:tc>
        <w:tc>
          <w:tcPr>
            <w:tcW w:w="1559" w:type="dxa"/>
            <w:vAlign w:val="bottom"/>
          </w:tcPr>
          <w:p w14:paraId="469F2A7E" w14:textId="43344580" w:rsidR="00D965B0" w:rsidRPr="00AC5F7B" w:rsidRDefault="00D965B0" w:rsidP="00D965B0">
            <w:pPr>
              <w:jc w:val="right"/>
              <w:rPr>
                <w:rFonts w:eastAsia="Arial" w:cs="Arial"/>
                <w:sz w:val="16"/>
                <w:lang w:val="en-GB"/>
              </w:rPr>
            </w:pPr>
            <w:r w:rsidRPr="00AC5F7B">
              <w:rPr>
                <w:rFonts w:eastAsia="Arial" w:cs="Arial"/>
                <w:sz w:val="16"/>
                <w:lang w:val="en-GB"/>
              </w:rPr>
              <w:t>62.6% (53.4-71.8)</w:t>
            </w:r>
          </w:p>
        </w:tc>
        <w:tc>
          <w:tcPr>
            <w:tcW w:w="1701" w:type="dxa"/>
            <w:vAlign w:val="bottom"/>
          </w:tcPr>
          <w:p w14:paraId="632DF13F" w14:textId="475B1059" w:rsidR="00D965B0" w:rsidRPr="00AC5F7B" w:rsidRDefault="00D965B0" w:rsidP="00D965B0">
            <w:pPr>
              <w:jc w:val="right"/>
              <w:rPr>
                <w:rFonts w:eastAsia="Arial" w:cs="Arial"/>
                <w:sz w:val="16"/>
                <w:lang w:val="en-GB"/>
              </w:rPr>
            </w:pPr>
            <w:r w:rsidRPr="00AC5F7B">
              <w:rPr>
                <w:rFonts w:eastAsia="Arial" w:cs="Arial"/>
                <w:sz w:val="16"/>
                <w:lang w:val="en-GB"/>
              </w:rPr>
              <w:t>60.6% (49.4-71.8)</w:t>
            </w:r>
          </w:p>
        </w:tc>
        <w:tc>
          <w:tcPr>
            <w:tcW w:w="284" w:type="dxa"/>
          </w:tcPr>
          <w:p w14:paraId="5371C97B" w14:textId="77777777" w:rsidR="00D965B0" w:rsidRPr="00AC5F7B" w:rsidRDefault="00D965B0" w:rsidP="00D965B0">
            <w:pPr>
              <w:jc w:val="right"/>
              <w:rPr>
                <w:rFonts w:eastAsia="Arial" w:cs="Arial"/>
                <w:sz w:val="16"/>
                <w:lang w:val="en-GB"/>
              </w:rPr>
            </w:pPr>
          </w:p>
        </w:tc>
        <w:tc>
          <w:tcPr>
            <w:tcW w:w="1559" w:type="dxa"/>
            <w:vAlign w:val="bottom"/>
          </w:tcPr>
          <w:p w14:paraId="32E65065" w14:textId="111287CE" w:rsidR="00D965B0" w:rsidRPr="00AC5F7B" w:rsidRDefault="00D965B0" w:rsidP="00D965B0">
            <w:pPr>
              <w:jc w:val="right"/>
              <w:rPr>
                <w:rFonts w:eastAsia="Arial" w:cs="Arial"/>
                <w:sz w:val="16"/>
                <w:lang w:val="en-GB"/>
              </w:rPr>
            </w:pPr>
            <w:r w:rsidRPr="00AC5F7B">
              <w:rPr>
                <w:rFonts w:eastAsia="Arial" w:cs="Arial"/>
                <w:sz w:val="16"/>
                <w:lang w:val="en-GB"/>
              </w:rPr>
              <w:t>70.7% (61.0-80.3)</w:t>
            </w:r>
          </w:p>
        </w:tc>
        <w:tc>
          <w:tcPr>
            <w:tcW w:w="1701" w:type="dxa"/>
            <w:vAlign w:val="bottom"/>
          </w:tcPr>
          <w:p w14:paraId="22D9CA34" w14:textId="0EF0A675" w:rsidR="00D965B0" w:rsidRPr="00AC5F7B" w:rsidRDefault="00D965B0" w:rsidP="00D965B0">
            <w:pPr>
              <w:jc w:val="right"/>
              <w:rPr>
                <w:rFonts w:eastAsia="Arial" w:cs="Arial"/>
                <w:sz w:val="16"/>
                <w:lang w:val="en-GB"/>
              </w:rPr>
            </w:pPr>
            <w:r w:rsidRPr="00AC5F7B">
              <w:rPr>
                <w:rFonts w:eastAsia="Arial" w:cs="Arial"/>
                <w:sz w:val="16"/>
                <w:lang w:val="en-GB"/>
              </w:rPr>
              <w:t>68.6% (57.1-80.1)</w:t>
            </w:r>
          </w:p>
        </w:tc>
      </w:tr>
      <w:tr w:rsidR="00D965B0" w:rsidRPr="00AC5F7B" w14:paraId="6B3E46A1" w14:textId="182EE889" w:rsidTr="00D965B0">
        <w:tc>
          <w:tcPr>
            <w:tcW w:w="0" w:type="auto"/>
            <w:vAlign w:val="center"/>
          </w:tcPr>
          <w:p w14:paraId="5EEE562F" w14:textId="141F2D11" w:rsidR="00D965B0" w:rsidRPr="00AC5F7B" w:rsidRDefault="00D965B0" w:rsidP="00D965B0">
            <w:pPr>
              <w:rPr>
                <w:rFonts w:eastAsia="Arial" w:cs="Arial"/>
                <w:sz w:val="16"/>
                <w:lang w:val="en-GB"/>
              </w:rPr>
            </w:pPr>
            <w:r w:rsidRPr="00AC5F7B">
              <w:rPr>
                <w:rFonts w:eastAsia="Arial" w:cs="Arial"/>
                <w:sz w:val="16"/>
                <w:lang w:val="en-GB"/>
              </w:rPr>
              <w:t>Women</w:t>
            </w:r>
          </w:p>
        </w:tc>
        <w:tc>
          <w:tcPr>
            <w:tcW w:w="1075" w:type="dxa"/>
            <w:vAlign w:val="center"/>
          </w:tcPr>
          <w:p w14:paraId="786D2635" w14:textId="0B10AE62" w:rsidR="00D965B0" w:rsidRPr="00AC5F7B" w:rsidRDefault="00D965B0" w:rsidP="00D965B0">
            <w:pPr>
              <w:rPr>
                <w:rFonts w:eastAsia="Arial" w:cs="Arial"/>
                <w:sz w:val="16"/>
                <w:lang w:val="en-GB"/>
              </w:rPr>
            </w:pPr>
            <w:r w:rsidRPr="00AC5F7B">
              <w:rPr>
                <w:rFonts w:eastAsia="Arial" w:cs="Arial"/>
                <w:sz w:val="16"/>
                <w:lang w:val="en-GB"/>
              </w:rPr>
              <w:t>25-34</w:t>
            </w:r>
          </w:p>
        </w:tc>
        <w:tc>
          <w:tcPr>
            <w:tcW w:w="1559" w:type="dxa"/>
            <w:vAlign w:val="bottom"/>
          </w:tcPr>
          <w:p w14:paraId="0E5FB6FE" w14:textId="660680ED" w:rsidR="00D965B0" w:rsidRPr="00AC5F7B" w:rsidRDefault="00D965B0" w:rsidP="00D965B0">
            <w:pPr>
              <w:jc w:val="right"/>
              <w:rPr>
                <w:rFonts w:eastAsia="Arial" w:cs="Arial"/>
                <w:sz w:val="16"/>
                <w:lang w:val="en-GB"/>
              </w:rPr>
            </w:pPr>
            <w:r w:rsidRPr="00AC5F7B">
              <w:rPr>
                <w:rFonts w:eastAsia="Arial" w:cs="Arial"/>
                <w:sz w:val="16"/>
                <w:lang w:val="en-GB"/>
              </w:rPr>
              <w:t>86.7% (85.0-88.3)</w:t>
            </w:r>
          </w:p>
        </w:tc>
        <w:tc>
          <w:tcPr>
            <w:tcW w:w="1701" w:type="dxa"/>
            <w:vAlign w:val="bottom"/>
          </w:tcPr>
          <w:p w14:paraId="08FBEBF1" w14:textId="71E86FD9" w:rsidR="00D965B0" w:rsidRPr="00AC5F7B" w:rsidRDefault="00D965B0" w:rsidP="00D965B0">
            <w:pPr>
              <w:jc w:val="right"/>
              <w:rPr>
                <w:rFonts w:eastAsia="Arial" w:cs="Arial"/>
                <w:sz w:val="16"/>
                <w:lang w:val="en-GB"/>
              </w:rPr>
            </w:pPr>
            <w:r w:rsidRPr="00AC5F7B">
              <w:rPr>
                <w:rFonts w:eastAsia="Arial" w:cs="Arial"/>
                <w:sz w:val="16"/>
                <w:lang w:val="en-GB"/>
              </w:rPr>
              <w:t>84.4% (82.2-86.5)</w:t>
            </w:r>
          </w:p>
        </w:tc>
        <w:tc>
          <w:tcPr>
            <w:tcW w:w="284" w:type="dxa"/>
            <w:vAlign w:val="center"/>
          </w:tcPr>
          <w:p w14:paraId="439742D5" w14:textId="77777777" w:rsidR="00D965B0" w:rsidRPr="00AC5F7B" w:rsidRDefault="00D965B0" w:rsidP="00D965B0">
            <w:pPr>
              <w:jc w:val="right"/>
              <w:rPr>
                <w:rFonts w:eastAsia="Arial" w:cs="Arial"/>
                <w:sz w:val="16"/>
                <w:lang w:val="en-GB"/>
              </w:rPr>
            </w:pPr>
          </w:p>
        </w:tc>
        <w:tc>
          <w:tcPr>
            <w:tcW w:w="1559" w:type="dxa"/>
            <w:vAlign w:val="bottom"/>
          </w:tcPr>
          <w:p w14:paraId="1CEBCDC2" w14:textId="0B8EFFCD" w:rsidR="00D965B0" w:rsidRPr="00AC5F7B" w:rsidRDefault="00D965B0" w:rsidP="00D965B0">
            <w:pPr>
              <w:jc w:val="right"/>
              <w:rPr>
                <w:rFonts w:eastAsia="Arial" w:cs="Arial"/>
                <w:sz w:val="16"/>
                <w:lang w:val="en-GB"/>
              </w:rPr>
            </w:pPr>
            <w:r w:rsidRPr="00AC5F7B">
              <w:rPr>
                <w:rFonts w:eastAsia="Arial" w:cs="Arial"/>
                <w:sz w:val="16"/>
                <w:lang w:val="en-GB"/>
              </w:rPr>
              <w:t>84.2% (82.6-85.8)</w:t>
            </w:r>
          </w:p>
        </w:tc>
        <w:tc>
          <w:tcPr>
            <w:tcW w:w="1701" w:type="dxa"/>
            <w:vAlign w:val="bottom"/>
          </w:tcPr>
          <w:p w14:paraId="1D413FEE" w14:textId="07F80A4E" w:rsidR="00D965B0" w:rsidRPr="00AC5F7B" w:rsidRDefault="00D965B0" w:rsidP="00D965B0">
            <w:pPr>
              <w:jc w:val="right"/>
              <w:rPr>
                <w:rFonts w:eastAsia="Arial" w:cs="Arial"/>
                <w:sz w:val="16"/>
                <w:lang w:val="en-GB"/>
              </w:rPr>
            </w:pPr>
            <w:r w:rsidRPr="00AC5F7B">
              <w:rPr>
                <w:rFonts w:eastAsia="Arial" w:cs="Arial"/>
                <w:sz w:val="16"/>
                <w:lang w:val="en-GB"/>
              </w:rPr>
              <w:t>82.2% (80.2-84.1)</w:t>
            </w:r>
          </w:p>
        </w:tc>
        <w:tc>
          <w:tcPr>
            <w:tcW w:w="284" w:type="dxa"/>
          </w:tcPr>
          <w:p w14:paraId="19C9BE3F" w14:textId="77777777" w:rsidR="00D965B0" w:rsidRPr="00AC5F7B" w:rsidRDefault="00D965B0" w:rsidP="00D965B0">
            <w:pPr>
              <w:jc w:val="right"/>
              <w:rPr>
                <w:rFonts w:eastAsia="Arial" w:cs="Arial"/>
                <w:sz w:val="16"/>
                <w:lang w:val="en-GB"/>
              </w:rPr>
            </w:pPr>
          </w:p>
        </w:tc>
        <w:tc>
          <w:tcPr>
            <w:tcW w:w="1559" w:type="dxa"/>
            <w:vAlign w:val="bottom"/>
          </w:tcPr>
          <w:p w14:paraId="4AF1D694" w14:textId="412E87F5" w:rsidR="00D965B0" w:rsidRPr="00AC5F7B" w:rsidRDefault="00D965B0" w:rsidP="00D965B0">
            <w:pPr>
              <w:jc w:val="right"/>
              <w:rPr>
                <w:rFonts w:eastAsia="Arial" w:cs="Arial"/>
                <w:sz w:val="16"/>
                <w:lang w:val="en-GB"/>
              </w:rPr>
            </w:pPr>
            <w:r w:rsidRPr="00AC5F7B">
              <w:rPr>
                <w:rFonts w:eastAsia="Arial" w:cs="Arial"/>
                <w:sz w:val="16"/>
                <w:lang w:val="en-GB"/>
              </w:rPr>
              <w:t>88.0% (86.5-89.6)</w:t>
            </w:r>
          </w:p>
        </w:tc>
        <w:tc>
          <w:tcPr>
            <w:tcW w:w="1701" w:type="dxa"/>
            <w:vAlign w:val="bottom"/>
          </w:tcPr>
          <w:p w14:paraId="5A9B99B9" w14:textId="31229759" w:rsidR="00D965B0" w:rsidRPr="00AC5F7B" w:rsidRDefault="00D965B0" w:rsidP="00D965B0">
            <w:pPr>
              <w:jc w:val="right"/>
              <w:rPr>
                <w:rFonts w:eastAsia="Arial" w:cs="Arial"/>
                <w:sz w:val="16"/>
                <w:lang w:val="en-GB"/>
              </w:rPr>
            </w:pPr>
            <w:r w:rsidRPr="00AC5F7B">
              <w:rPr>
                <w:rFonts w:eastAsia="Arial" w:cs="Arial"/>
                <w:sz w:val="16"/>
                <w:lang w:val="en-GB"/>
              </w:rPr>
              <w:t>85.7% (83.7-87.6)</w:t>
            </w:r>
          </w:p>
        </w:tc>
      </w:tr>
      <w:tr w:rsidR="00D965B0" w:rsidRPr="00AC5F7B" w14:paraId="3C2CB42D" w14:textId="1E6532C3" w:rsidTr="00D965B0">
        <w:tc>
          <w:tcPr>
            <w:tcW w:w="0" w:type="auto"/>
            <w:vAlign w:val="center"/>
          </w:tcPr>
          <w:p w14:paraId="4F287F08" w14:textId="782DB67A" w:rsidR="00D965B0" w:rsidRPr="00AC5F7B" w:rsidRDefault="00D965B0" w:rsidP="00D965B0">
            <w:pPr>
              <w:rPr>
                <w:rFonts w:eastAsia="Arial" w:cs="Arial"/>
                <w:sz w:val="16"/>
                <w:lang w:val="en-GB"/>
              </w:rPr>
            </w:pPr>
            <w:r w:rsidRPr="00AC5F7B">
              <w:rPr>
                <w:rFonts w:eastAsia="Arial" w:cs="Arial"/>
                <w:sz w:val="16"/>
                <w:lang w:val="en-GB"/>
              </w:rPr>
              <w:t>Women</w:t>
            </w:r>
          </w:p>
        </w:tc>
        <w:tc>
          <w:tcPr>
            <w:tcW w:w="1075" w:type="dxa"/>
            <w:vAlign w:val="center"/>
          </w:tcPr>
          <w:p w14:paraId="5F9E2926" w14:textId="0CBE4D5A" w:rsidR="00D965B0" w:rsidRPr="00AC5F7B" w:rsidRDefault="00D965B0" w:rsidP="00D965B0">
            <w:pPr>
              <w:rPr>
                <w:rFonts w:eastAsia="Arial" w:cs="Arial"/>
                <w:sz w:val="16"/>
                <w:lang w:val="en-GB"/>
              </w:rPr>
            </w:pPr>
            <w:r w:rsidRPr="00AC5F7B">
              <w:rPr>
                <w:rFonts w:eastAsia="Arial" w:cs="Arial"/>
                <w:sz w:val="16"/>
                <w:lang w:val="en-GB"/>
              </w:rPr>
              <w:t>35-44</w:t>
            </w:r>
          </w:p>
        </w:tc>
        <w:tc>
          <w:tcPr>
            <w:tcW w:w="1559" w:type="dxa"/>
            <w:vAlign w:val="bottom"/>
          </w:tcPr>
          <w:p w14:paraId="519D8F70" w14:textId="161EB8D4" w:rsidR="00D965B0" w:rsidRPr="00AC5F7B" w:rsidRDefault="00D965B0" w:rsidP="00D965B0">
            <w:pPr>
              <w:jc w:val="right"/>
              <w:rPr>
                <w:rFonts w:eastAsia="Arial" w:cs="Arial"/>
                <w:sz w:val="16"/>
                <w:lang w:val="en-GB"/>
              </w:rPr>
            </w:pPr>
            <w:r w:rsidRPr="00AC5F7B">
              <w:rPr>
                <w:rFonts w:eastAsia="Arial" w:cs="Arial"/>
                <w:sz w:val="16"/>
                <w:lang w:val="en-GB"/>
              </w:rPr>
              <w:t>89.3% (88.2-90.4)</w:t>
            </w:r>
          </w:p>
        </w:tc>
        <w:tc>
          <w:tcPr>
            <w:tcW w:w="1701" w:type="dxa"/>
            <w:vAlign w:val="bottom"/>
          </w:tcPr>
          <w:p w14:paraId="2494A676" w14:textId="147A5D9B" w:rsidR="00D965B0" w:rsidRPr="00AC5F7B" w:rsidRDefault="00D965B0" w:rsidP="00D965B0">
            <w:pPr>
              <w:jc w:val="right"/>
              <w:rPr>
                <w:rFonts w:eastAsia="Arial" w:cs="Arial"/>
                <w:sz w:val="16"/>
                <w:lang w:val="en-GB"/>
              </w:rPr>
            </w:pPr>
            <w:r w:rsidRPr="00AC5F7B">
              <w:rPr>
                <w:rFonts w:eastAsia="Arial" w:cs="Arial"/>
                <w:sz w:val="16"/>
                <w:lang w:val="en-GB"/>
              </w:rPr>
              <w:t>86.8% (85.3-88.3)</w:t>
            </w:r>
          </w:p>
        </w:tc>
        <w:tc>
          <w:tcPr>
            <w:tcW w:w="284" w:type="dxa"/>
            <w:vAlign w:val="center"/>
          </w:tcPr>
          <w:p w14:paraId="75C2D07C" w14:textId="77777777" w:rsidR="00D965B0" w:rsidRPr="00AC5F7B" w:rsidRDefault="00D965B0" w:rsidP="00D965B0">
            <w:pPr>
              <w:jc w:val="right"/>
              <w:rPr>
                <w:rFonts w:eastAsia="Arial" w:cs="Arial"/>
                <w:sz w:val="16"/>
                <w:lang w:val="en-GB"/>
              </w:rPr>
            </w:pPr>
          </w:p>
        </w:tc>
        <w:tc>
          <w:tcPr>
            <w:tcW w:w="1559" w:type="dxa"/>
            <w:vAlign w:val="bottom"/>
          </w:tcPr>
          <w:p w14:paraId="4DC51A29" w14:textId="51B019F7" w:rsidR="00D965B0" w:rsidRPr="00AC5F7B" w:rsidRDefault="00D965B0" w:rsidP="00D965B0">
            <w:pPr>
              <w:jc w:val="right"/>
              <w:rPr>
                <w:rFonts w:eastAsia="Arial" w:cs="Arial"/>
                <w:sz w:val="16"/>
                <w:lang w:val="en-GB"/>
              </w:rPr>
            </w:pPr>
            <w:r w:rsidRPr="00AC5F7B">
              <w:rPr>
                <w:rFonts w:eastAsia="Arial" w:cs="Arial"/>
                <w:sz w:val="16"/>
                <w:lang w:val="en-GB"/>
              </w:rPr>
              <w:t>87.0% (85.9-88.0)</w:t>
            </w:r>
          </w:p>
        </w:tc>
        <w:tc>
          <w:tcPr>
            <w:tcW w:w="1701" w:type="dxa"/>
            <w:vAlign w:val="bottom"/>
          </w:tcPr>
          <w:p w14:paraId="1D896D24" w14:textId="6BE10B71" w:rsidR="00D965B0" w:rsidRPr="00AC5F7B" w:rsidRDefault="00D965B0" w:rsidP="00D965B0">
            <w:pPr>
              <w:jc w:val="right"/>
              <w:rPr>
                <w:rFonts w:eastAsia="Arial" w:cs="Arial"/>
                <w:sz w:val="16"/>
                <w:lang w:val="en-GB"/>
              </w:rPr>
            </w:pPr>
            <w:r w:rsidRPr="00AC5F7B">
              <w:rPr>
                <w:rFonts w:eastAsia="Arial" w:cs="Arial"/>
                <w:sz w:val="16"/>
                <w:lang w:val="en-GB"/>
              </w:rPr>
              <w:t>84.8% (83.5-86.0)</w:t>
            </w:r>
          </w:p>
        </w:tc>
        <w:tc>
          <w:tcPr>
            <w:tcW w:w="284" w:type="dxa"/>
          </w:tcPr>
          <w:p w14:paraId="30F8A320" w14:textId="77777777" w:rsidR="00D965B0" w:rsidRPr="00AC5F7B" w:rsidRDefault="00D965B0" w:rsidP="00D965B0">
            <w:pPr>
              <w:jc w:val="right"/>
              <w:rPr>
                <w:rFonts w:eastAsia="Arial" w:cs="Arial"/>
                <w:sz w:val="16"/>
                <w:lang w:val="en-GB"/>
              </w:rPr>
            </w:pPr>
          </w:p>
        </w:tc>
        <w:tc>
          <w:tcPr>
            <w:tcW w:w="1559" w:type="dxa"/>
            <w:vAlign w:val="bottom"/>
          </w:tcPr>
          <w:p w14:paraId="38088E7F" w14:textId="171506E7" w:rsidR="00D965B0" w:rsidRPr="00AC5F7B" w:rsidRDefault="00D965B0" w:rsidP="00D965B0">
            <w:pPr>
              <w:jc w:val="right"/>
              <w:rPr>
                <w:rFonts w:eastAsia="Arial" w:cs="Arial"/>
                <w:sz w:val="16"/>
                <w:lang w:val="en-GB"/>
              </w:rPr>
            </w:pPr>
            <w:r w:rsidRPr="00AC5F7B">
              <w:rPr>
                <w:rFonts w:eastAsia="Arial" w:cs="Arial"/>
                <w:sz w:val="16"/>
                <w:lang w:val="en-GB"/>
              </w:rPr>
              <w:t>90.6% (89.6-91.5)</w:t>
            </w:r>
          </w:p>
        </w:tc>
        <w:tc>
          <w:tcPr>
            <w:tcW w:w="1701" w:type="dxa"/>
            <w:vAlign w:val="bottom"/>
          </w:tcPr>
          <w:p w14:paraId="2B59338A" w14:textId="1CB69008" w:rsidR="00D965B0" w:rsidRPr="00AC5F7B" w:rsidRDefault="00D965B0" w:rsidP="00D965B0">
            <w:pPr>
              <w:jc w:val="right"/>
              <w:rPr>
                <w:rFonts w:eastAsia="Arial" w:cs="Arial"/>
                <w:sz w:val="16"/>
                <w:lang w:val="en-GB"/>
              </w:rPr>
            </w:pPr>
            <w:r w:rsidRPr="00AC5F7B">
              <w:rPr>
                <w:rFonts w:eastAsia="Arial" w:cs="Arial"/>
                <w:sz w:val="16"/>
                <w:lang w:val="en-GB"/>
              </w:rPr>
              <w:t>88.8% (87.6-89.9)</w:t>
            </w:r>
          </w:p>
        </w:tc>
      </w:tr>
      <w:tr w:rsidR="00D965B0" w:rsidRPr="00AC5F7B" w14:paraId="2B4E138C" w14:textId="181B00AA" w:rsidTr="00D965B0">
        <w:tc>
          <w:tcPr>
            <w:tcW w:w="0" w:type="auto"/>
            <w:vAlign w:val="center"/>
          </w:tcPr>
          <w:p w14:paraId="1A0901BC" w14:textId="0EF521A6" w:rsidR="00D965B0" w:rsidRPr="00AC5F7B" w:rsidRDefault="00D965B0" w:rsidP="00D965B0">
            <w:pPr>
              <w:rPr>
                <w:rFonts w:eastAsia="Arial" w:cs="Arial"/>
                <w:sz w:val="16"/>
                <w:lang w:val="en-GB"/>
              </w:rPr>
            </w:pPr>
            <w:r w:rsidRPr="00AC5F7B">
              <w:rPr>
                <w:rFonts w:eastAsia="Arial" w:cs="Arial"/>
                <w:sz w:val="16"/>
                <w:lang w:val="en-GB"/>
              </w:rPr>
              <w:t>Women</w:t>
            </w:r>
          </w:p>
        </w:tc>
        <w:tc>
          <w:tcPr>
            <w:tcW w:w="1075" w:type="dxa"/>
            <w:vAlign w:val="center"/>
          </w:tcPr>
          <w:p w14:paraId="6694458A" w14:textId="6D189ABE" w:rsidR="00D965B0" w:rsidRPr="00AC5F7B" w:rsidRDefault="00D965B0" w:rsidP="00D965B0">
            <w:pPr>
              <w:rPr>
                <w:rFonts w:eastAsia="Arial" w:cs="Arial"/>
                <w:sz w:val="16"/>
                <w:lang w:val="en-GB"/>
              </w:rPr>
            </w:pPr>
            <w:r w:rsidRPr="00AC5F7B">
              <w:rPr>
                <w:rFonts w:eastAsia="Arial" w:cs="Arial"/>
                <w:sz w:val="16"/>
                <w:lang w:val="en-GB"/>
              </w:rPr>
              <w:t>45-54</w:t>
            </w:r>
          </w:p>
        </w:tc>
        <w:tc>
          <w:tcPr>
            <w:tcW w:w="1559" w:type="dxa"/>
            <w:vAlign w:val="bottom"/>
          </w:tcPr>
          <w:p w14:paraId="613C9A78" w14:textId="6B973AB5" w:rsidR="00D965B0" w:rsidRPr="00AC5F7B" w:rsidRDefault="00D965B0" w:rsidP="00D965B0">
            <w:pPr>
              <w:jc w:val="right"/>
              <w:rPr>
                <w:rFonts w:eastAsia="Arial" w:cs="Arial"/>
                <w:sz w:val="16"/>
                <w:lang w:val="en-GB"/>
              </w:rPr>
            </w:pPr>
            <w:r w:rsidRPr="00AC5F7B">
              <w:rPr>
                <w:rFonts w:eastAsia="Arial" w:cs="Arial"/>
                <w:sz w:val="16"/>
                <w:lang w:val="en-GB"/>
              </w:rPr>
              <w:t>93.1% (92.2-94.0)</w:t>
            </w:r>
          </w:p>
        </w:tc>
        <w:tc>
          <w:tcPr>
            <w:tcW w:w="1701" w:type="dxa"/>
            <w:vAlign w:val="bottom"/>
          </w:tcPr>
          <w:p w14:paraId="6CFED78A" w14:textId="1C49F5DD" w:rsidR="00D965B0" w:rsidRPr="00AC5F7B" w:rsidRDefault="00D965B0" w:rsidP="00D965B0">
            <w:pPr>
              <w:jc w:val="right"/>
              <w:rPr>
                <w:rFonts w:eastAsia="Arial" w:cs="Arial"/>
                <w:sz w:val="16"/>
                <w:lang w:val="en-GB"/>
              </w:rPr>
            </w:pPr>
            <w:r w:rsidRPr="00AC5F7B">
              <w:rPr>
                <w:rFonts w:eastAsia="Arial" w:cs="Arial"/>
                <w:sz w:val="16"/>
                <w:lang w:val="en-GB"/>
              </w:rPr>
              <w:t>91.6% (90.4-92.7)</w:t>
            </w:r>
          </w:p>
        </w:tc>
        <w:tc>
          <w:tcPr>
            <w:tcW w:w="284" w:type="dxa"/>
            <w:vAlign w:val="center"/>
          </w:tcPr>
          <w:p w14:paraId="079FC332" w14:textId="77777777" w:rsidR="00D965B0" w:rsidRPr="00AC5F7B" w:rsidRDefault="00D965B0" w:rsidP="00D965B0">
            <w:pPr>
              <w:jc w:val="right"/>
              <w:rPr>
                <w:rFonts w:eastAsia="Arial" w:cs="Arial"/>
                <w:sz w:val="16"/>
                <w:lang w:val="en-GB"/>
              </w:rPr>
            </w:pPr>
          </w:p>
        </w:tc>
        <w:tc>
          <w:tcPr>
            <w:tcW w:w="1559" w:type="dxa"/>
            <w:vAlign w:val="bottom"/>
          </w:tcPr>
          <w:p w14:paraId="17100499" w14:textId="3380F1C7" w:rsidR="00D965B0" w:rsidRPr="00AC5F7B" w:rsidRDefault="00D965B0" w:rsidP="00D965B0">
            <w:pPr>
              <w:jc w:val="right"/>
              <w:rPr>
                <w:rFonts w:eastAsia="Arial" w:cs="Arial"/>
                <w:sz w:val="16"/>
                <w:lang w:val="en-GB"/>
              </w:rPr>
            </w:pPr>
            <w:r w:rsidRPr="00AC5F7B">
              <w:rPr>
                <w:rFonts w:eastAsia="Arial" w:cs="Arial"/>
                <w:sz w:val="16"/>
                <w:lang w:val="en-GB"/>
              </w:rPr>
              <w:t>90.8% (90.0-91.7)</w:t>
            </w:r>
          </w:p>
        </w:tc>
        <w:tc>
          <w:tcPr>
            <w:tcW w:w="1701" w:type="dxa"/>
            <w:vAlign w:val="bottom"/>
          </w:tcPr>
          <w:p w14:paraId="5C8D143B" w14:textId="74C81F5B" w:rsidR="00D965B0" w:rsidRPr="00AC5F7B" w:rsidRDefault="00D965B0" w:rsidP="00D965B0">
            <w:pPr>
              <w:jc w:val="right"/>
              <w:rPr>
                <w:rFonts w:eastAsia="Arial" w:cs="Arial"/>
                <w:sz w:val="16"/>
                <w:lang w:val="en-GB"/>
              </w:rPr>
            </w:pPr>
            <w:r w:rsidRPr="00AC5F7B">
              <w:rPr>
                <w:rFonts w:eastAsia="Arial" w:cs="Arial"/>
                <w:sz w:val="16"/>
                <w:lang w:val="en-GB"/>
              </w:rPr>
              <w:t>88.9% (87.8-90.0)</w:t>
            </w:r>
          </w:p>
        </w:tc>
        <w:tc>
          <w:tcPr>
            <w:tcW w:w="284" w:type="dxa"/>
          </w:tcPr>
          <w:p w14:paraId="30580A1C" w14:textId="77777777" w:rsidR="00D965B0" w:rsidRPr="00AC5F7B" w:rsidRDefault="00D965B0" w:rsidP="00D965B0">
            <w:pPr>
              <w:jc w:val="right"/>
              <w:rPr>
                <w:rFonts w:eastAsia="Arial" w:cs="Arial"/>
                <w:sz w:val="16"/>
                <w:lang w:val="en-GB"/>
              </w:rPr>
            </w:pPr>
          </w:p>
        </w:tc>
        <w:tc>
          <w:tcPr>
            <w:tcW w:w="1559" w:type="dxa"/>
            <w:vAlign w:val="bottom"/>
          </w:tcPr>
          <w:p w14:paraId="727B4656" w14:textId="22C03AA8" w:rsidR="00D965B0" w:rsidRPr="00AC5F7B" w:rsidRDefault="00D965B0" w:rsidP="00D965B0">
            <w:pPr>
              <w:jc w:val="right"/>
              <w:rPr>
                <w:rFonts w:eastAsia="Arial" w:cs="Arial"/>
                <w:sz w:val="16"/>
                <w:lang w:val="en-GB"/>
              </w:rPr>
            </w:pPr>
            <w:r w:rsidRPr="00AC5F7B">
              <w:rPr>
                <w:rFonts w:eastAsia="Arial" w:cs="Arial"/>
                <w:sz w:val="16"/>
                <w:lang w:val="en-GB"/>
              </w:rPr>
              <w:t>94.2% (93.5-95.0)</w:t>
            </w:r>
          </w:p>
        </w:tc>
        <w:tc>
          <w:tcPr>
            <w:tcW w:w="1701" w:type="dxa"/>
            <w:vAlign w:val="bottom"/>
          </w:tcPr>
          <w:p w14:paraId="5EF530D4" w14:textId="4396F7E7" w:rsidR="00D965B0" w:rsidRPr="00AC5F7B" w:rsidRDefault="00D965B0" w:rsidP="00D965B0">
            <w:pPr>
              <w:jc w:val="right"/>
              <w:rPr>
                <w:rFonts w:eastAsia="Arial" w:cs="Arial"/>
                <w:sz w:val="16"/>
                <w:lang w:val="en-GB"/>
              </w:rPr>
            </w:pPr>
            <w:r w:rsidRPr="00AC5F7B">
              <w:rPr>
                <w:rFonts w:eastAsia="Arial" w:cs="Arial"/>
                <w:sz w:val="16"/>
                <w:lang w:val="en-GB"/>
              </w:rPr>
              <w:t>93.1% (92.2-94.0)</w:t>
            </w:r>
          </w:p>
        </w:tc>
      </w:tr>
      <w:tr w:rsidR="00D965B0" w:rsidRPr="00AC5F7B" w14:paraId="6B5BFEAD" w14:textId="7F5F2242" w:rsidTr="00D965B0">
        <w:tc>
          <w:tcPr>
            <w:tcW w:w="0" w:type="auto"/>
            <w:vAlign w:val="center"/>
          </w:tcPr>
          <w:p w14:paraId="6D509BDA" w14:textId="37C9F0EC" w:rsidR="00D965B0" w:rsidRPr="00AC5F7B" w:rsidRDefault="00D965B0" w:rsidP="00D965B0">
            <w:pPr>
              <w:rPr>
                <w:rFonts w:eastAsia="Arial" w:cs="Arial"/>
                <w:sz w:val="16"/>
                <w:lang w:val="en-GB"/>
              </w:rPr>
            </w:pPr>
            <w:r w:rsidRPr="00AC5F7B">
              <w:rPr>
                <w:rFonts w:eastAsia="Arial" w:cs="Arial"/>
                <w:sz w:val="16"/>
                <w:lang w:val="en-GB"/>
              </w:rPr>
              <w:t>Women</w:t>
            </w:r>
          </w:p>
        </w:tc>
        <w:tc>
          <w:tcPr>
            <w:tcW w:w="1075" w:type="dxa"/>
            <w:vAlign w:val="center"/>
          </w:tcPr>
          <w:p w14:paraId="4877EAAA" w14:textId="592C57B0" w:rsidR="00D965B0" w:rsidRPr="00AC5F7B" w:rsidRDefault="00D965B0" w:rsidP="00D965B0">
            <w:pPr>
              <w:rPr>
                <w:rFonts w:eastAsia="Arial" w:cs="Arial"/>
                <w:sz w:val="16"/>
                <w:lang w:val="en-GB"/>
              </w:rPr>
            </w:pPr>
            <w:r w:rsidRPr="00AC5F7B">
              <w:rPr>
                <w:rFonts w:eastAsia="Arial" w:cs="Arial"/>
                <w:sz w:val="16"/>
                <w:lang w:val="en-GB"/>
              </w:rPr>
              <w:t>55-64</w:t>
            </w:r>
          </w:p>
        </w:tc>
        <w:tc>
          <w:tcPr>
            <w:tcW w:w="1559" w:type="dxa"/>
            <w:vAlign w:val="bottom"/>
          </w:tcPr>
          <w:p w14:paraId="3B7247F6" w14:textId="4E0AEDEF" w:rsidR="00D965B0" w:rsidRPr="00AC5F7B" w:rsidRDefault="00D965B0" w:rsidP="00D965B0">
            <w:pPr>
              <w:jc w:val="right"/>
              <w:rPr>
                <w:rFonts w:eastAsia="Arial" w:cs="Arial"/>
                <w:sz w:val="16"/>
                <w:lang w:val="en-GB"/>
              </w:rPr>
            </w:pPr>
            <w:r w:rsidRPr="00AC5F7B">
              <w:rPr>
                <w:rFonts w:eastAsia="Arial" w:cs="Arial"/>
                <w:sz w:val="16"/>
                <w:lang w:val="en-GB"/>
              </w:rPr>
              <w:t>94.7% (93.7-95.7)</w:t>
            </w:r>
          </w:p>
        </w:tc>
        <w:tc>
          <w:tcPr>
            <w:tcW w:w="1701" w:type="dxa"/>
            <w:vAlign w:val="bottom"/>
          </w:tcPr>
          <w:p w14:paraId="2A3F77CB" w14:textId="64DDFC75" w:rsidR="00D965B0" w:rsidRPr="00AC5F7B" w:rsidRDefault="00D965B0" w:rsidP="00D965B0">
            <w:pPr>
              <w:jc w:val="right"/>
              <w:rPr>
                <w:rFonts w:eastAsia="Arial" w:cs="Arial"/>
                <w:sz w:val="16"/>
                <w:lang w:val="en-GB"/>
              </w:rPr>
            </w:pPr>
            <w:r w:rsidRPr="00AC5F7B">
              <w:rPr>
                <w:rFonts w:eastAsia="Arial" w:cs="Arial"/>
                <w:sz w:val="16"/>
                <w:lang w:val="en-GB"/>
              </w:rPr>
              <w:t>94.1% (93.0-95.3)</w:t>
            </w:r>
          </w:p>
        </w:tc>
        <w:tc>
          <w:tcPr>
            <w:tcW w:w="284" w:type="dxa"/>
            <w:vAlign w:val="center"/>
          </w:tcPr>
          <w:p w14:paraId="5FE36EE7" w14:textId="77777777" w:rsidR="00D965B0" w:rsidRPr="00AC5F7B" w:rsidRDefault="00D965B0" w:rsidP="00D965B0">
            <w:pPr>
              <w:jc w:val="right"/>
              <w:rPr>
                <w:rFonts w:eastAsia="Arial" w:cs="Arial"/>
                <w:sz w:val="16"/>
                <w:lang w:val="en-GB"/>
              </w:rPr>
            </w:pPr>
          </w:p>
        </w:tc>
        <w:tc>
          <w:tcPr>
            <w:tcW w:w="1559" w:type="dxa"/>
            <w:vAlign w:val="bottom"/>
          </w:tcPr>
          <w:p w14:paraId="33226AB0" w14:textId="3C67CB83" w:rsidR="00D965B0" w:rsidRPr="00AC5F7B" w:rsidRDefault="00D965B0" w:rsidP="00D965B0">
            <w:pPr>
              <w:jc w:val="right"/>
              <w:rPr>
                <w:rFonts w:eastAsia="Arial" w:cs="Arial"/>
                <w:sz w:val="16"/>
                <w:lang w:val="en-GB"/>
              </w:rPr>
            </w:pPr>
            <w:r w:rsidRPr="00AC5F7B">
              <w:rPr>
                <w:rFonts w:eastAsia="Arial" w:cs="Arial"/>
                <w:sz w:val="16"/>
                <w:lang w:val="en-GB"/>
              </w:rPr>
              <w:t>92.1% (91.0-93.3)</w:t>
            </w:r>
          </w:p>
        </w:tc>
        <w:tc>
          <w:tcPr>
            <w:tcW w:w="1701" w:type="dxa"/>
            <w:vAlign w:val="bottom"/>
          </w:tcPr>
          <w:p w14:paraId="4A63A273" w14:textId="74F73854" w:rsidR="00D965B0" w:rsidRPr="00AC5F7B" w:rsidRDefault="00D965B0" w:rsidP="00D965B0">
            <w:pPr>
              <w:jc w:val="right"/>
              <w:rPr>
                <w:rFonts w:eastAsia="Arial" w:cs="Arial"/>
                <w:sz w:val="16"/>
                <w:lang w:val="en-GB"/>
              </w:rPr>
            </w:pPr>
            <w:r w:rsidRPr="00AC5F7B">
              <w:rPr>
                <w:rFonts w:eastAsia="Arial" w:cs="Arial"/>
                <w:sz w:val="16"/>
                <w:lang w:val="en-GB"/>
              </w:rPr>
              <w:t>91.5% (90.2-92.7)</w:t>
            </w:r>
          </w:p>
        </w:tc>
        <w:tc>
          <w:tcPr>
            <w:tcW w:w="284" w:type="dxa"/>
          </w:tcPr>
          <w:p w14:paraId="60B6CFB6" w14:textId="77777777" w:rsidR="00D965B0" w:rsidRPr="00AC5F7B" w:rsidRDefault="00D965B0" w:rsidP="00D965B0">
            <w:pPr>
              <w:jc w:val="right"/>
              <w:rPr>
                <w:rFonts w:eastAsia="Arial" w:cs="Arial"/>
                <w:sz w:val="16"/>
                <w:lang w:val="en-GB"/>
              </w:rPr>
            </w:pPr>
          </w:p>
        </w:tc>
        <w:tc>
          <w:tcPr>
            <w:tcW w:w="1559" w:type="dxa"/>
            <w:vAlign w:val="bottom"/>
          </w:tcPr>
          <w:p w14:paraId="66F4FF18" w14:textId="11B12D97" w:rsidR="00D965B0" w:rsidRPr="00AC5F7B" w:rsidRDefault="00D965B0" w:rsidP="00D965B0">
            <w:pPr>
              <w:jc w:val="right"/>
              <w:rPr>
                <w:rFonts w:eastAsia="Arial" w:cs="Arial"/>
                <w:sz w:val="16"/>
                <w:lang w:val="en-GB"/>
              </w:rPr>
            </w:pPr>
            <w:r w:rsidRPr="00AC5F7B">
              <w:rPr>
                <w:rFonts w:eastAsia="Arial" w:cs="Arial"/>
                <w:sz w:val="16"/>
                <w:lang w:val="en-GB"/>
              </w:rPr>
              <w:t>95.5% (94.6-96.4)</w:t>
            </w:r>
          </w:p>
        </w:tc>
        <w:tc>
          <w:tcPr>
            <w:tcW w:w="1701" w:type="dxa"/>
            <w:vAlign w:val="bottom"/>
          </w:tcPr>
          <w:p w14:paraId="7FB237BB" w14:textId="552EB712" w:rsidR="00D965B0" w:rsidRPr="00AC5F7B" w:rsidRDefault="00D965B0" w:rsidP="00D965B0">
            <w:pPr>
              <w:jc w:val="right"/>
              <w:rPr>
                <w:rFonts w:eastAsia="Arial" w:cs="Arial"/>
                <w:sz w:val="16"/>
                <w:lang w:val="en-GB"/>
              </w:rPr>
            </w:pPr>
            <w:r w:rsidRPr="00AC5F7B">
              <w:rPr>
                <w:rFonts w:eastAsia="Arial" w:cs="Arial"/>
                <w:sz w:val="16"/>
                <w:lang w:val="en-GB"/>
              </w:rPr>
              <w:t>95.3% (94.3-96.2)</w:t>
            </w:r>
          </w:p>
        </w:tc>
      </w:tr>
      <w:tr w:rsidR="00D965B0" w:rsidRPr="00AC5F7B" w14:paraId="4E7BEB24" w14:textId="73110794" w:rsidTr="00D965B0">
        <w:tc>
          <w:tcPr>
            <w:tcW w:w="0" w:type="auto"/>
            <w:tcBorders>
              <w:bottom w:val="single" w:sz="4" w:space="0" w:color="auto"/>
            </w:tcBorders>
            <w:vAlign w:val="center"/>
          </w:tcPr>
          <w:p w14:paraId="47F45886" w14:textId="17A5A38D" w:rsidR="00D965B0" w:rsidRPr="00AC5F7B" w:rsidRDefault="00D965B0" w:rsidP="00D965B0">
            <w:pPr>
              <w:rPr>
                <w:rFonts w:eastAsia="Arial" w:cs="Arial"/>
                <w:sz w:val="16"/>
                <w:lang w:val="en-GB"/>
              </w:rPr>
            </w:pPr>
            <w:r w:rsidRPr="00AC5F7B">
              <w:rPr>
                <w:rFonts w:eastAsia="Arial" w:cs="Arial"/>
                <w:sz w:val="16"/>
                <w:lang w:val="en-GB"/>
              </w:rPr>
              <w:t>Women</w:t>
            </w:r>
          </w:p>
        </w:tc>
        <w:tc>
          <w:tcPr>
            <w:tcW w:w="1075" w:type="dxa"/>
            <w:tcBorders>
              <w:bottom w:val="single" w:sz="4" w:space="0" w:color="auto"/>
            </w:tcBorders>
            <w:vAlign w:val="center"/>
          </w:tcPr>
          <w:p w14:paraId="03F4EE3E" w14:textId="1A2D6B3F" w:rsidR="00D965B0" w:rsidRPr="00AC5F7B" w:rsidRDefault="00D965B0" w:rsidP="00D965B0">
            <w:pPr>
              <w:rPr>
                <w:rFonts w:eastAsia="Arial" w:cs="Arial"/>
                <w:sz w:val="16"/>
                <w:lang w:val="en-GB"/>
              </w:rPr>
            </w:pPr>
            <w:r w:rsidRPr="00AC5F7B">
              <w:rPr>
                <w:rFonts w:eastAsia="Arial" w:cs="Arial"/>
                <w:sz w:val="16"/>
                <w:lang w:val="en-GB"/>
              </w:rPr>
              <w:t>65+</w:t>
            </w:r>
          </w:p>
        </w:tc>
        <w:tc>
          <w:tcPr>
            <w:tcW w:w="1559" w:type="dxa"/>
            <w:tcBorders>
              <w:bottom w:val="single" w:sz="4" w:space="0" w:color="auto"/>
            </w:tcBorders>
            <w:vAlign w:val="bottom"/>
          </w:tcPr>
          <w:p w14:paraId="666460AA" w14:textId="1456B8CD" w:rsidR="00D965B0" w:rsidRPr="00AC5F7B" w:rsidRDefault="00D965B0" w:rsidP="00D965B0">
            <w:pPr>
              <w:jc w:val="right"/>
              <w:rPr>
                <w:rFonts w:eastAsia="Arial" w:cs="Arial"/>
                <w:sz w:val="16"/>
                <w:lang w:val="en-GB"/>
              </w:rPr>
            </w:pPr>
            <w:r w:rsidRPr="00AC5F7B">
              <w:rPr>
                <w:rFonts w:eastAsia="Arial" w:cs="Arial"/>
                <w:sz w:val="16"/>
                <w:lang w:val="en-GB"/>
              </w:rPr>
              <w:t>96.0% (94.0-98.1)</w:t>
            </w:r>
          </w:p>
        </w:tc>
        <w:tc>
          <w:tcPr>
            <w:tcW w:w="1701" w:type="dxa"/>
            <w:tcBorders>
              <w:bottom w:val="single" w:sz="4" w:space="0" w:color="auto"/>
            </w:tcBorders>
            <w:vAlign w:val="bottom"/>
          </w:tcPr>
          <w:p w14:paraId="33DD570A" w14:textId="332AEEA5" w:rsidR="00D965B0" w:rsidRPr="00AC5F7B" w:rsidRDefault="00D965B0" w:rsidP="00D965B0">
            <w:pPr>
              <w:jc w:val="right"/>
              <w:rPr>
                <w:rFonts w:eastAsia="Arial" w:cs="Arial"/>
                <w:sz w:val="16"/>
                <w:lang w:val="en-GB"/>
              </w:rPr>
            </w:pPr>
            <w:r w:rsidRPr="00AC5F7B">
              <w:rPr>
                <w:rFonts w:eastAsia="Arial" w:cs="Arial"/>
                <w:sz w:val="16"/>
                <w:lang w:val="en-GB"/>
              </w:rPr>
              <w:t>95.2% (92.6-97.8)</w:t>
            </w:r>
          </w:p>
        </w:tc>
        <w:tc>
          <w:tcPr>
            <w:tcW w:w="284" w:type="dxa"/>
            <w:tcBorders>
              <w:bottom w:val="single" w:sz="4" w:space="0" w:color="auto"/>
            </w:tcBorders>
            <w:vAlign w:val="center"/>
          </w:tcPr>
          <w:p w14:paraId="4D60E915" w14:textId="77777777" w:rsidR="00D965B0" w:rsidRPr="00AC5F7B" w:rsidRDefault="00D965B0" w:rsidP="00D965B0">
            <w:pPr>
              <w:jc w:val="right"/>
              <w:rPr>
                <w:rFonts w:eastAsia="Arial" w:cs="Arial"/>
                <w:sz w:val="16"/>
                <w:lang w:val="en-GB"/>
              </w:rPr>
            </w:pPr>
          </w:p>
        </w:tc>
        <w:tc>
          <w:tcPr>
            <w:tcW w:w="1559" w:type="dxa"/>
            <w:tcBorders>
              <w:bottom w:val="single" w:sz="4" w:space="0" w:color="auto"/>
            </w:tcBorders>
            <w:vAlign w:val="bottom"/>
          </w:tcPr>
          <w:p w14:paraId="19DAAB4A" w14:textId="4B38E341" w:rsidR="00D965B0" w:rsidRPr="00AC5F7B" w:rsidRDefault="00D965B0" w:rsidP="00D965B0">
            <w:pPr>
              <w:jc w:val="right"/>
              <w:rPr>
                <w:rFonts w:eastAsia="Arial" w:cs="Arial"/>
                <w:sz w:val="16"/>
                <w:lang w:val="en-GB"/>
              </w:rPr>
            </w:pPr>
            <w:r w:rsidRPr="00AC5F7B">
              <w:rPr>
                <w:rFonts w:eastAsia="Arial" w:cs="Arial"/>
                <w:sz w:val="16"/>
                <w:lang w:val="en-GB"/>
              </w:rPr>
              <w:t>92.9% (90.2-95.6)</w:t>
            </w:r>
          </w:p>
        </w:tc>
        <w:tc>
          <w:tcPr>
            <w:tcW w:w="1701" w:type="dxa"/>
            <w:tcBorders>
              <w:bottom w:val="single" w:sz="4" w:space="0" w:color="auto"/>
            </w:tcBorders>
            <w:vAlign w:val="bottom"/>
          </w:tcPr>
          <w:p w14:paraId="74E9F57E" w14:textId="60730E73" w:rsidR="00D965B0" w:rsidRPr="00AC5F7B" w:rsidRDefault="00D965B0" w:rsidP="00D965B0">
            <w:pPr>
              <w:jc w:val="right"/>
              <w:rPr>
                <w:rFonts w:eastAsia="Arial" w:cs="Arial"/>
                <w:sz w:val="16"/>
                <w:lang w:val="en-GB"/>
              </w:rPr>
            </w:pPr>
            <w:r w:rsidRPr="00AC5F7B">
              <w:rPr>
                <w:rFonts w:eastAsia="Arial" w:cs="Arial"/>
                <w:sz w:val="16"/>
                <w:lang w:val="en-GB"/>
              </w:rPr>
              <w:t>91.8% (88.5-95.1)</w:t>
            </w:r>
          </w:p>
        </w:tc>
        <w:tc>
          <w:tcPr>
            <w:tcW w:w="284" w:type="dxa"/>
            <w:tcBorders>
              <w:bottom w:val="single" w:sz="4" w:space="0" w:color="auto"/>
            </w:tcBorders>
          </w:tcPr>
          <w:p w14:paraId="46F938CF" w14:textId="77777777" w:rsidR="00D965B0" w:rsidRPr="00AC5F7B" w:rsidRDefault="00D965B0" w:rsidP="00D965B0">
            <w:pPr>
              <w:jc w:val="right"/>
              <w:rPr>
                <w:rFonts w:eastAsia="Arial" w:cs="Arial"/>
                <w:sz w:val="16"/>
                <w:lang w:val="en-GB"/>
              </w:rPr>
            </w:pPr>
          </w:p>
        </w:tc>
        <w:tc>
          <w:tcPr>
            <w:tcW w:w="1559" w:type="dxa"/>
            <w:tcBorders>
              <w:bottom w:val="single" w:sz="4" w:space="0" w:color="auto"/>
            </w:tcBorders>
            <w:vAlign w:val="bottom"/>
          </w:tcPr>
          <w:p w14:paraId="5D752945" w14:textId="7C3216BC" w:rsidR="00D965B0" w:rsidRPr="00AC5F7B" w:rsidRDefault="00D965B0" w:rsidP="00D965B0">
            <w:pPr>
              <w:jc w:val="right"/>
              <w:rPr>
                <w:rFonts w:eastAsia="Arial" w:cs="Arial"/>
                <w:sz w:val="16"/>
                <w:lang w:val="en-GB"/>
              </w:rPr>
            </w:pPr>
            <w:r w:rsidRPr="00AC5F7B">
              <w:rPr>
                <w:rFonts w:eastAsia="Arial" w:cs="Arial"/>
                <w:sz w:val="16"/>
                <w:lang w:val="en-GB"/>
              </w:rPr>
              <w:t>96.9% (95.2-98.6)</w:t>
            </w:r>
          </w:p>
        </w:tc>
        <w:tc>
          <w:tcPr>
            <w:tcW w:w="1701" w:type="dxa"/>
            <w:tcBorders>
              <w:bottom w:val="single" w:sz="4" w:space="0" w:color="auto"/>
            </w:tcBorders>
            <w:vAlign w:val="bottom"/>
          </w:tcPr>
          <w:p w14:paraId="6F5CA256" w14:textId="289F2B66" w:rsidR="00D965B0" w:rsidRPr="00AC5F7B" w:rsidRDefault="00D965B0" w:rsidP="00D965B0">
            <w:pPr>
              <w:jc w:val="right"/>
              <w:rPr>
                <w:rFonts w:eastAsia="Arial" w:cs="Arial"/>
                <w:sz w:val="16"/>
                <w:lang w:val="en-GB"/>
              </w:rPr>
            </w:pPr>
            <w:r w:rsidRPr="00AC5F7B">
              <w:rPr>
                <w:rFonts w:eastAsia="Arial" w:cs="Arial"/>
                <w:sz w:val="16"/>
                <w:lang w:val="en-GB"/>
              </w:rPr>
              <w:t>96.2% (93.8-98.5)</w:t>
            </w:r>
          </w:p>
        </w:tc>
      </w:tr>
    </w:tbl>
    <w:p w14:paraId="3A55D9C2" w14:textId="27E8AB35" w:rsidR="00CA457B" w:rsidRPr="00AC5F7B" w:rsidRDefault="00CA457B" w:rsidP="00CA457B">
      <w:pPr>
        <w:rPr>
          <w:rFonts w:eastAsia="Arial" w:cs="Arial"/>
          <w:sz w:val="16"/>
          <w:lang w:val="en-GB"/>
        </w:rPr>
      </w:pPr>
      <w:r w:rsidRPr="00AC5F7B">
        <w:rPr>
          <w:rFonts w:eastAsia="Arial" w:cs="Arial"/>
          <w:sz w:val="16"/>
          <w:lang w:val="en-GB"/>
        </w:rPr>
        <w:t>Abbreviations: CI=confidence interval</w:t>
      </w:r>
    </w:p>
    <w:p w14:paraId="4878624F" w14:textId="16D62D57" w:rsidR="00B72C16" w:rsidRPr="00AC5F7B" w:rsidRDefault="00B72C16">
      <w:pPr>
        <w:rPr>
          <w:rFonts w:ascii="Times New Roman" w:eastAsia="Arial" w:hAnsi="Times New Roman" w:cs="Arial"/>
          <w:b/>
          <w:color w:val="000000"/>
          <w:sz w:val="18"/>
          <w:lang w:val="en-GB"/>
        </w:rPr>
      </w:pPr>
      <w:r w:rsidRPr="00AC5F7B">
        <w:rPr>
          <w:rFonts w:ascii="Times New Roman" w:eastAsia="Arial" w:hAnsi="Times New Roman" w:cs="Arial"/>
          <w:b/>
          <w:color w:val="000000"/>
          <w:sz w:val="18"/>
          <w:lang w:val="en-GB"/>
        </w:rPr>
        <w:br w:type="page"/>
      </w:r>
    </w:p>
    <w:p w14:paraId="3196157C" w14:textId="77777777" w:rsidR="00CA457B" w:rsidRPr="00AC5F7B" w:rsidRDefault="00CA457B" w:rsidP="00C32C64">
      <w:pPr>
        <w:spacing w:after="0"/>
        <w:rPr>
          <w:rFonts w:ascii="Times New Roman" w:eastAsia="Arial" w:hAnsi="Times New Roman" w:cs="Arial"/>
          <w:b/>
          <w:color w:val="000000"/>
          <w:sz w:val="18"/>
          <w:lang w:val="en-GB"/>
        </w:rPr>
      </w:pPr>
    </w:p>
    <w:p w14:paraId="7329D2FD" w14:textId="323807D4" w:rsidR="00C32C64" w:rsidRDefault="00C32C64" w:rsidP="00C32C64">
      <w:pPr>
        <w:spacing w:after="0"/>
        <w:rPr>
          <w:ins w:id="198" w:author="Egger, Matthias (ISPM)" w:date="2022-05-16T18:39:00Z"/>
          <w:rFonts w:eastAsia="Arial" w:cs="Arial"/>
          <w:b/>
          <w:color w:val="000000"/>
          <w:sz w:val="18"/>
          <w:lang w:val="en-GB"/>
        </w:rPr>
      </w:pPr>
      <w:r w:rsidRPr="00AC5F7B">
        <w:rPr>
          <w:rFonts w:eastAsia="Arial" w:cs="Arial"/>
          <w:b/>
          <w:color w:val="000000"/>
          <w:sz w:val="18"/>
          <w:lang w:val="en-GB"/>
        </w:rPr>
        <w:t xml:space="preserve">Table </w:t>
      </w:r>
      <w:r w:rsidR="00947183" w:rsidRPr="00AC5F7B">
        <w:rPr>
          <w:rFonts w:eastAsia="Arial" w:cs="Arial"/>
          <w:b/>
          <w:color w:val="000000"/>
          <w:sz w:val="18"/>
          <w:lang w:val="en-GB"/>
        </w:rPr>
        <w:t>S4</w:t>
      </w:r>
      <w:r w:rsidRPr="00AC5F7B">
        <w:rPr>
          <w:rFonts w:eastAsia="Arial" w:cs="Arial"/>
          <w:b/>
          <w:color w:val="000000"/>
          <w:sz w:val="18"/>
          <w:lang w:val="en-GB"/>
        </w:rPr>
        <w:t>: Sensitivity analysis of associations between mental health diagnoses and non-adherence</w:t>
      </w:r>
      <w:ins w:id="199" w:author="Egger, Matthias (ISPM)" w:date="2022-05-16T18:39:00Z">
        <w:r w:rsidR="00053887">
          <w:rPr>
            <w:rFonts w:eastAsia="Arial" w:cs="Arial"/>
            <w:b/>
            <w:color w:val="000000"/>
            <w:sz w:val="18"/>
            <w:lang w:val="en-GB"/>
          </w:rPr>
          <w:t>.</w:t>
        </w:r>
      </w:ins>
    </w:p>
    <w:p w14:paraId="2A910C42" w14:textId="77777777" w:rsidR="00053887" w:rsidRPr="00AC5F7B" w:rsidRDefault="00053887" w:rsidP="00C32C64">
      <w:pPr>
        <w:spacing w:after="0"/>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5"/>
        <w:gridCol w:w="1768"/>
        <w:gridCol w:w="283"/>
        <w:gridCol w:w="1701"/>
        <w:gridCol w:w="1701"/>
        <w:gridCol w:w="1701"/>
      </w:tblGrid>
      <w:tr w:rsidR="00000A6C" w:rsidRPr="00AC5F7B" w14:paraId="1F3F652E" w14:textId="1019F85D" w:rsidTr="00CA457B">
        <w:tc>
          <w:tcPr>
            <w:tcW w:w="0" w:type="auto"/>
            <w:tcBorders>
              <w:top w:val="single" w:sz="4" w:space="0" w:color="auto"/>
            </w:tcBorders>
            <w:vAlign w:val="bottom"/>
          </w:tcPr>
          <w:p w14:paraId="3F8110BD" w14:textId="77777777" w:rsidR="00000A6C" w:rsidRPr="00AC5F7B" w:rsidRDefault="00000A6C" w:rsidP="00C32C64">
            <w:pPr>
              <w:jc w:val="center"/>
              <w:rPr>
                <w:lang w:val="en-GB"/>
              </w:rPr>
            </w:pPr>
          </w:p>
        </w:tc>
        <w:tc>
          <w:tcPr>
            <w:tcW w:w="1768" w:type="dxa"/>
            <w:tcBorders>
              <w:top w:val="single" w:sz="4" w:space="0" w:color="auto"/>
              <w:bottom w:val="single" w:sz="4" w:space="0" w:color="auto"/>
            </w:tcBorders>
            <w:vAlign w:val="bottom"/>
          </w:tcPr>
          <w:p w14:paraId="556BE8F1" w14:textId="21A0D2EF" w:rsidR="00000A6C" w:rsidRPr="00AC5F7B" w:rsidRDefault="00000A6C" w:rsidP="00C32C64">
            <w:pPr>
              <w:jc w:val="center"/>
              <w:rPr>
                <w:rFonts w:eastAsia="Arial" w:cs="Arial"/>
                <w:b/>
                <w:sz w:val="16"/>
                <w:lang w:val="en-GB"/>
              </w:rPr>
            </w:pPr>
            <w:r w:rsidRPr="00AC5F7B">
              <w:rPr>
                <w:rFonts w:eastAsia="Arial" w:cs="Arial"/>
                <w:b/>
                <w:sz w:val="16"/>
                <w:lang w:val="en-GB"/>
              </w:rPr>
              <w:t>Primary analysis</w:t>
            </w:r>
          </w:p>
        </w:tc>
        <w:tc>
          <w:tcPr>
            <w:tcW w:w="283" w:type="dxa"/>
            <w:tcBorders>
              <w:top w:val="single" w:sz="4" w:space="0" w:color="auto"/>
            </w:tcBorders>
            <w:vAlign w:val="bottom"/>
          </w:tcPr>
          <w:p w14:paraId="2C3006F7" w14:textId="77777777" w:rsidR="00000A6C" w:rsidRPr="00AC5F7B" w:rsidRDefault="00000A6C" w:rsidP="00C32C64">
            <w:pPr>
              <w:jc w:val="center"/>
              <w:rPr>
                <w:rFonts w:eastAsia="Arial" w:cs="Arial"/>
                <w:b/>
                <w:sz w:val="16"/>
                <w:lang w:val="en-GB"/>
              </w:rPr>
            </w:pPr>
          </w:p>
        </w:tc>
        <w:tc>
          <w:tcPr>
            <w:tcW w:w="5103" w:type="dxa"/>
            <w:gridSpan w:val="3"/>
            <w:tcBorders>
              <w:top w:val="single" w:sz="4" w:space="0" w:color="auto"/>
              <w:bottom w:val="single" w:sz="4" w:space="0" w:color="auto"/>
            </w:tcBorders>
            <w:vAlign w:val="bottom"/>
          </w:tcPr>
          <w:p w14:paraId="4F59C7C6" w14:textId="1B45AB0A" w:rsidR="00000A6C" w:rsidRPr="00AC5F7B" w:rsidRDefault="00000A6C" w:rsidP="00C32C64">
            <w:pPr>
              <w:jc w:val="center"/>
              <w:rPr>
                <w:rFonts w:eastAsia="Arial" w:cs="Arial"/>
                <w:b/>
                <w:sz w:val="16"/>
                <w:lang w:val="en-GB"/>
              </w:rPr>
            </w:pPr>
            <w:r w:rsidRPr="00AC5F7B">
              <w:rPr>
                <w:rFonts w:eastAsia="Arial" w:cs="Arial"/>
                <w:b/>
                <w:sz w:val="16"/>
                <w:lang w:val="en-GB"/>
              </w:rPr>
              <w:t>Sensitivity analyses</w:t>
            </w:r>
          </w:p>
        </w:tc>
      </w:tr>
      <w:tr w:rsidR="00C32C64" w:rsidRPr="00AC5F7B" w14:paraId="6414E29A" w14:textId="4251D56A" w:rsidTr="00CA457B">
        <w:trPr>
          <w:trHeight w:val="366"/>
        </w:trPr>
        <w:tc>
          <w:tcPr>
            <w:tcW w:w="0" w:type="auto"/>
            <w:tcBorders>
              <w:bottom w:val="single" w:sz="4" w:space="0" w:color="auto"/>
            </w:tcBorders>
            <w:vAlign w:val="bottom"/>
          </w:tcPr>
          <w:p w14:paraId="26902FB2" w14:textId="77777777" w:rsidR="00C32C64" w:rsidRPr="00AC5F7B" w:rsidRDefault="00C32C64" w:rsidP="00C32C64">
            <w:pPr>
              <w:jc w:val="center"/>
              <w:rPr>
                <w:lang w:val="en-GB"/>
              </w:rPr>
            </w:pPr>
          </w:p>
        </w:tc>
        <w:tc>
          <w:tcPr>
            <w:tcW w:w="1768" w:type="dxa"/>
            <w:tcBorders>
              <w:top w:val="single" w:sz="4" w:space="0" w:color="auto"/>
              <w:bottom w:val="single" w:sz="4" w:space="0" w:color="auto"/>
            </w:tcBorders>
            <w:vAlign w:val="bottom"/>
          </w:tcPr>
          <w:p w14:paraId="1D4EFE8C" w14:textId="7C12CB0B" w:rsidR="00C32C64" w:rsidRPr="00AC5F7B" w:rsidRDefault="00C32C64" w:rsidP="00C32C64">
            <w:pPr>
              <w:jc w:val="center"/>
              <w:rPr>
                <w:rFonts w:eastAsia="Arial" w:cs="Arial"/>
                <w:sz w:val="16"/>
                <w:lang w:val="en-GB"/>
              </w:rPr>
            </w:pPr>
            <w:r w:rsidRPr="00AC5F7B">
              <w:rPr>
                <w:rFonts w:eastAsia="Arial" w:cs="Arial"/>
                <w:sz w:val="16"/>
                <w:lang w:val="en-GB"/>
              </w:rPr>
              <w:t xml:space="preserve">CMA &lt;80% </w:t>
            </w:r>
          </w:p>
          <w:p w14:paraId="048275D7" w14:textId="4D76076F" w:rsidR="00C32C64" w:rsidRPr="00AC5F7B" w:rsidRDefault="00C32C64" w:rsidP="00C32C64">
            <w:pPr>
              <w:jc w:val="center"/>
              <w:rPr>
                <w:lang w:val="en-GB"/>
              </w:rPr>
            </w:pPr>
            <w:proofErr w:type="spellStart"/>
            <w:r w:rsidRPr="00AC5F7B">
              <w:rPr>
                <w:rFonts w:eastAsia="Arial" w:cs="Arial"/>
                <w:sz w:val="16"/>
                <w:lang w:val="en-GB"/>
              </w:rPr>
              <w:t>aRR</w:t>
            </w:r>
            <w:proofErr w:type="spellEnd"/>
            <w:r w:rsidRPr="00AC5F7B">
              <w:rPr>
                <w:rFonts w:eastAsia="Arial" w:cs="Arial"/>
                <w:sz w:val="16"/>
                <w:lang w:val="en-GB"/>
              </w:rPr>
              <w:t xml:space="preserve"> (95% CI)</w:t>
            </w:r>
          </w:p>
        </w:tc>
        <w:tc>
          <w:tcPr>
            <w:tcW w:w="283" w:type="dxa"/>
            <w:vAlign w:val="bottom"/>
          </w:tcPr>
          <w:p w14:paraId="0272FA40" w14:textId="77777777" w:rsidR="00C32C64" w:rsidRPr="00AC5F7B" w:rsidRDefault="00C32C64" w:rsidP="00C32C64">
            <w:pPr>
              <w:jc w:val="center"/>
              <w:rPr>
                <w:rFonts w:eastAsia="Arial" w:cs="Arial"/>
                <w:b/>
                <w:sz w:val="16"/>
                <w:lang w:val="en-GB"/>
              </w:rPr>
            </w:pPr>
          </w:p>
        </w:tc>
        <w:tc>
          <w:tcPr>
            <w:tcW w:w="1701" w:type="dxa"/>
            <w:tcBorders>
              <w:top w:val="single" w:sz="4" w:space="0" w:color="auto"/>
              <w:bottom w:val="single" w:sz="4" w:space="0" w:color="auto"/>
            </w:tcBorders>
            <w:vAlign w:val="bottom"/>
          </w:tcPr>
          <w:p w14:paraId="6659D263" w14:textId="093E8907" w:rsidR="00C32C64" w:rsidRPr="00AC5F7B" w:rsidRDefault="00C32C64" w:rsidP="00C32C64">
            <w:pPr>
              <w:jc w:val="center"/>
              <w:rPr>
                <w:rFonts w:eastAsia="Arial" w:cs="Arial"/>
                <w:sz w:val="16"/>
                <w:lang w:val="en-GB"/>
              </w:rPr>
            </w:pPr>
            <w:r w:rsidRPr="00AC5F7B">
              <w:rPr>
                <w:rFonts w:eastAsia="Arial" w:cs="Arial"/>
                <w:sz w:val="16"/>
                <w:lang w:val="en-GB"/>
              </w:rPr>
              <w:t>CMA &lt;70%</w:t>
            </w:r>
          </w:p>
          <w:p w14:paraId="1BEF7919" w14:textId="57599B18" w:rsidR="00C32C64" w:rsidRPr="00AC5F7B" w:rsidRDefault="00C32C64" w:rsidP="00C32C64">
            <w:pPr>
              <w:jc w:val="center"/>
              <w:rPr>
                <w:rFonts w:eastAsia="Arial" w:cs="Arial"/>
                <w:sz w:val="16"/>
                <w:lang w:val="en-GB"/>
              </w:rPr>
            </w:pPr>
            <w:proofErr w:type="spellStart"/>
            <w:r w:rsidRPr="00AC5F7B">
              <w:rPr>
                <w:rFonts w:eastAsia="Arial" w:cs="Arial"/>
                <w:sz w:val="16"/>
                <w:lang w:val="en-GB"/>
              </w:rPr>
              <w:t>aRR</w:t>
            </w:r>
            <w:proofErr w:type="spellEnd"/>
            <w:r w:rsidRPr="00AC5F7B">
              <w:rPr>
                <w:rFonts w:eastAsia="Arial" w:cs="Arial"/>
                <w:sz w:val="16"/>
                <w:lang w:val="en-GB"/>
              </w:rPr>
              <w:t xml:space="preserve"> (95% CI)</w:t>
            </w:r>
          </w:p>
        </w:tc>
        <w:tc>
          <w:tcPr>
            <w:tcW w:w="1701" w:type="dxa"/>
            <w:tcBorders>
              <w:top w:val="single" w:sz="4" w:space="0" w:color="auto"/>
              <w:bottom w:val="single" w:sz="4" w:space="0" w:color="auto"/>
            </w:tcBorders>
            <w:vAlign w:val="bottom"/>
          </w:tcPr>
          <w:p w14:paraId="5894965F" w14:textId="1C961F08" w:rsidR="00C32C64" w:rsidRPr="00AC5F7B" w:rsidRDefault="00C32C64" w:rsidP="00C32C64">
            <w:pPr>
              <w:jc w:val="center"/>
              <w:rPr>
                <w:rFonts w:eastAsia="Arial" w:cs="Arial"/>
                <w:sz w:val="16"/>
                <w:lang w:val="en-GB"/>
              </w:rPr>
            </w:pPr>
            <w:r w:rsidRPr="00AC5F7B">
              <w:rPr>
                <w:rFonts w:eastAsia="Arial" w:cs="Arial"/>
                <w:sz w:val="16"/>
                <w:lang w:val="en-GB"/>
              </w:rPr>
              <w:t>CMA &lt;90%</w:t>
            </w:r>
          </w:p>
          <w:p w14:paraId="4D056C34" w14:textId="31CB1FED" w:rsidR="00C32C64" w:rsidRPr="00AC5F7B" w:rsidRDefault="00C32C64" w:rsidP="00C32C64">
            <w:pPr>
              <w:jc w:val="center"/>
              <w:rPr>
                <w:rFonts w:eastAsia="Arial" w:cs="Arial"/>
                <w:sz w:val="16"/>
                <w:lang w:val="en-GB"/>
              </w:rPr>
            </w:pPr>
            <w:proofErr w:type="spellStart"/>
            <w:r w:rsidRPr="00AC5F7B">
              <w:rPr>
                <w:rFonts w:eastAsia="Arial" w:cs="Arial"/>
                <w:sz w:val="16"/>
                <w:lang w:val="en-GB"/>
              </w:rPr>
              <w:t>aRR</w:t>
            </w:r>
            <w:proofErr w:type="spellEnd"/>
            <w:r w:rsidRPr="00AC5F7B">
              <w:rPr>
                <w:rFonts w:eastAsia="Arial" w:cs="Arial"/>
                <w:sz w:val="16"/>
                <w:lang w:val="en-GB"/>
              </w:rPr>
              <w:t xml:space="preserve"> (95% CI)</w:t>
            </w:r>
          </w:p>
        </w:tc>
        <w:tc>
          <w:tcPr>
            <w:tcW w:w="1701" w:type="dxa"/>
            <w:tcBorders>
              <w:top w:val="single" w:sz="4" w:space="0" w:color="auto"/>
              <w:bottom w:val="single" w:sz="4" w:space="0" w:color="auto"/>
            </w:tcBorders>
            <w:vAlign w:val="bottom"/>
          </w:tcPr>
          <w:p w14:paraId="3E73214E" w14:textId="276364B9" w:rsidR="005E7A57" w:rsidRPr="00AC5F7B" w:rsidRDefault="005E7A57" w:rsidP="005E7A57">
            <w:pPr>
              <w:jc w:val="center"/>
              <w:rPr>
                <w:rFonts w:eastAsia="Arial" w:cs="Arial"/>
                <w:sz w:val="16"/>
                <w:lang w:val="en-GB"/>
              </w:rPr>
            </w:pPr>
            <w:r w:rsidRPr="00AC5F7B">
              <w:rPr>
                <w:rFonts w:eastAsia="Arial" w:cs="Arial"/>
                <w:sz w:val="16"/>
                <w:lang w:val="en-GB"/>
              </w:rPr>
              <w:t>CMA &lt;80%</w:t>
            </w:r>
          </w:p>
          <w:p w14:paraId="58751F38" w14:textId="6142102B" w:rsidR="00000A6C" w:rsidRPr="00AC5F7B" w:rsidRDefault="00000A6C" w:rsidP="005E7A57">
            <w:pPr>
              <w:jc w:val="center"/>
              <w:rPr>
                <w:rFonts w:eastAsia="Arial" w:cs="Arial"/>
                <w:sz w:val="16"/>
                <w:lang w:val="en-GB"/>
              </w:rPr>
            </w:pPr>
            <w:r w:rsidRPr="00AC5F7B">
              <w:rPr>
                <w:rFonts w:eastAsia="Arial" w:cs="Arial"/>
                <w:sz w:val="16"/>
                <w:lang w:val="en-GB"/>
              </w:rPr>
              <w:t xml:space="preserve">Repeated mental health diagnoses, </w:t>
            </w:r>
            <w:proofErr w:type="spellStart"/>
            <w:r w:rsidRPr="00AC5F7B">
              <w:rPr>
                <w:rFonts w:eastAsia="Arial" w:cs="Arial"/>
                <w:sz w:val="16"/>
                <w:lang w:val="en-GB"/>
              </w:rPr>
              <w:t>aRR</w:t>
            </w:r>
            <w:proofErr w:type="spellEnd"/>
            <w:r w:rsidRPr="00AC5F7B">
              <w:rPr>
                <w:rFonts w:eastAsia="Arial" w:cs="Arial"/>
                <w:sz w:val="16"/>
                <w:lang w:val="en-GB"/>
              </w:rPr>
              <w:t xml:space="preserve"> (95% CI)</w:t>
            </w:r>
          </w:p>
        </w:tc>
      </w:tr>
      <w:tr w:rsidR="00C32C64" w:rsidRPr="00AC5F7B" w14:paraId="25D2BEA9" w14:textId="203B8DC6" w:rsidTr="00CA457B">
        <w:tc>
          <w:tcPr>
            <w:tcW w:w="0" w:type="auto"/>
            <w:tcBorders>
              <w:top w:val="single" w:sz="4" w:space="0" w:color="auto"/>
            </w:tcBorders>
            <w:vAlign w:val="bottom"/>
          </w:tcPr>
          <w:p w14:paraId="10461460" w14:textId="77777777" w:rsidR="00C32C64" w:rsidRPr="00AC5F7B" w:rsidRDefault="00C32C64" w:rsidP="00C32C64">
            <w:pPr>
              <w:rPr>
                <w:rFonts w:eastAsia="Arial" w:cs="Arial"/>
                <w:sz w:val="16"/>
                <w:lang w:val="en-GB"/>
              </w:rPr>
            </w:pPr>
            <w:r w:rsidRPr="00AC5F7B">
              <w:rPr>
                <w:rFonts w:eastAsia="Arial" w:cs="Arial"/>
                <w:sz w:val="16"/>
                <w:lang w:val="en-GB"/>
              </w:rPr>
              <w:t>Mental health diagnosis</w:t>
            </w:r>
          </w:p>
        </w:tc>
        <w:tc>
          <w:tcPr>
            <w:tcW w:w="1768" w:type="dxa"/>
            <w:tcBorders>
              <w:top w:val="single" w:sz="4" w:space="0" w:color="auto"/>
            </w:tcBorders>
            <w:vAlign w:val="bottom"/>
          </w:tcPr>
          <w:p w14:paraId="6B8865F6" w14:textId="77777777" w:rsidR="00C32C64" w:rsidRPr="00AC5F7B" w:rsidRDefault="00C32C64" w:rsidP="00C32C64">
            <w:pPr>
              <w:jc w:val="right"/>
              <w:rPr>
                <w:rFonts w:eastAsia="Arial" w:cs="Arial"/>
                <w:sz w:val="16"/>
                <w:lang w:val="en-GB"/>
              </w:rPr>
            </w:pPr>
          </w:p>
        </w:tc>
        <w:tc>
          <w:tcPr>
            <w:tcW w:w="283" w:type="dxa"/>
            <w:vAlign w:val="bottom"/>
          </w:tcPr>
          <w:p w14:paraId="1688D813" w14:textId="77777777" w:rsidR="00C32C64" w:rsidRPr="00AC5F7B" w:rsidRDefault="00C32C64" w:rsidP="00C32C64">
            <w:pPr>
              <w:jc w:val="right"/>
              <w:rPr>
                <w:rFonts w:eastAsia="Arial" w:cs="Arial"/>
                <w:sz w:val="16"/>
                <w:lang w:val="en-GB"/>
              </w:rPr>
            </w:pPr>
          </w:p>
        </w:tc>
        <w:tc>
          <w:tcPr>
            <w:tcW w:w="1701" w:type="dxa"/>
            <w:tcBorders>
              <w:top w:val="single" w:sz="4" w:space="0" w:color="auto"/>
            </w:tcBorders>
            <w:vAlign w:val="bottom"/>
          </w:tcPr>
          <w:p w14:paraId="6ABC8C52" w14:textId="0FF71FBA" w:rsidR="00C32C64" w:rsidRPr="00AC5F7B" w:rsidRDefault="00C32C64" w:rsidP="00C32C64">
            <w:pPr>
              <w:jc w:val="right"/>
              <w:rPr>
                <w:rFonts w:eastAsia="Arial" w:cs="Arial"/>
                <w:sz w:val="16"/>
                <w:lang w:val="en-GB"/>
              </w:rPr>
            </w:pPr>
          </w:p>
        </w:tc>
        <w:tc>
          <w:tcPr>
            <w:tcW w:w="1701" w:type="dxa"/>
            <w:tcBorders>
              <w:top w:val="single" w:sz="4" w:space="0" w:color="auto"/>
            </w:tcBorders>
            <w:vAlign w:val="bottom"/>
          </w:tcPr>
          <w:p w14:paraId="5E600CAA" w14:textId="77777777" w:rsidR="00C32C64" w:rsidRPr="00AC5F7B" w:rsidRDefault="00C32C64" w:rsidP="00C32C64">
            <w:pPr>
              <w:jc w:val="right"/>
              <w:rPr>
                <w:rFonts w:eastAsia="Arial" w:cs="Arial"/>
                <w:sz w:val="16"/>
                <w:lang w:val="en-GB"/>
              </w:rPr>
            </w:pPr>
          </w:p>
        </w:tc>
        <w:tc>
          <w:tcPr>
            <w:tcW w:w="1701" w:type="dxa"/>
            <w:tcBorders>
              <w:top w:val="single" w:sz="4" w:space="0" w:color="auto"/>
            </w:tcBorders>
            <w:vAlign w:val="bottom"/>
          </w:tcPr>
          <w:p w14:paraId="27BAA405" w14:textId="77777777" w:rsidR="00C32C64" w:rsidRPr="00AC5F7B" w:rsidRDefault="00C32C64" w:rsidP="00C32C64">
            <w:pPr>
              <w:jc w:val="right"/>
              <w:rPr>
                <w:rFonts w:eastAsia="Arial" w:cs="Arial"/>
                <w:sz w:val="16"/>
                <w:lang w:val="en-GB"/>
              </w:rPr>
            </w:pPr>
          </w:p>
        </w:tc>
      </w:tr>
      <w:tr w:rsidR="00F104D5" w:rsidRPr="00AC5F7B" w14:paraId="45E46DD3" w14:textId="3E332B68" w:rsidTr="00CA457B">
        <w:tc>
          <w:tcPr>
            <w:tcW w:w="0" w:type="auto"/>
            <w:vAlign w:val="bottom"/>
          </w:tcPr>
          <w:p w14:paraId="55DA5D3B" w14:textId="77777777" w:rsidR="00F104D5" w:rsidRPr="00AC5F7B" w:rsidRDefault="00F104D5" w:rsidP="00F104D5">
            <w:pPr>
              <w:rPr>
                <w:rFonts w:eastAsia="Arial" w:cs="Arial"/>
                <w:sz w:val="16"/>
                <w:lang w:val="en-GB"/>
              </w:rPr>
            </w:pPr>
            <w:r w:rsidRPr="00AC5F7B">
              <w:rPr>
                <w:rFonts w:eastAsia="Arial" w:cs="Arial"/>
                <w:sz w:val="16"/>
                <w:lang w:val="en-GB"/>
              </w:rPr>
              <w:t xml:space="preserve">  Organic mental disorder</w:t>
            </w:r>
          </w:p>
        </w:tc>
        <w:tc>
          <w:tcPr>
            <w:tcW w:w="1768" w:type="dxa"/>
            <w:vAlign w:val="bottom"/>
          </w:tcPr>
          <w:p w14:paraId="35379180" w14:textId="40660248" w:rsidR="00F104D5" w:rsidRPr="00AC5F7B" w:rsidRDefault="00F104D5" w:rsidP="00F104D5">
            <w:pPr>
              <w:jc w:val="right"/>
              <w:rPr>
                <w:rFonts w:eastAsia="Arial" w:cs="Arial"/>
                <w:sz w:val="16"/>
                <w:lang w:val="en-GB"/>
              </w:rPr>
            </w:pPr>
            <w:r w:rsidRPr="00AC5F7B">
              <w:rPr>
                <w:rFonts w:eastAsia="Arial" w:cs="Arial"/>
                <w:sz w:val="16"/>
                <w:lang w:val="en-GB"/>
              </w:rPr>
              <w:t>1.31 (1.12-1.54)</w:t>
            </w:r>
          </w:p>
        </w:tc>
        <w:tc>
          <w:tcPr>
            <w:tcW w:w="283" w:type="dxa"/>
            <w:vAlign w:val="bottom"/>
          </w:tcPr>
          <w:p w14:paraId="211F1BA5" w14:textId="77777777" w:rsidR="00F104D5" w:rsidRPr="00AC5F7B" w:rsidRDefault="00F104D5" w:rsidP="00F104D5">
            <w:pPr>
              <w:jc w:val="right"/>
              <w:rPr>
                <w:rFonts w:eastAsia="Arial" w:cs="Arial"/>
                <w:sz w:val="16"/>
                <w:lang w:val="en-GB"/>
              </w:rPr>
            </w:pPr>
          </w:p>
        </w:tc>
        <w:tc>
          <w:tcPr>
            <w:tcW w:w="1701" w:type="dxa"/>
            <w:vAlign w:val="bottom"/>
          </w:tcPr>
          <w:p w14:paraId="2FD5B903" w14:textId="1EE3310C" w:rsidR="00F104D5" w:rsidRPr="00AC5F7B" w:rsidRDefault="00F104D5" w:rsidP="00F104D5">
            <w:pPr>
              <w:jc w:val="right"/>
              <w:rPr>
                <w:rFonts w:eastAsia="Arial" w:cs="Arial"/>
                <w:sz w:val="16"/>
                <w:lang w:val="en-GB"/>
              </w:rPr>
            </w:pPr>
            <w:r w:rsidRPr="00AC5F7B">
              <w:rPr>
                <w:rFonts w:eastAsia="Arial" w:cs="Arial"/>
                <w:sz w:val="16"/>
                <w:lang w:val="en-GB"/>
              </w:rPr>
              <w:t>1.49 (1.24-1.78)</w:t>
            </w:r>
          </w:p>
        </w:tc>
        <w:tc>
          <w:tcPr>
            <w:tcW w:w="1701" w:type="dxa"/>
            <w:vAlign w:val="bottom"/>
          </w:tcPr>
          <w:p w14:paraId="352775F1" w14:textId="222F9007" w:rsidR="00F104D5" w:rsidRPr="00AC5F7B" w:rsidRDefault="00F104D5" w:rsidP="00F104D5">
            <w:pPr>
              <w:jc w:val="right"/>
              <w:rPr>
                <w:rFonts w:eastAsia="Arial" w:cs="Arial"/>
                <w:sz w:val="16"/>
                <w:lang w:val="en-GB"/>
              </w:rPr>
            </w:pPr>
            <w:r w:rsidRPr="00AC5F7B">
              <w:rPr>
                <w:rFonts w:eastAsia="Arial" w:cs="Arial"/>
                <w:sz w:val="16"/>
                <w:lang w:val="en-GB"/>
              </w:rPr>
              <w:t>1.21 (1.06-1.38)</w:t>
            </w:r>
          </w:p>
        </w:tc>
        <w:tc>
          <w:tcPr>
            <w:tcW w:w="1701" w:type="dxa"/>
            <w:vAlign w:val="bottom"/>
          </w:tcPr>
          <w:p w14:paraId="4C151B95" w14:textId="5F6233E8" w:rsidR="00F104D5" w:rsidRPr="00AC5F7B" w:rsidRDefault="00F104D5" w:rsidP="00F104D5">
            <w:pPr>
              <w:jc w:val="right"/>
              <w:rPr>
                <w:rFonts w:eastAsia="Arial" w:cs="Arial"/>
                <w:sz w:val="16"/>
                <w:lang w:val="en-GB"/>
              </w:rPr>
            </w:pPr>
            <w:r w:rsidRPr="00AC5F7B">
              <w:rPr>
                <w:rFonts w:eastAsia="Arial" w:cs="Arial"/>
                <w:sz w:val="16"/>
                <w:lang w:val="en-GB"/>
              </w:rPr>
              <w:t>1.30 (0.98-1.71)</w:t>
            </w:r>
          </w:p>
        </w:tc>
      </w:tr>
      <w:tr w:rsidR="00F104D5" w:rsidRPr="00AC5F7B" w14:paraId="31F0DFA5" w14:textId="60D0050F" w:rsidTr="00CA457B">
        <w:tc>
          <w:tcPr>
            <w:tcW w:w="0" w:type="auto"/>
            <w:vAlign w:val="bottom"/>
          </w:tcPr>
          <w:p w14:paraId="6756183C" w14:textId="77777777" w:rsidR="00F104D5" w:rsidRPr="00AC5F7B" w:rsidRDefault="00F104D5" w:rsidP="00F104D5">
            <w:pPr>
              <w:rPr>
                <w:rFonts w:eastAsia="Arial" w:cs="Arial"/>
                <w:sz w:val="16"/>
                <w:lang w:val="en-GB"/>
              </w:rPr>
            </w:pPr>
            <w:r w:rsidRPr="00AC5F7B">
              <w:rPr>
                <w:rFonts w:eastAsia="Arial" w:cs="Arial"/>
                <w:sz w:val="16"/>
                <w:lang w:val="en-GB"/>
              </w:rPr>
              <w:t xml:space="preserve">  Substance use disorder</w:t>
            </w:r>
          </w:p>
        </w:tc>
        <w:tc>
          <w:tcPr>
            <w:tcW w:w="1768" w:type="dxa"/>
            <w:vAlign w:val="bottom"/>
          </w:tcPr>
          <w:p w14:paraId="6CEC94CE" w14:textId="5092E812" w:rsidR="00F104D5" w:rsidRPr="00AC5F7B" w:rsidRDefault="00F104D5" w:rsidP="00F104D5">
            <w:pPr>
              <w:jc w:val="right"/>
              <w:rPr>
                <w:rFonts w:eastAsia="Arial" w:cs="Arial"/>
                <w:sz w:val="16"/>
                <w:lang w:val="en-GB"/>
              </w:rPr>
            </w:pPr>
            <w:r w:rsidRPr="00AC5F7B">
              <w:rPr>
                <w:rFonts w:eastAsia="Arial" w:cs="Arial"/>
                <w:sz w:val="16"/>
                <w:lang w:val="en-GB"/>
              </w:rPr>
              <w:t>1.60 (1.41-1.83)</w:t>
            </w:r>
          </w:p>
        </w:tc>
        <w:tc>
          <w:tcPr>
            <w:tcW w:w="283" w:type="dxa"/>
            <w:vAlign w:val="bottom"/>
          </w:tcPr>
          <w:p w14:paraId="2324C7B5" w14:textId="77777777" w:rsidR="00F104D5" w:rsidRPr="00AC5F7B" w:rsidRDefault="00F104D5" w:rsidP="00F104D5">
            <w:pPr>
              <w:jc w:val="right"/>
              <w:rPr>
                <w:rFonts w:eastAsia="Arial" w:cs="Arial"/>
                <w:sz w:val="16"/>
                <w:lang w:val="en-GB"/>
              </w:rPr>
            </w:pPr>
          </w:p>
        </w:tc>
        <w:tc>
          <w:tcPr>
            <w:tcW w:w="1701" w:type="dxa"/>
            <w:vAlign w:val="bottom"/>
          </w:tcPr>
          <w:p w14:paraId="4B1588F6" w14:textId="01A658FE" w:rsidR="00F104D5" w:rsidRPr="00AC5F7B" w:rsidRDefault="00F104D5" w:rsidP="00F104D5">
            <w:pPr>
              <w:jc w:val="right"/>
              <w:rPr>
                <w:rFonts w:eastAsia="Arial" w:cs="Arial"/>
                <w:sz w:val="16"/>
                <w:lang w:val="en-GB"/>
              </w:rPr>
            </w:pPr>
            <w:r w:rsidRPr="00AC5F7B">
              <w:rPr>
                <w:rFonts w:eastAsia="Arial" w:cs="Arial"/>
                <w:sz w:val="16"/>
                <w:lang w:val="en-GB"/>
              </w:rPr>
              <w:t>1.66 (1.41-1.94)</w:t>
            </w:r>
          </w:p>
        </w:tc>
        <w:tc>
          <w:tcPr>
            <w:tcW w:w="1701" w:type="dxa"/>
            <w:vAlign w:val="bottom"/>
          </w:tcPr>
          <w:p w14:paraId="14343563" w14:textId="4816E6D0" w:rsidR="00F104D5" w:rsidRPr="00AC5F7B" w:rsidRDefault="00F104D5" w:rsidP="00F104D5">
            <w:pPr>
              <w:jc w:val="right"/>
              <w:rPr>
                <w:rFonts w:eastAsia="Arial" w:cs="Arial"/>
                <w:sz w:val="16"/>
                <w:lang w:val="en-GB"/>
              </w:rPr>
            </w:pPr>
            <w:r w:rsidRPr="00AC5F7B">
              <w:rPr>
                <w:rFonts w:eastAsia="Arial" w:cs="Arial"/>
                <w:sz w:val="16"/>
                <w:lang w:val="en-GB"/>
              </w:rPr>
              <w:t>1.51 (1.36-1.68)</w:t>
            </w:r>
          </w:p>
        </w:tc>
        <w:tc>
          <w:tcPr>
            <w:tcW w:w="1701" w:type="dxa"/>
            <w:vAlign w:val="bottom"/>
          </w:tcPr>
          <w:p w14:paraId="275EF9CD" w14:textId="1C61C1F5" w:rsidR="00F104D5" w:rsidRPr="00AC5F7B" w:rsidRDefault="00F104D5" w:rsidP="00F104D5">
            <w:pPr>
              <w:jc w:val="right"/>
              <w:rPr>
                <w:rFonts w:eastAsia="Arial" w:cs="Arial"/>
                <w:sz w:val="16"/>
                <w:lang w:val="en-GB"/>
              </w:rPr>
            </w:pPr>
            <w:r w:rsidRPr="00AC5F7B">
              <w:rPr>
                <w:rFonts w:eastAsia="Arial" w:cs="Arial"/>
                <w:sz w:val="16"/>
                <w:lang w:val="en-GB"/>
              </w:rPr>
              <w:t>1.60 (1.28-1.99)</w:t>
            </w:r>
          </w:p>
        </w:tc>
      </w:tr>
      <w:tr w:rsidR="00F104D5" w:rsidRPr="00AC5F7B" w14:paraId="4289DE18" w14:textId="01A1EFCA" w:rsidTr="00CA457B">
        <w:tc>
          <w:tcPr>
            <w:tcW w:w="0" w:type="auto"/>
            <w:vAlign w:val="bottom"/>
          </w:tcPr>
          <w:p w14:paraId="00C09E21" w14:textId="77777777" w:rsidR="00F104D5" w:rsidRPr="00AC5F7B" w:rsidRDefault="00F104D5" w:rsidP="00F104D5">
            <w:pPr>
              <w:rPr>
                <w:rFonts w:eastAsia="Arial" w:cs="Arial"/>
                <w:sz w:val="16"/>
                <w:lang w:val="en-GB"/>
              </w:rPr>
            </w:pPr>
            <w:r w:rsidRPr="00AC5F7B">
              <w:rPr>
                <w:rFonts w:eastAsia="Arial" w:cs="Arial"/>
                <w:sz w:val="16"/>
                <w:lang w:val="en-GB"/>
              </w:rPr>
              <w:t xml:space="preserve">  Serious mental disorder</w:t>
            </w:r>
          </w:p>
        </w:tc>
        <w:tc>
          <w:tcPr>
            <w:tcW w:w="1768" w:type="dxa"/>
            <w:vAlign w:val="bottom"/>
          </w:tcPr>
          <w:p w14:paraId="787EFBA7" w14:textId="0E8E25E6" w:rsidR="00F104D5" w:rsidRPr="00AC5F7B" w:rsidRDefault="00F104D5" w:rsidP="00F104D5">
            <w:pPr>
              <w:jc w:val="right"/>
              <w:rPr>
                <w:rFonts w:eastAsia="Arial" w:cs="Arial"/>
                <w:sz w:val="16"/>
                <w:lang w:val="en-GB"/>
              </w:rPr>
            </w:pPr>
            <w:r w:rsidRPr="00AC5F7B">
              <w:rPr>
                <w:rFonts w:eastAsia="Arial" w:cs="Arial"/>
                <w:sz w:val="16"/>
                <w:lang w:val="en-GB"/>
              </w:rPr>
              <w:t>1.23 (1.11-1.36)</w:t>
            </w:r>
          </w:p>
        </w:tc>
        <w:tc>
          <w:tcPr>
            <w:tcW w:w="283" w:type="dxa"/>
            <w:vAlign w:val="bottom"/>
          </w:tcPr>
          <w:p w14:paraId="1F282FDE" w14:textId="77777777" w:rsidR="00F104D5" w:rsidRPr="00AC5F7B" w:rsidRDefault="00F104D5" w:rsidP="00F104D5">
            <w:pPr>
              <w:jc w:val="right"/>
              <w:rPr>
                <w:rFonts w:eastAsia="Arial" w:cs="Arial"/>
                <w:sz w:val="16"/>
                <w:lang w:val="en-GB"/>
              </w:rPr>
            </w:pPr>
          </w:p>
        </w:tc>
        <w:tc>
          <w:tcPr>
            <w:tcW w:w="1701" w:type="dxa"/>
            <w:vAlign w:val="bottom"/>
          </w:tcPr>
          <w:p w14:paraId="3A892131" w14:textId="47C3EC0F" w:rsidR="00F104D5" w:rsidRPr="00AC5F7B" w:rsidRDefault="00F104D5" w:rsidP="00F104D5">
            <w:pPr>
              <w:jc w:val="right"/>
              <w:rPr>
                <w:rFonts w:eastAsia="Arial" w:cs="Arial"/>
                <w:sz w:val="16"/>
                <w:lang w:val="en-GB"/>
              </w:rPr>
            </w:pPr>
            <w:r w:rsidRPr="00AC5F7B">
              <w:rPr>
                <w:rFonts w:eastAsia="Arial" w:cs="Arial"/>
                <w:sz w:val="16"/>
                <w:lang w:val="en-GB"/>
              </w:rPr>
              <w:t>1.26 (1.12-1.42)</w:t>
            </w:r>
          </w:p>
        </w:tc>
        <w:tc>
          <w:tcPr>
            <w:tcW w:w="1701" w:type="dxa"/>
            <w:vAlign w:val="bottom"/>
          </w:tcPr>
          <w:p w14:paraId="39CB2CFE" w14:textId="3F4ECA13" w:rsidR="00F104D5" w:rsidRPr="00AC5F7B" w:rsidRDefault="00F104D5" w:rsidP="00F104D5">
            <w:pPr>
              <w:jc w:val="right"/>
              <w:rPr>
                <w:rFonts w:eastAsia="Arial" w:cs="Arial"/>
                <w:sz w:val="16"/>
                <w:lang w:val="en-GB"/>
              </w:rPr>
            </w:pPr>
            <w:r w:rsidRPr="00AC5F7B">
              <w:rPr>
                <w:rFonts w:eastAsia="Arial" w:cs="Arial"/>
                <w:sz w:val="16"/>
                <w:lang w:val="en-GB"/>
              </w:rPr>
              <w:t>1.19 (1.09-1.29)</w:t>
            </w:r>
          </w:p>
        </w:tc>
        <w:tc>
          <w:tcPr>
            <w:tcW w:w="1701" w:type="dxa"/>
            <w:vAlign w:val="bottom"/>
          </w:tcPr>
          <w:p w14:paraId="3C78C258" w14:textId="56EEF53C" w:rsidR="00F104D5" w:rsidRPr="00AC5F7B" w:rsidRDefault="00F104D5" w:rsidP="00F104D5">
            <w:pPr>
              <w:jc w:val="right"/>
              <w:rPr>
                <w:rFonts w:eastAsia="Arial" w:cs="Arial"/>
                <w:sz w:val="16"/>
                <w:lang w:val="en-GB"/>
              </w:rPr>
            </w:pPr>
            <w:r w:rsidRPr="00AC5F7B">
              <w:rPr>
                <w:rFonts w:eastAsia="Arial" w:cs="Arial"/>
                <w:sz w:val="16"/>
                <w:lang w:val="en-GB"/>
              </w:rPr>
              <w:t>1.12 (0.97-1.29)</w:t>
            </w:r>
          </w:p>
        </w:tc>
      </w:tr>
      <w:tr w:rsidR="00F104D5" w:rsidRPr="00AC5F7B" w14:paraId="3DFB52DD" w14:textId="7FC47904" w:rsidTr="00CA457B">
        <w:tc>
          <w:tcPr>
            <w:tcW w:w="0" w:type="auto"/>
            <w:vAlign w:val="bottom"/>
          </w:tcPr>
          <w:p w14:paraId="3E1A260C" w14:textId="77777777" w:rsidR="00F104D5" w:rsidRPr="00AC5F7B" w:rsidRDefault="00F104D5" w:rsidP="00F104D5">
            <w:pPr>
              <w:rPr>
                <w:rFonts w:eastAsia="Arial" w:cs="Arial"/>
                <w:sz w:val="16"/>
                <w:lang w:val="en-GB"/>
              </w:rPr>
            </w:pPr>
            <w:r w:rsidRPr="00AC5F7B">
              <w:rPr>
                <w:rFonts w:eastAsia="Arial" w:cs="Arial"/>
                <w:sz w:val="16"/>
                <w:lang w:val="en-GB"/>
              </w:rPr>
              <w:t xml:space="preserve">  Depression</w:t>
            </w:r>
          </w:p>
        </w:tc>
        <w:tc>
          <w:tcPr>
            <w:tcW w:w="1768" w:type="dxa"/>
            <w:vAlign w:val="bottom"/>
          </w:tcPr>
          <w:p w14:paraId="0C326059" w14:textId="74483E8B" w:rsidR="00F104D5" w:rsidRPr="00AC5F7B" w:rsidRDefault="00F104D5" w:rsidP="00F104D5">
            <w:pPr>
              <w:jc w:val="right"/>
              <w:rPr>
                <w:rFonts w:eastAsia="Arial" w:cs="Arial"/>
                <w:sz w:val="16"/>
                <w:lang w:val="en-GB"/>
              </w:rPr>
            </w:pPr>
            <w:r w:rsidRPr="00AC5F7B">
              <w:rPr>
                <w:rFonts w:eastAsia="Arial" w:cs="Arial"/>
                <w:sz w:val="16"/>
                <w:lang w:val="en-GB"/>
              </w:rPr>
              <w:t>1.21 (1.17-1.25)</w:t>
            </w:r>
          </w:p>
        </w:tc>
        <w:tc>
          <w:tcPr>
            <w:tcW w:w="283" w:type="dxa"/>
            <w:vAlign w:val="bottom"/>
          </w:tcPr>
          <w:p w14:paraId="02781DE9" w14:textId="77777777" w:rsidR="00F104D5" w:rsidRPr="00AC5F7B" w:rsidRDefault="00F104D5" w:rsidP="00F104D5">
            <w:pPr>
              <w:jc w:val="right"/>
              <w:rPr>
                <w:rFonts w:eastAsia="Arial" w:cs="Arial"/>
                <w:sz w:val="16"/>
                <w:lang w:val="en-GB"/>
              </w:rPr>
            </w:pPr>
          </w:p>
        </w:tc>
        <w:tc>
          <w:tcPr>
            <w:tcW w:w="1701" w:type="dxa"/>
            <w:vAlign w:val="bottom"/>
          </w:tcPr>
          <w:p w14:paraId="03A6DC79" w14:textId="277DB6E3" w:rsidR="00F104D5" w:rsidRPr="00AC5F7B" w:rsidRDefault="00F104D5" w:rsidP="00F104D5">
            <w:pPr>
              <w:jc w:val="right"/>
              <w:rPr>
                <w:rFonts w:eastAsia="Arial" w:cs="Arial"/>
                <w:sz w:val="16"/>
                <w:lang w:val="en-GB"/>
              </w:rPr>
            </w:pPr>
            <w:r w:rsidRPr="00AC5F7B">
              <w:rPr>
                <w:rFonts w:eastAsia="Arial" w:cs="Arial"/>
                <w:sz w:val="16"/>
                <w:lang w:val="en-GB"/>
              </w:rPr>
              <w:t>1.23 (1.17-1.28)</w:t>
            </w:r>
          </w:p>
        </w:tc>
        <w:tc>
          <w:tcPr>
            <w:tcW w:w="1701" w:type="dxa"/>
            <w:vAlign w:val="bottom"/>
          </w:tcPr>
          <w:p w14:paraId="3364D2E4" w14:textId="0B13CECA" w:rsidR="00F104D5" w:rsidRPr="00AC5F7B" w:rsidRDefault="00F104D5" w:rsidP="00F104D5">
            <w:pPr>
              <w:jc w:val="right"/>
              <w:rPr>
                <w:rFonts w:eastAsia="Arial" w:cs="Arial"/>
                <w:sz w:val="16"/>
                <w:lang w:val="en-GB"/>
              </w:rPr>
            </w:pPr>
            <w:r w:rsidRPr="00AC5F7B">
              <w:rPr>
                <w:rFonts w:eastAsia="Arial" w:cs="Arial"/>
                <w:sz w:val="16"/>
                <w:lang w:val="en-GB"/>
              </w:rPr>
              <w:t>1.17 (1.14-1.21)</w:t>
            </w:r>
          </w:p>
        </w:tc>
        <w:tc>
          <w:tcPr>
            <w:tcW w:w="1701" w:type="dxa"/>
            <w:vAlign w:val="bottom"/>
          </w:tcPr>
          <w:p w14:paraId="2F638BF6" w14:textId="5C2037E8" w:rsidR="00F104D5" w:rsidRPr="00AC5F7B" w:rsidRDefault="00F104D5" w:rsidP="00F104D5">
            <w:pPr>
              <w:jc w:val="right"/>
              <w:rPr>
                <w:rFonts w:eastAsia="Arial" w:cs="Arial"/>
                <w:sz w:val="16"/>
                <w:lang w:val="en-GB"/>
              </w:rPr>
            </w:pPr>
            <w:r w:rsidRPr="00AC5F7B">
              <w:rPr>
                <w:rFonts w:eastAsia="Arial" w:cs="Arial"/>
                <w:sz w:val="16"/>
                <w:lang w:val="en-GB"/>
              </w:rPr>
              <w:t>1.20 (1.15-1.25)</w:t>
            </w:r>
          </w:p>
        </w:tc>
      </w:tr>
      <w:tr w:rsidR="00F104D5" w:rsidRPr="00AC5F7B" w14:paraId="74A869F6" w14:textId="18FD1970" w:rsidTr="00CA457B">
        <w:tc>
          <w:tcPr>
            <w:tcW w:w="0" w:type="auto"/>
            <w:vAlign w:val="bottom"/>
          </w:tcPr>
          <w:p w14:paraId="6DA6C08C" w14:textId="77777777" w:rsidR="00F104D5" w:rsidRPr="00AC5F7B" w:rsidRDefault="00F104D5" w:rsidP="00F104D5">
            <w:pPr>
              <w:rPr>
                <w:rFonts w:eastAsia="Arial" w:cs="Arial"/>
                <w:sz w:val="16"/>
                <w:lang w:val="en-GB"/>
              </w:rPr>
            </w:pPr>
            <w:r w:rsidRPr="00AC5F7B">
              <w:rPr>
                <w:rFonts w:eastAsia="Arial" w:cs="Arial"/>
                <w:sz w:val="16"/>
                <w:lang w:val="en-GB"/>
              </w:rPr>
              <w:t xml:space="preserve">  Anxiety</w:t>
            </w:r>
          </w:p>
        </w:tc>
        <w:tc>
          <w:tcPr>
            <w:tcW w:w="1768" w:type="dxa"/>
            <w:vAlign w:val="bottom"/>
          </w:tcPr>
          <w:p w14:paraId="3135BA04" w14:textId="5E1271AC" w:rsidR="00F104D5" w:rsidRPr="00AC5F7B" w:rsidRDefault="00F104D5" w:rsidP="00F104D5">
            <w:pPr>
              <w:jc w:val="right"/>
              <w:rPr>
                <w:rFonts w:eastAsia="Arial" w:cs="Arial"/>
                <w:sz w:val="16"/>
                <w:lang w:val="en-GB"/>
              </w:rPr>
            </w:pPr>
            <w:r w:rsidRPr="00AC5F7B">
              <w:rPr>
                <w:rFonts w:eastAsia="Arial" w:cs="Arial"/>
                <w:sz w:val="16"/>
                <w:lang w:val="en-GB"/>
              </w:rPr>
              <w:t>1.22 (1.18-1.26)</w:t>
            </w:r>
          </w:p>
        </w:tc>
        <w:tc>
          <w:tcPr>
            <w:tcW w:w="283" w:type="dxa"/>
            <w:vAlign w:val="bottom"/>
          </w:tcPr>
          <w:p w14:paraId="4C1112E1" w14:textId="77777777" w:rsidR="00F104D5" w:rsidRPr="00AC5F7B" w:rsidRDefault="00F104D5" w:rsidP="00F104D5">
            <w:pPr>
              <w:jc w:val="right"/>
              <w:rPr>
                <w:rFonts w:eastAsia="Arial" w:cs="Arial"/>
                <w:sz w:val="16"/>
                <w:lang w:val="en-GB"/>
              </w:rPr>
            </w:pPr>
          </w:p>
        </w:tc>
        <w:tc>
          <w:tcPr>
            <w:tcW w:w="1701" w:type="dxa"/>
            <w:vAlign w:val="bottom"/>
          </w:tcPr>
          <w:p w14:paraId="752DE85E" w14:textId="34C63FC7" w:rsidR="00F104D5" w:rsidRPr="00AC5F7B" w:rsidRDefault="00F104D5" w:rsidP="00F104D5">
            <w:pPr>
              <w:jc w:val="right"/>
              <w:rPr>
                <w:rFonts w:eastAsia="Arial" w:cs="Arial"/>
                <w:sz w:val="16"/>
                <w:lang w:val="en-GB"/>
              </w:rPr>
            </w:pPr>
            <w:r w:rsidRPr="00AC5F7B">
              <w:rPr>
                <w:rFonts w:eastAsia="Arial" w:cs="Arial"/>
                <w:sz w:val="16"/>
                <w:lang w:val="en-GB"/>
              </w:rPr>
              <w:t>1.23 (1.19-1.28)</w:t>
            </w:r>
          </w:p>
        </w:tc>
        <w:tc>
          <w:tcPr>
            <w:tcW w:w="1701" w:type="dxa"/>
            <w:vAlign w:val="bottom"/>
          </w:tcPr>
          <w:p w14:paraId="7D3851D6" w14:textId="1BA3E445" w:rsidR="00F104D5" w:rsidRPr="00AC5F7B" w:rsidRDefault="00F104D5" w:rsidP="00F104D5">
            <w:pPr>
              <w:jc w:val="right"/>
              <w:rPr>
                <w:rFonts w:eastAsia="Arial" w:cs="Arial"/>
                <w:sz w:val="16"/>
                <w:lang w:val="en-GB"/>
              </w:rPr>
            </w:pPr>
            <w:r w:rsidRPr="00AC5F7B">
              <w:rPr>
                <w:rFonts w:eastAsia="Arial" w:cs="Arial"/>
                <w:sz w:val="16"/>
                <w:lang w:val="en-GB"/>
              </w:rPr>
              <w:t>1.19 (1.16-1.22)</w:t>
            </w:r>
          </w:p>
        </w:tc>
        <w:tc>
          <w:tcPr>
            <w:tcW w:w="1701" w:type="dxa"/>
            <w:vAlign w:val="bottom"/>
          </w:tcPr>
          <w:p w14:paraId="40C59296" w14:textId="2D040BE9" w:rsidR="00F104D5" w:rsidRPr="00AC5F7B" w:rsidRDefault="00F104D5" w:rsidP="00F104D5">
            <w:pPr>
              <w:jc w:val="right"/>
              <w:rPr>
                <w:rFonts w:eastAsia="Arial" w:cs="Arial"/>
                <w:sz w:val="16"/>
                <w:lang w:val="en-GB"/>
              </w:rPr>
            </w:pPr>
            <w:r w:rsidRPr="00AC5F7B">
              <w:rPr>
                <w:rFonts w:eastAsia="Arial" w:cs="Arial"/>
                <w:sz w:val="16"/>
                <w:lang w:val="en-GB"/>
              </w:rPr>
              <w:t>1.19 (1.15-1.24)</w:t>
            </w:r>
          </w:p>
        </w:tc>
      </w:tr>
      <w:tr w:rsidR="00F104D5" w:rsidRPr="00AC5F7B" w14:paraId="1D6996B5" w14:textId="76956778" w:rsidTr="00CA457B">
        <w:tc>
          <w:tcPr>
            <w:tcW w:w="0" w:type="auto"/>
            <w:vAlign w:val="bottom"/>
          </w:tcPr>
          <w:p w14:paraId="7BF5FFDE" w14:textId="77777777" w:rsidR="00F104D5" w:rsidRPr="00AC5F7B" w:rsidRDefault="00F104D5" w:rsidP="00F104D5">
            <w:pPr>
              <w:rPr>
                <w:rFonts w:eastAsia="Arial" w:cs="Arial"/>
                <w:sz w:val="16"/>
                <w:lang w:val="en-GB"/>
              </w:rPr>
            </w:pPr>
            <w:r w:rsidRPr="00AC5F7B">
              <w:rPr>
                <w:rFonts w:eastAsia="Arial" w:cs="Arial"/>
                <w:sz w:val="16"/>
                <w:lang w:val="en-GB"/>
              </w:rPr>
              <w:t xml:space="preserve">  Other mental health diagnoses</w:t>
            </w:r>
          </w:p>
        </w:tc>
        <w:tc>
          <w:tcPr>
            <w:tcW w:w="1768" w:type="dxa"/>
            <w:vAlign w:val="bottom"/>
          </w:tcPr>
          <w:p w14:paraId="2765F172" w14:textId="7FBD18CF" w:rsidR="00F104D5" w:rsidRPr="00AC5F7B" w:rsidRDefault="00F104D5" w:rsidP="00F104D5">
            <w:pPr>
              <w:jc w:val="right"/>
              <w:rPr>
                <w:rFonts w:eastAsia="Arial" w:cs="Arial"/>
                <w:sz w:val="16"/>
                <w:lang w:val="en-GB"/>
              </w:rPr>
            </w:pPr>
            <w:r w:rsidRPr="00AC5F7B">
              <w:rPr>
                <w:rFonts w:eastAsia="Arial" w:cs="Arial"/>
                <w:sz w:val="16"/>
                <w:lang w:val="en-GB"/>
              </w:rPr>
              <w:t>1.10 (1.03-1.17)</w:t>
            </w:r>
          </w:p>
        </w:tc>
        <w:tc>
          <w:tcPr>
            <w:tcW w:w="283" w:type="dxa"/>
            <w:vAlign w:val="bottom"/>
          </w:tcPr>
          <w:p w14:paraId="2450A4F1" w14:textId="77777777" w:rsidR="00F104D5" w:rsidRPr="00AC5F7B" w:rsidRDefault="00F104D5" w:rsidP="00F104D5">
            <w:pPr>
              <w:jc w:val="right"/>
              <w:rPr>
                <w:rFonts w:eastAsia="Arial" w:cs="Arial"/>
                <w:sz w:val="16"/>
                <w:lang w:val="en-GB"/>
              </w:rPr>
            </w:pPr>
          </w:p>
        </w:tc>
        <w:tc>
          <w:tcPr>
            <w:tcW w:w="1701" w:type="dxa"/>
            <w:vAlign w:val="bottom"/>
          </w:tcPr>
          <w:p w14:paraId="0CEC5764" w14:textId="1A8FCCB9" w:rsidR="00F104D5" w:rsidRPr="00AC5F7B" w:rsidRDefault="00F104D5" w:rsidP="00F104D5">
            <w:pPr>
              <w:jc w:val="right"/>
              <w:rPr>
                <w:rFonts w:eastAsia="Arial" w:cs="Arial"/>
                <w:sz w:val="16"/>
                <w:lang w:val="en-GB"/>
              </w:rPr>
            </w:pPr>
            <w:r w:rsidRPr="00AC5F7B">
              <w:rPr>
                <w:rFonts w:eastAsia="Arial" w:cs="Arial"/>
                <w:sz w:val="16"/>
                <w:lang w:val="en-GB"/>
              </w:rPr>
              <w:t>1.13 (1.05-1.21)</w:t>
            </w:r>
          </w:p>
        </w:tc>
        <w:tc>
          <w:tcPr>
            <w:tcW w:w="1701" w:type="dxa"/>
            <w:vAlign w:val="bottom"/>
          </w:tcPr>
          <w:p w14:paraId="61E15AE9" w14:textId="33F69581" w:rsidR="00F104D5" w:rsidRPr="00AC5F7B" w:rsidRDefault="00F104D5" w:rsidP="00F104D5">
            <w:pPr>
              <w:jc w:val="right"/>
              <w:rPr>
                <w:rFonts w:eastAsia="Arial" w:cs="Arial"/>
                <w:sz w:val="16"/>
                <w:lang w:val="en-GB"/>
              </w:rPr>
            </w:pPr>
            <w:r w:rsidRPr="00AC5F7B">
              <w:rPr>
                <w:rFonts w:eastAsia="Arial" w:cs="Arial"/>
                <w:sz w:val="16"/>
                <w:lang w:val="en-GB"/>
              </w:rPr>
              <w:t>1.07 (1.02-1.13)</w:t>
            </w:r>
          </w:p>
        </w:tc>
        <w:tc>
          <w:tcPr>
            <w:tcW w:w="1701" w:type="dxa"/>
            <w:vAlign w:val="bottom"/>
          </w:tcPr>
          <w:p w14:paraId="5CAF64C6" w14:textId="3C26ADA8" w:rsidR="00F104D5" w:rsidRPr="00AC5F7B" w:rsidRDefault="00F104D5" w:rsidP="00F104D5">
            <w:pPr>
              <w:jc w:val="right"/>
              <w:rPr>
                <w:rFonts w:eastAsia="Arial" w:cs="Arial"/>
                <w:sz w:val="16"/>
                <w:lang w:val="en-GB"/>
              </w:rPr>
            </w:pPr>
            <w:r w:rsidRPr="00AC5F7B">
              <w:rPr>
                <w:rFonts w:eastAsia="Arial" w:cs="Arial"/>
                <w:sz w:val="16"/>
                <w:lang w:val="en-GB"/>
              </w:rPr>
              <w:t>0.96 (0.86-1.07)</w:t>
            </w:r>
          </w:p>
        </w:tc>
      </w:tr>
      <w:tr w:rsidR="00F104D5" w:rsidRPr="00AC5F7B" w14:paraId="19548177" w14:textId="4FB9D546" w:rsidTr="00CA457B">
        <w:tc>
          <w:tcPr>
            <w:tcW w:w="0" w:type="auto"/>
            <w:tcBorders>
              <w:bottom w:val="single" w:sz="4" w:space="0" w:color="auto"/>
            </w:tcBorders>
            <w:vAlign w:val="bottom"/>
          </w:tcPr>
          <w:p w14:paraId="76C74D1B" w14:textId="77777777" w:rsidR="00F104D5" w:rsidRPr="00AC5F7B" w:rsidRDefault="00F104D5" w:rsidP="00F104D5">
            <w:pPr>
              <w:rPr>
                <w:rFonts w:eastAsia="Arial" w:cs="Arial"/>
                <w:sz w:val="16"/>
                <w:lang w:val="en-GB"/>
              </w:rPr>
            </w:pPr>
            <w:r w:rsidRPr="00AC5F7B">
              <w:rPr>
                <w:rFonts w:eastAsia="Arial" w:cs="Arial"/>
                <w:sz w:val="16"/>
                <w:lang w:val="en-GB"/>
              </w:rPr>
              <w:t xml:space="preserve">  Any mental health diagnosis</w:t>
            </w:r>
          </w:p>
        </w:tc>
        <w:tc>
          <w:tcPr>
            <w:tcW w:w="1768" w:type="dxa"/>
            <w:tcBorders>
              <w:bottom w:val="single" w:sz="4" w:space="0" w:color="auto"/>
            </w:tcBorders>
            <w:vAlign w:val="bottom"/>
          </w:tcPr>
          <w:p w14:paraId="56E5FD38" w14:textId="4F83DB8C" w:rsidR="00F104D5" w:rsidRPr="00AC5F7B" w:rsidRDefault="00F104D5" w:rsidP="00F104D5">
            <w:pPr>
              <w:jc w:val="right"/>
              <w:rPr>
                <w:rFonts w:eastAsia="Arial" w:cs="Arial"/>
                <w:sz w:val="16"/>
                <w:lang w:val="en-GB"/>
              </w:rPr>
            </w:pPr>
            <w:r w:rsidRPr="00AC5F7B">
              <w:rPr>
                <w:rFonts w:eastAsia="Arial" w:cs="Arial"/>
                <w:sz w:val="16"/>
                <w:lang w:val="en-GB"/>
              </w:rPr>
              <w:t>1.21 (1.18-1.25)</w:t>
            </w:r>
          </w:p>
        </w:tc>
        <w:tc>
          <w:tcPr>
            <w:tcW w:w="283" w:type="dxa"/>
            <w:tcBorders>
              <w:bottom w:val="single" w:sz="4" w:space="0" w:color="auto"/>
            </w:tcBorders>
            <w:vAlign w:val="bottom"/>
          </w:tcPr>
          <w:p w14:paraId="271CE236" w14:textId="77777777" w:rsidR="00F104D5" w:rsidRPr="00AC5F7B" w:rsidRDefault="00F104D5" w:rsidP="00F104D5">
            <w:pPr>
              <w:jc w:val="right"/>
              <w:rPr>
                <w:rFonts w:eastAsia="Arial" w:cs="Arial"/>
                <w:sz w:val="16"/>
                <w:lang w:val="en-GB"/>
              </w:rPr>
            </w:pPr>
          </w:p>
        </w:tc>
        <w:tc>
          <w:tcPr>
            <w:tcW w:w="1701" w:type="dxa"/>
            <w:tcBorders>
              <w:bottom w:val="single" w:sz="4" w:space="0" w:color="auto"/>
            </w:tcBorders>
            <w:vAlign w:val="bottom"/>
          </w:tcPr>
          <w:p w14:paraId="50302349" w14:textId="75361F7F" w:rsidR="00F104D5" w:rsidRPr="00AC5F7B" w:rsidRDefault="00F104D5" w:rsidP="00F104D5">
            <w:pPr>
              <w:jc w:val="right"/>
              <w:rPr>
                <w:rFonts w:eastAsia="Arial" w:cs="Arial"/>
                <w:sz w:val="16"/>
                <w:lang w:val="en-GB"/>
              </w:rPr>
            </w:pPr>
            <w:r w:rsidRPr="00AC5F7B">
              <w:rPr>
                <w:rFonts w:eastAsia="Arial" w:cs="Arial"/>
                <w:sz w:val="16"/>
                <w:lang w:val="en-GB"/>
              </w:rPr>
              <w:t>1.23 (1.19-1.28)</w:t>
            </w:r>
          </w:p>
        </w:tc>
        <w:tc>
          <w:tcPr>
            <w:tcW w:w="1701" w:type="dxa"/>
            <w:tcBorders>
              <w:bottom w:val="single" w:sz="4" w:space="0" w:color="auto"/>
            </w:tcBorders>
            <w:vAlign w:val="bottom"/>
          </w:tcPr>
          <w:p w14:paraId="61C68E78" w14:textId="50EFC126" w:rsidR="00F104D5" w:rsidRPr="00AC5F7B" w:rsidRDefault="00F104D5" w:rsidP="00F104D5">
            <w:pPr>
              <w:jc w:val="right"/>
              <w:rPr>
                <w:rFonts w:eastAsia="Arial" w:cs="Arial"/>
                <w:sz w:val="16"/>
                <w:lang w:val="en-GB"/>
              </w:rPr>
            </w:pPr>
            <w:r w:rsidRPr="00AC5F7B">
              <w:rPr>
                <w:rFonts w:eastAsia="Arial" w:cs="Arial"/>
                <w:sz w:val="16"/>
                <w:lang w:val="en-GB"/>
              </w:rPr>
              <w:t>1.18 (1.15-1.20)</w:t>
            </w:r>
          </w:p>
        </w:tc>
        <w:tc>
          <w:tcPr>
            <w:tcW w:w="1701" w:type="dxa"/>
            <w:tcBorders>
              <w:bottom w:val="single" w:sz="4" w:space="0" w:color="auto"/>
            </w:tcBorders>
            <w:vAlign w:val="bottom"/>
          </w:tcPr>
          <w:p w14:paraId="2737B400" w14:textId="4087195C" w:rsidR="00F104D5" w:rsidRPr="00AC5F7B" w:rsidRDefault="00F104D5" w:rsidP="00F104D5">
            <w:pPr>
              <w:jc w:val="right"/>
              <w:rPr>
                <w:rFonts w:eastAsia="Arial" w:cs="Arial"/>
                <w:sz w:val="16"/>
                <w:lang w:val="en-GB"/>
              </w:rPr>
            </w:pPr>
            <w:r w:rsidRPr="00AC5F7B">
              <w:rPr>
                <w:rFonts w:eastAsia="Arial" w:cs="Arial"/>
                <w:sz w:val="16"/>
                <w:lang w:val="en-GB"/>
              </w:rPr>
              <w:t>1.18 (1.14-1.22)</w:t>
            </w:r>
          </w:p>
        </w:tc>
      </w:tr>
    </w:tbl>
    <w:p w14:paraId="1D89D973" w14:textId="1A5D1999" w:rsidR="008A2CAF" w:rsidRPr="00AC5F7B" w:rsidRDefault="008A2CAF" w:rsidP="00C32C64">
      <w:pPr>
        <w:rPr>
          <w:rFonts w:eastAsia="Arial" w:cs="Arial"/>
          <w:sz w:val="16"/>
          <w:lang w:val="en-GB"/>
        </w:rPr>
      </w:pPr>
      <w:r w:rsidRPr="00AC5F7B">
        <w:rPr>
          <w:rFonts w:eastAsia="Arial" w:cs="Arial"/>
          <w:sz w:val="16"/>
          <w:lang w:val="en-GB"/>
        </w:rPr>
        <w:t xml:space="preserve">Risk ratios </w:t>
      </w:r>
      <w:r w:rsidR="006C79EA" w:rsidRPr="00AC5F7B">
        <w:rPr>
          <w:rFonts w:eastAsia="Arial" w:cs="Arial"/>
          <w:sz w:val="16"/>
          <w:lang w:val="en-GB"/>
        </w:rPr>
        <w:t xml:space="preserve">were adjusted </w:t>
      </w:r>
      <w:r w:rsidRPr="00AC5F7B">
        <w:rPr>
          <w:rFonts w:eastAsia="Arial" w:cs="Arial"/>
          <w:sz w:val="16"/>
          <w:lang w:val="en-GB"/>
        </w:rPr>
        <w:t xml:space="preserve">for years since baseline, age group, </w:t>
      </w:r>
      <w:r w:rsidR="006C79EA" w:rsidRPr="00AC5F7B">
        <w:rPr>
          <w:rFonts w:eastAsia="Arial" w:cs="Arial"/>
          <w:sz w:val="16"/>
          <w:lang w:val="en-GB"/>
        </w:rPr>
        <w:t>and sex.</w:t>
      </w:r>
    </w:p>
    <w:p w14:paraId="07C8CFB9" w14:textId="664FC6C8" w:rsidR="00C32C64" w:rsidRPr="00AC5F7B" w:rsidRDefault="00C32C64" w:rsidP="00C32C64">
      <w:pPr>
        <w:rPr>
          <w:rFonts w:eastAsia="Arial" w:cs="Arial"/>
          <w:sz w:val="16"/>
          <w:lang w:val="en-GB"/>
        </w:rPr>
      </w:pPr>
      <w:r w:rsidRPr="00AC5F7B">
        <w:rPr>
          <w:rFonts w:eastAsia="Arial" w:cs="Arial"/>
          <w:sz w:val="16"/>
          <w:lang w:val="en-GB"/>
        </w:rPr>
        <w:t xml:space="preserve">Abbreviations: CMA=cumulative medication availability, </w:t>
      </w:r>
      <w:proofErr w:type="spellStart"/>
      <w:r w:rsidR="00C73FA8" w:rsidRPr="00AC5F7B">
        <w:rPr>
          <w:rFonts w:eastAsia="Arial" w:cs="Arial"/>
          <w:sz w:val="16"/>
          <w:lang w:val="en-GB"/>
        </w:rPr>
        <w:t>aRR</w:t>
      </w:r>
      <w:proofErr w:type="spellEnd"/>
      <w:r w:rsidR="00C73FA8" w:rsidRPr="00AC5F7B">
        <w:rPr>
          <w:rFonts w:eastAsia="Arial" w:cs="Arial"/>
          <w:sz w:val="16"/>
          <w:lang w:val="en-GB"/>
        </w:rPr>
        <w:t xml:space="preserve">=adjusted risk ratio, </w:t>
      </w:r>
      <w:r w:rsidRPr="00AC5F7B">
        <w:rPr>
          <w:rFonts w:eastAsia="Arial" w:cs="Arial"/>
          <w:sz w:val="16"/>
          <w:lang w:val="en-GB"/>
        </w:rPr>
        <w:t>CI=confidence interval</w:t>
      </w:r>
    </w:p>
    <w:p w14:paraId="31D4FF3D" w14:textId="3DD595DE" w:rsidR="00C32C64" w:rsidRPr="00AC5F7B" w:rsidRDefault="00C32C64">
      <w:pPr>
        <w:rPr>
          <w:rFonts w:ascii="Times New Roman" w:hAnsi="Times New Roman" w:cs="Arial"/>
          <w:b/>
          <w:bCs/>
          <w:sz w:val="24"/>
          <w:szCs w:val="24"/>
          <w:lang w:val="en-GB"/>
        </w:rPr>
      </w:pPr>
    </w:p>
    <w:p w14:paraId="0C241056" w14:textId="4CDA5E29" w:rsidR="00C73FA8" w:rsidRPr="00AC5F7B" w:rsidRDefault="00C73FA8">
      <w:pPr>
        <w:rPr>
          <w:rFonts w:ascii="Times New Roman" w:hAnsi="Times New Roman" w:cs="Arial"/>
          <w:b/>
          <w:bCs/>
          <w:sz w:val="24"/>
          <w:szCs w:val="24"/>
          <w:lang w:val="en-GB"/>
        </w:rPr>
      </w:pPr>
      <w:r w:rsidRPr="00AC5F7B">
        <w:rPr>
          <w:rFonts w:ascii="Times New Roman" w:hAnsi="Times New Roman" w:cs="Arial"/>
          <w:b/>
          <w:bCs/>
          <w:sz w:val="24"/>
          <w:szCs w:val="24"/>
          <w:lang w:val="en-GB"/>
        </w:rPr>
        <w:br w:type="page"/>
      </w:r>
    </w:p>
    <w:p w14:paraId="443A8B26" w14:textId="77777777" w:rsidR="00053887" w:rsidRDefault="00C73FA8" w:rsidP="00C73FA8">
      <w:pPr>
        <w:spacing w:after="0"/>
        <w:rPr>
          <w:ins w:id="200" w:author="Egger, Matthias (ISPM)" w:date="2022-05-16T18:39:00Z"/>
          <w:rFonts w:eastAsia="Arial" w:cs="Arial"/>
          <w:b/>
          <w:color w:val="000000"/>
          <w:sz w:val="18"/>
          <w:lang w:val="en-GB"/>
        </w:rPr>
      </w:pPr>
      <w:r w:rsidRPr="00AC5F7B">
        <w:rPr>
          <w:rFonts w:eastAsia="Arial" w:cs="Arial"/>
          <w:b/>
          <w:color w:val="000000"/>
          <w:sz w:val="18"/>
          <w:lang w:val="en-GB"/>
        </w:rPr>
        <w:lastRenderedPageBreak/>
        <w:t xml:space="preserve">Table </w:t>
      </w:r>
      <w:r w:rsidR="002D4921" w:rsidRPr="00AC5F7B">
        <w:rPr>
          <w:rFonts w:eastAsia="Arial" w:cs="Arial"/>
          <w:b/>
          <w:color w:val="000000"/>
          <w:sz w:val="18"/>
          <w:lang w:val="en-GB"/>
        </w:rPr>
        <w:t>S</w:t>
      </w:r>
      <w:r w:rsidR="00947183" w:rsidRPr="00AC5F7B">
        <w:rPr>
          <w:rFonts w:eastAsia="Arial" w:cs="Arial"/>
          <w:b/>
          <w:color w:val="000000"/>
          <w:sz w:val="18"/>
          <w:lang w:val="en-GB"/>
        </w:rPr>
        <w:t>5</w:t>
      </w:r>
      <w:r w:rsidRPr="00AC5F7B">
        <w:rPr>
          <w:rFonts w:eastAsia="Arial" w:cs="Arial"/>
          <w:b/>
          <w:color w:val="000000"/>
          <w:sz w:val="18"/>
          <w:lang w:val="en-GB"/>
        </w:rPr>
        <w:t xml:space="preserve">: Sensitivity analysis of associations between mental health diagnoses and </w:t>
      </w:r>
      <w:r w:rsidR="00670B7B" w:rsidRPr="00AC5F7B">
        <w:rPr>
          <w:rFonts w:eastAsia="Arial" w:cs="Arial"/>
          <w:b/>
          <w:color w:val="000000"/>
          <w:sz w:val="18"/>
          <w:lang w:val="en-GB"/>
        </w:rPr>
        <w:t>viral non-suppression</w:t>
      </w:r>
      <w:ins w:id="201" w:author="Egger, Matthias (ISPM)" w:date="2022-05-16T18:39:00Z">
        <w:r w:rsidR="00053887">
          <w:rPr>
            <w:rFonts w:eastAsia="Arial" w:cs="Arial"/>
            <w:b/>
            <w:color w:val="000000"/>
            <w:sz w:val="18"/>
            <w:lang w:val="en-GB"/>
          </w:rPr>
          <w:t>.</w:t>
        </w:r>
      </w:ins>
    </w:p>
    <w:p w14:paraId="764C130F" w14:textId="511F98ED" w:rsidR="00C73FA8" w:rsidRPr="00AC5F7B" w:rsidRDefault="00C73FA8" w:rsidP="00C73FA8">
      <w:pPr>
        <w:spacing w:after="0"/>
        <w:rPr>
          <w:lang w:val="en-GB"/>
        </w:rPr>
      </w:pPr>
      <w:del w:id="202" w:author="Egger, Matthias (ISPM)" w:date="2022-05-16T18:39:00Z">
        <w:r w:rsidRPr="00AC5F7B" w:rsidDel="00053887">
          <w:rPr>
            <w:rFonts w:eastAsia="Arial" w:cs="Arial"/>
            <w:b/>
            <w:color w:val="000000"/>
            <w:sz w:val="18"/>
            <w:lang w:val="en-GB"/>
          </w:rPr>
          <w:delText xml:space="preserve"> </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5"/>
        <w:gridCol w:w="1768"/>
        <w:gridCol w:w="283"/>
        <w:gridCol w:w="1701"/>
        <w:gridCol w:w="1701"/>
        <w:gridCol w:w="2127"/>
      </w:tblGrid>
      <w:tr w:rsidR="00C73FA8" w:rsidRPr="00AC5F7B" w14:paraId="0A8AEB18" w14:textId="77777777" w:rsidTr="00B12DC0">
        <w:tc>
          <w:tcPr>
            <w:tcW w:w="0" w:type="auto"/>
            <w:tcBorders>
              <w:top w:val="single" w:sz="4" w:space="0" w:color="auto"/>
            </w:tcBorders>
          </w:tcPr>
          <w:p w14:paraId="5F840C6D" w14:textId="77777777" w:rsidR="00C73FA8" w:rsidRPr="00AC5F7B" w:rsidRDefault="00C73FA8" w:rsidP="001778E2">
            <w:pPr>
              <w:jc w:val="center"/>
              <w:rPr>
                <w:lang w:val="en-GB"/>
              </w:rPr>
            </w:pPr>
          </w:p>
        </w:tc>
        <w:tc>
          <w:tcPr>
            <w:tcW w:w="1768" w:type="dxa"/>
            <w:tcBorders>
              <w:top w:val="single" w:sz="4" w:space="0" w:color="auto"/>
              <w:bottom w:val="single" w:sz="4" w:space="0" w:color="auto"/>
            </w:tcBorders>
          </w:tcPr>
          <w:p w14:paraId="67DD93AD" w14:textId="77777777" w:rsidR="00C73FA8" w:rsidRPr="00AC5F7B" w:rsidRDefault="00C73FA8" w:rsidP="001778E2">
            <w:pPr>
              <w:jc w:val="center"/>
              <w:rPr>
                <w:rFonts w:eastAsia="Arial" w:cs="Arial"/>
                <w:b/>
                <w:sz w:val="16"/>
                <w:lang w:val="en-GB"/>
              </w:rPr>
            </w:pPr>
            <w:r w:rsidRPr="00AC5F7B">
              <w:rPr>
                <w:rFonts w:eastAsia="Arial" w:cs="Arial"/>
                <w:b/>
                <w:sz w:val="16"/>
                <w:lang w:val="en-GB"/>
              </w:rPr>
              <w:t>Primary analysis</w:t>
            </w:r>
          </w:p>
        </w:tc>
        <w:tc>
          <w:tcPr>
            <w:tcW w:w="283" w:type="dxa"/>
            <w:tcBorders>
              <w:top w:val="single" w:sz="4" w:space="0" w:color="auto"/>
            </w:tcBorders>
          </w:tcPr>
          <w:p w14:paraId="3A774B22" w14:textId="77777777" w:rsidR="00C73FA8" w:rsidRPr="00AC5F7B" w:rsidRDefault="00C73FA8" w:rsidP="001778E2">
            <w:pPr>
              <w:jc w:val="center"/>
              <w:rPr>
                <w:rFonts w:eastAsia="Arial" w:cs="Arial"/>
                <w:b/>
                <w:sz w:val="16"/>
                <w:lang w:val="en-GB"/>
              </w:rPr>
            </w:pPr>
          </w:p>
        </w:tc>
        <w:tc>
          <w:tcPr>
            <w:tcW w:w="5529" w:type="dxa"/>
            <w:gridSpan w:val="3"/>
            <w:tcBorders>
              <w:top w:val="single" w:sz="4" w:space="0" w:color="auto"/>
              <w:bottom w:val="single" w:sz="4" w:space="0" w:color="auto"/>
            </w:tcBorders>
          </w:tcPr>
          <w:p w14:paraId="0D8A37CA" w14:textId="77777777" w:rsidR="00C73FA8" w:rsidRPr="00AC5F7B" w:rsidRDefault="00C73FA8" w:rsidP="001778E2">
            <w:pPr>
              <w:jc w:val="center"/>
              <w:rPr>
                <w:rFonts w:eastAsia="Arial" w:cs="Arial"/>
                <w:b/>
                <w:sz w:val="16"/>
                <w:lang w:val="en-GB"/>
              </w:rPr>
            </w:pPr>
            <w:r w:rsidRPr="00AC5F7B">
              <w:rPr>
                <w:rFonts w:eastAsia="Arial" w:cs="Arial"/>
                <w:b/>
                <w:sz w:val="16"/>
                <w:lang w:val="en-GB"/>
              </w:rPr>
              <w:t>Sensitivity analyses</w:t>
            </w:r>
          </w:p>
        </w:tc>
      </w:tr>
      <w:tr w:rsidR="00C73FA8" w:rsidRPr="00AC5F7B" w14:paraId="48AD0FCF" w14:textId="77777777" w:rsidTr="00B12DC0">
        <w:trPr>
          <w:trHeight w:val="366"/>
        </w:trPr>
        <w:tc>
          <w:tcPr>
            <w:tcW w:w="0" w:type="auto"/>
            <w:tcBorders>
              <w:bottom w:val="single" w:sz="4" w:space="0" w:color="auto"/>
            </w:tcBorders>
          </w:tcPr>
          <w:p w14:paraId="0E69BFBA" w14:textId="77777777" w:rsidR="00C73FA8" w:rsidRPr="00AC5F7B" w:rsidRDefault="00C73FA8" w:rsidP="001778E2">
            <w:pPr>
              <w:jc w:val="center"/>
              <w:rPr>
                <w:lang w:val="en-GB"/>
              </w:rPr>
            </w:pPr>
          </w:p>
        </w:tc>
        <w:tc>
          <w:tcPr>
            <w:tcW w:w="1768" w:type="dxa"/>
            <w:tcBorders>
              <w:top w:val="single" w:sz="4" w:space="0" w:color="auto"/>
              <w:bottom w:val="single" w:sz="4" w:space="0" w:color="auto"/>
            </w:tcBorders>
          </w:tcPr>
          <w:p w14:paraId="09ED0B67" w14:textId="0B067D1C" w:rsidR="00C73FA8" w:rsidRPr="00AC5F7B" w:rsidRDefault="00C73FA8" w:rsidP="001778E2">
            <w:pPr>
              <w:jc w:val="center"/>
              <w:rPr>
                <w:rFonts w:eastAsia="Arial" w:cs="Arial"/>
                <w:sz w:val="16"/>
                <w:lang w:val="en-GB"/>
              </w:rPr>
            </w:pPr>
            <w:r w:rsidRPr="00AC5F7B">
              <w:rPr>
                <w:rFonts w:eastAsia="Arial" w:cs="Arial"/>
                <w:sz w:val="16"/>
                <w:lang w:val="en-GB"/>
              </w:rPr>
              <w:t xml:space="preserve">Viral load &gt;400 copies/mL </w:t>
            </w:r>
          </w:p>
          <w:p w14:paraId="65DB372C" w14:textId="77777777" w:rsidR="00C73FA8" w:rsidRPr="00AC5F7B" w:rsidRDefault="00C73FA8" w:rsidP="001778E2">
            <w:pPr>
              <w:jc w:val="center"/>
              <w:rPr>
                <w:lang w:val="en-GB"/>
              </w:rPr>
            </w:pPr>
            <w:proofErr w:type="spellStart"/>
            <w:r w:rsidRPr="00AC5F7B">
              <w:rPr>
                <w:rFonts w:eastAsia="Arial" w:cs="Arial"/>
                <w:sz w:val="16"/>
                <w:lang w:val="en-GB"/>
              </w:rPr>
              <w:t>aRR</w:t>
            </w:r>
            <w:proofErr w:type="spellEnd"/>
            <w:r w:rsidRPr="00AC5F7B">
              <w:rPr>
                <w:rFonts w:eastAsia="Arial" w:cs="Arial"/>
                <w:sz w:val="16"/>
                <w:lang w:val="en-GB"/>
              </w:rPr>
              <w:t xml:space="preserve"> (95% CI)</w:t>
            </w:r>
          </w:p>
        </w:tc>
        <w:tc>
          <w:tcPr>
            <w:tcW w:w="283" w:type="dxa"/>
            <w:tcBorders>
              <w:bottom w:val="single" w:sz="4" w:space="0" w:color="auto"/>
            </w:tcBorders>
          </w:tcPr>
          <w:p w14:paraId="25E07B23" w14:textId="77777777" w:rsidR="00C73FA8" w:rsidRPr="00AC5F7B" w:rsidRDefault="00C73FA8" w:rsidP="001778E2">
            <w:pPr>
              <w:jc w:val="center"/>
              <w:rPr>
                <w:rFonts w:eastAsia="Arial" w:cs="Arial"/>
                <w:b/>
                <w:sz w:val="16"/>
                <w:lang w:val="en-GB"/>
              </w:rPr>
            </w:pPr>
          </w:p>
        </w:tc>
        <w:tc>
          <w:tcPr>
            <w:tcW w:w="1701" w:type="dxa"/>
            <w:tcBorders>
              <w:top w:val="single" w:sz="4" w:space="0" w:color="auto"/>
              <w:bottom w:val="single" w:sz="4" w:space="0" w:color="auto"/>
            </w:tcBorders>
          </w:tcPr>
          <w:p w14:paraId="29C486A9" w14:textId="4BFC6857" w:rsidR="00C73FA8" w:rsidRPr="00AC5F7B" w:rsidRDefault="00C73FA8" w:rsidP="00C73FA8">
            <w:pPr>
              <w:jc w:val="center"/>
              <w:rPr>
                <w:rFonts w:eastAsia="Arial" w:cs="Arial"/>
                <w:sz w:val="16"/>
                <w:lang w:val="en-GB"/>
              </w:rPr>
            </w:pPr>
            <w:r w:rsidRPr="00AC5F7B">
              <w:rPr>
                <w:rFonts w:eastAsia="Arial" w:cs="Arial"/>
                <w:sz w:val="16"/>
                <w:lang w:val="en-GB"/>
              </w:rPr>
              <w:t>Viral load &gt;</w:t>
            </w:r>
            <w:r w:rsidR="00E11912" w:rsidRPr="00AC5F7B">
              <w:rPr>
                <w:rFonts w:eastAsia="Arial" w:cs="Arial"/>
                <w:sz w:val="16"/>
                <w:lang w:val="en-GB"/>
              </w:rPr>
              <w:t>1</w:t>
            </w:r>
            <w:r w:rsidRPr="00AC5F7B">
              <w:rPr>
                <w:rFonts w:eastAsia="Arial" w:cs="Arial"/>
                <w:sz w:val="16"/>
                <w:lang w:val="en-GB"/>
              </w:rPr>
              <w:t xml:space="preserve">00 copies/mL </w:t>
            </w:r>
          </w:p>
          <w:p w14:paraId="5A57C6A8" w14:textId="77777777" w:rsidR="00C73FA8" w:rsidRPr="00AC5F7B" w:rsidRDefault="00C73FA8" w:rsidP="001778E2">
            <w:pPr>
              <w:jc w:val="center"/>
              <w:rPr>
                <w:rFonts w:eastAsia="Arial" w:cs="Arial"/>
                <w:sz w:val="16"/>
                <w:lang w:val="en-GB"/>
              </w:rPr>
            </w:pPr>
            <w:proofErr w:type="spellStart"/>
            <w:r w:rsidRPr="00AC5F7B">
              <w:rPr>
                <w:rFonts w:eastAsia="Arial" w:cs="Arial"/>
                <w:sz w:val="16"/>
                <w:lang w:val="en-GB"/>
              </w:rPr>
              <w:t>aRR</w:t>
            </w:r>
            <w:proofErr w:type="spellEnd"/>
            <w:r w:rsidRPr="00AC5F7B">
              <w:rPr>
                <w:rFonts w:eastAsia="Arial" w:cs="Arial"/>
                <w:sz w:val="16"/>
                <w:lang w:val="en-GB"/>
              </w:rPr>
              <w:t xml:space="preserve"> (95% CI)</w:t>
            </w:r>
          </w:p>
        </w:tc>
        <w:tc>
          <w:tcPr>
            <w:tcW w:w="1701" w:type="dxa"/>
            <w:tcBorders>
              <w:top w:val="single" w:sz="4" w:space="0" w:color="auto"/>
              <w:bottom w:val="single" w:sz="4" w:space="0" w:color="auto"/>
            </w:tcBorders>
          </w:tcPr>
          <w:p w14:paraId="462ACA80" w14:textId="2F08F7C2" w:rsidR="00C73FA8" w:rsidRPr="00AC5F7B" w:rsidRDefault="00C73FA8" w:rsidP="00C73FA8">
            <w:pPr>
              <w:jc w:val="center"/>
              <w:rPr>
                <w:rFonts w:eastAsia="Arial" w:cs="Arial"/>
                <w:sz w:val="16"/>
                <w:lang w:val="en-GB"/>
              </w:rPr>
            </w:pPr>
            <w:r w:rsidRPr="00AC5F7B">
              <w:rPr>
                <w:rFonts w:eastAsia="Arial" w:cs="Arial"/>
                <w:sz w:val="16"/>
                <w:lang w:val="en-GB"/>
              </w:rPr>
              <w:t xml:space="preserve">Viral load &gt;1000 copies/mL </w:t>
            </w:r>
          </w:p>
          <w:p w14:paraId="1636BB71" w14:textId="77777777" w:rsidR="00C73FA8" w:rsidRPr="00AC5F7B" w:rsidRDefault="00C73FA8" w:rsidP="001778E2">
            <w:pPr>
              <w:jc w:val="center"/>
              <w:rPr>
                <w:rFonts w:eastAsia="Arial" w:cs="Arial"/>
                <w:sz w:val="16"/>
                <w:lang w:val="en-GB"/>
              </w:rPr>
            </w:pPr>
            <w:proofErr w:type="spellStart"/>
            <w:r w:rsidRPr="00AC5F7B">
              <w:rPr>
                <w:rFonts w:eastAsia="Arial" w:cs="Arial"/>
                <w:sz w:val="16"/>
                <w:lang w:val="en-GB"/>
              </w:rPr>
              <w:t>aRR</w:t>
            </w:r>
            <w:proofErr w:type="spellEnd"/>
            <w:r w:rsidRPr="00AC5F7B">
              <w:rPr>
                <w:rFonts w:eastAsia="Arial" w:cs="Arial"/>
                <w:sz w:val="16"/>
                <w:lang w:val="en-GB"/>
              </w:rPr>
              <w:t xml:space="preserve"> (95% CI)</w:t>
            </w:r>
          </w:p>
        </w:tc>
        <w:tc>
          <w:tcPr>
            <w:tcW w:w="2127" w:type="dxa"/>
            <w:tcBorders>
              <w:top w:val="single" w:sz="4" w:space="0" w:color="auto"/>
              <w:bottom w:val="single" w:sz="4" w:space="0" w:color="auto"/>
            </w:tcBorders>
          </w:tcPr>
          <w:p w14:paraId="41EEEE00" w14:textId="3428CD33" w:rsidR="00007EA0" w:rsidRPr="00AC5F7B" w:rsidRDefault="004E430B" w:rsidP="00007EA0">
            <w:pPr>
              <w:jc w:val="center"/>
              <w:rPr>
                <w:rFonts w:eastAsia="Arial" w:cs="Arial"/>
                <w:sz w:val="16"/>
                <w:lang w:val="en-GB"/>
              </w:rPr>
            </w:pPr>
            <w:r w:rsidRPr="00AC5F7B">
              <w:rPr>
                <w:rFonts w:eastAsia="Arial" w:cs="Arial"/>
                <w:sz w:val="16"/>
                <w:lang w:val="en-GB"/>
              </w:rPr>
              <w:t>Viral load &gt;400 copies/mL</w:t>
            </w:r>
          </w:p>
          <w:p w14:paraId="05E69108" w14:textId="000AA0B3" w:rsidR="00C73FA8" w:rsidRPr="00AC5F7B" w:rsidRDefault="00007EA0" w:rsidP="001778E2">
            <w:pPr>
              <w:jc w:val="center"/>
              <w:rPr>
                <w:rFonts w:eastAsia="Arial" w:cs="Arial"/>
                <w:sz w:val="16"/>
                <w:lang w:val="en-GB"/>
              </w:rPr>
            </w:pPr>
            <w:r w:rsidRPr="00AC5F7B">
              <w:rPr>
                <w:rFonts w:eastAsia="Arial" w:cs="Arial"/>
                <w:sz w:val="16"/>
                <w:lang w:val="en-GB"/>
              </w:rPr>
              <w:t>Repeated</w:t>
            </w:r>
            <w:r w:rsidR="00C73FA8" w:rsidRPr="00AC5F7B">
              <w:rPr>
                <w:rFonts w:eastAsia="Arial" w:cs="Arial"/>
                <w:sz w:val="16"/>
                <w:lang w:val="en-GB"/>
              </w:rPr>
              <w:t xml:space="preserve"> mental health diagnoses </w:t>
            </w:r>
          </w:p>
          <w:p w14:paraId="39493618" w14:textId="77777777" w:rsidR="00C73FA8" w:rsidRPr="00AC5F7B" w:rsidRDefault="00C73FA8" w:rsidP="001778E2">
            <w:pPr>
              <w:jc w:val="center"/>
              <w:rPr>
                <w:rFonts w:eastAsia="Arial" w:cs="Arial"/>
                <w:sz w:val="16"/>
                <w:lang w:val="en-GB"/>
              </w:rPr>
            </w:pPr>
            <w:proofErr w:type="spellStart"/>
            <w:r w:rsidRPr="00AC5F7B">
              <w:rPr>
                <w:rFonts w:eastAsia="Arial" w:cs="Arial"/>
                <w:sz w:val="16"/>
                <w:lang w:val="en-GB"/>
              </w:rPr>
              <w:t>aRR</w:t>
            </w:r>
            <w:proofErr w:type="spellEnd"/>
            <w:r w:rsidRPr="00AC5F7B">
              <w:rPr>
                <w:rFonts w:eastAsia="Arial" w:cs="Arial"/>
                <w:sz w:val="16"/>
                <w:lang w:val="en-GB"/>
              </w:rPr>
              <w:t xml:space="preserve"> (95% CI)</w:t>
            </w:r>
          </w:p>
        </w:tc>
      </w:tr>
      <w:tr w:rsidR="00C73FA8" w:rsidRPr="00AC5F7B" w14:paraId="3692E57D" w14:textId="77777777" w:rsidTr="00B12DC0">
        <w:tc>
          <w:tcPr>
            <w:tcW w:w="0" w:type="auto"/>
            <w:tcBorders>
              <w:top w:val="single" w:sz="4" w:space="0" w:color="auto"/>
            </w:tcBorders>
          </w:tcPr>
          <w:p w14:paraId="324450EA" w14:textId="77777777" w:rsidR="00C73FA8" w:rsidRPr="00AC5F7B" w:rsidRDefault="00C73FA8" w:rsidP="001778E2">
            <w:pPr>
              <w:rPr>
                <w:rFonts w:eastAsia="Arial" w:cs="Arial"/>
                <w:sz w:val="16"/>
                <w:lang w:val="en-GB"/>
              </w:rPr>
            </w:pPr>
            <w:r w:rsidRPr="00AC5F7B">
              <w:rPr>
                <w:rFonts w:eastAsia="Arial" w:cs="Arial"/>
                <w:sz w:val="16"/>
                <w:lang w:val="en-GB"/>
              </w:rPr>
              <w:t>Mental health diagnosis</w:t>
            </w:r>
          </w:p>
        </w:tc>
        <w:tc>
          <w:tcPr>
            <w:tcW w:w="1768" w:type="dxa"/>
            <w:tcBorders>
              <w:top w:val="single" w:sz="4" w:space="0" w:color="auto"/>
            </w:tcBorders>
          </w:tcPr>
          <w:p w14:paraId="01E0FD40" w14:textId="77777777" w:rsidR="00C73FA8" w:rsidRPr="00AC5F7B" w:rsidRDefault="00C73FA8" w:rsidP="001778E2">
            <w:pPr>
              <w:jc w:val="right"/>
              <w:rPr>
                <w:rFonts w:eastAsia="Arial" w:cs="Arial"/>
                <w:sz w:val="16"/>
                <w:lang w:val="en-GB"/>
              </w:rPr>
            </w:pPr>
          </w:p>
        </w:tc>
        <w:tc>
          <w:tcPr>
            <w:tcW w:w="283" w:type="dxa"/>
            <w:tcBorders>
              <w:top w:val="single" w:sz="4" w:space="0" w:color="auto"/>
            </w:tcBorders>
          </w:tcPr>
          <w:p w14:paraId="2F60245E" w14:textId="77777777" w:rsidR="00C73FA8" w:rsidRPr="00AC5F7B" w:rsidRDefault="00C73FA8" w:rsidP="001778E2">
            <w:pPr>
              <w:jc w:val="right"/>
              <w:rPr>
                <w:rFonts w:eastAsia="Arial" w:cs="Arial"/>
                <w:sz w:val="16"/>
                <w:lang w:val="en-GB"/>
              </w:rPr>
            </w:pPr>
          </w:p>
        </w:tc>
        <w:tc>
          <w:tcPr>
            <w:tcW w:w="1701" w:type="dxa"/>
            <w:tcBorders>
              <w:top w:val="single" w:sz="4" w:space="0" w:color="auto"/>
            </w:tcBorders>
          </w:tcPr>
          <w:p w14:paraId="165FF2C2" w14:textId="77777777" w:rsidR="00C73FA8" w:rsidRPr="00AC5F7B" w:rsidRDefault="00C73FA8" w:rsidP="001778E2">
            <w:pPr>
              <w:jc w:val="right"/>
              <w:rPr>
                <w:rFonts w:eastAsia="Arial" w:cs="Arial"/>
                <w:sz w:val="16"/>
                <w:lang w:val="en-GB"/>
              </w:rPr>
            </w:pPr>
          </w:p>
        </w:tc>
        <w:tc>
          <w:tcPr>
            <w:tcW w:w="1701" w:type="dxa"/>
            <w:tcBorders>
              <w:top w:val="single" w:sz="4" w:space="0" w:color="auto"/>
            </w:tcBorders>
          </w:tcPr>
          <w:p w14:paraId="79F0C754" w14:textId="77777777" w:rsidR="00C73FA8" w:rsidRPr="00AC5F7B" w:rsidRDefault="00C73FA8" w:rsidP="001778E2">
            <w:pPr>
              <w:jc w:val="right"/>
              <w:rPr>
                <w:rFonts w:eastAsia="Arial" w:cs="Arial"/>
                <w:sz w:val="16"/>
                <w:lang w:val="en-GB"/>
              </w:rPr>
            </w:pPr>
          </w:p>
        </w:tc>
        <w:tc>
          <w:tcPr>
            <w:tcW w:w="2127" w:type="dxa"/>
            <w:tcBorders>
              <w:top w:val="single" w:sz="4" w:space="0" w:color="auto"/>
            </w:tcBorders>
          </w:tcPr>
          <w:p w14:paraId="251BCCF7" w14:textId="77777777" w:rsidR="00C73FA8" w:rsidRPr="00AC5F7B" w:rsidRDefault="00C73FA8" w:rsidP="001778E2">
            <w:pPr>
              <w:jc w:val="right"/>
              <w:rPr>
                <w:rFonts w:eastAsia="Arial" w:cs="Arial"/>
                <w:sz w:val="16"/>
                <w:lang w:val="en-GB"/>
              </w:rPr>
            </w:pPr>
          </w:p>
        </w:tc>
      </w:tr>
      <w:tr w:rsidR="00B12DC0" w:rsidRPr="00AC5F7B" w14:paraId="4599ACFE" w14:textId="77777777" w:rsidTr="00007EA0">
        <w:tc>
          <w:tcPr>
            <w:tcW w:w="0" w:type="auto"/>
          </w:tcPr>
          <w:p w14:paraId="3C7ACA5F" w14:textId="77777777" w:rsidR="00B12DC0" w:rsidRPr="00AC5F7B" w:rsidRDefault="00B12DC0" w:rsidP="00B12DC0">
            <w:pPr>
              <w:rPr>
                <w:rFonts w:eastAsia="Arial" w:cs="Arial"/>
                <w:sz w:val="16"/>
                <w:lang w:val="en-GB"/>
              </w:rPr>
            </w:pPr>
            <w:r w:rsidRPr="00AC5F7B">
              <w:rPr>
                <w:rFonts w:eastAsia="Arial" w:cs="Arial"/>
                <w:sz w:val="16"/>
                <w:lang w:val="en-GB"/>
              </w:rPr>
              <w:t xml:space="preserve">  Organic mental disorder</w:t>
            </w:r>
          </w:p>
        </w:tc>
        <w:tc>
          <w:tcPr>
            <w:tcW w:w="1768" w:type="dxa"/>
          </w:tcPr>
          <w:p w14:paraId="4DB26FCF" w14:textId="48DBC691" w:rsidR="00B12DC0" w:rsidRPr="00AC5F7B" w:rsidRDefault="00B12DC0" w:rsidP="00B12DC0">
            <w:pPr>
              <w:jc w:val="right"/>
              <w:rPr>
                <w:rFonts w:eastAsia="Arial" w:cs="Arial"/>
                <w:sz w:val="16"/>
                <w:lang w:val="en-GB"/>
              </w:rPr>
            </w:pPr>
            <w:r w:rsidRPr="00AC5F7B">
              <w:rPr>
                <w:rFonts w:eastAsia="Arial" w:cs="Arial"/>
                <w:sz w:val="16"/>
                <w:lang w:val="en-GB"/>
              </w:rPr>
              <w:t>1.78 (1.41-2.24)</w:t>
            </w:r>
          </w:p>
        </w:tc>
        <w:tc>
          <w:tcPr>
            <w:tcW w:w="283" w:type="dxa"/>
          </w:tcPr>
          <w:p w14:paraId="5178351C" w14:textId="77777777" w:rsidR="00B12DC0" w:rsidRPr="00AC5F7B" w:rsidRDefault="00B12DC0" w:rsidP="00B12DC0">
            <w:pPr>
              <w:jc w:val="right"/>
              <w:rPr>
                <w:rFonts w:eastAsia="Arial" w:cs="Arial"/>
                <w:sz w:val="16"/>
                <w:lang w:val="en-GB"/>
              </w:rPr>
            </w:pPr>
          </w:p>
        </w:tc>
        <w:tc>
          <w:tcPr>
            <w:tcW w:w="1701" w:type="dxa"/>
          </w:tcPr>
          <w:p w14:paraId="0B9A5601" w14:textId="79D43922" w:rsidR="00B12DC0" w:rsidRPr="00AC5F7B" w:rsidRDefault="00B12DC0" w:rsidP="00B12DC0">
            <w:pPr>
              <w:jc w:val="right"/>
              <w:rPr>
                <w:rFonts w:eastAsia="Arial" w:cs="Arial"/>
                <w:sz w:val="16"/>
                <w:lang w:val="en-GB"/>
              </w:rPr>
            </w:pPr>
            <w:r w:rsidRPr="00AC5F7B">
              <w:rPr>
                <w:rFonts w:eastAsia="Arial" w:cs="Arial"/>
                <w:sz w:val="16"/>
                <w:lang w:val="en-GB"/>
              </w:rPr>
              <w:t>1.74 (1.45-2.09)</w:t>
            </w:r>
          </w:p>
        </w:tc>
        <w:tc>
          <w:tcPr>
            <w:tcW w:w="1701" w:type="dxa"/>
          </w:tcPr>
          <w:p w14:paraId="3AE22E3E" w14:textId="7EAF7EAC" w:rsidR="00B12DC0" w:rsidRPr="00AC5F7B" w:rsidRDefault="00B12DC0" w:rsidP="00B12DC0">
            <w:pPr>
              <w:jc w:val="right"/>
              <w:rPr>
                <w:rFonts w:eastAsia="Arial" w:cs="Arial"/>
                <w:sz w:val="16"/>
                <w:lang w:val="en-GB"/>
              </w:rPr>
            </w:pPr>
            <w:r w:rsidRPr="00AC5F7B">
              <w:rPr>
                <w:rFonts w:eastAsia="Arial" w:cs="Arial"/>
                <w:sz w:val="16"/>
                <w:lang w:val="en-GB"/>
              </w:rPr>
              <w:t>1.74 (1.35-2.25)</w:t>
            </w:r>
          </w:p>
        </w:tc>
        <w:tc>
          <w:tcPr>
            <w:tcW w:w="2127" w:type="dxa"/>
          </w:tcPr>
          <w:p w14:paraId="1214DE1D" w14:textId="4288383C" w:rsidR="00B12DC0" w:rsidRPr="00AC5F7B" w:rsidRDefault="00B12DC0" w:rsidP="00B12DC0">
            <w:pPr>
              <w:jc w:val="right"/>
              <w:rPr>
                <w:rFonts w:eastAsia="Arial" w:cs="Arial"/>
                <w:sz w:val="16"/>
                <w:lang w:val="en-GB"/>
              </w:rPr>
            </w:pPr>
            <w:r w:rsidRPr="00AC5F7B">
              <w:rPr>
                <w:rFonts w:eastAsia="Arial" w:cs="Arial"/>
                <w:sz w:val="16"/>
                <w:lang w:val="en-GB"/>
              </w:rPr>
              <w:t>1.90 (1.30-2.77)</w:t>
            </w:r>
          </w:p>
        </w:tc>
      </w:tr>
      <w:tr w:rsidR="00B12DC0" w:rsidRPr="00AC5F7B" w14:paraId="582CC315" w14:textId="77777777" w:rsidTr="00007EA0">
        <w:tc>
          <w:tcPr>
            <w:tcW w:w="0" w:type="auto"/>
          </w:tcPr>
          <w:p w14:paraId="338E576D" w14:textId="77777777" w:rsidR="00B12DC0" w:rsidRPr="00AC5F7B" w:rsidRDefault="00B12DC0" w:rsidP="00B12DC0">
            <w:pPr>
              <w:rPr>
                <w:rFonts w:eastAsia="Arial" w:cs="Arial"/>
                <w:sz w:val="16"/>
                <w:lang w:val="en-GB"/>
              </w:rPr>
            </w:pPr>
            <w:r w:rsidRPr="00AC5F7B">
              <w:rPr>
                <w:rFonts w:eastAsia="Arial" w:cs="Arial"/>
                <w:sz w:val="16"/>
                <w:lang w:val="en-GB"/>
              </w:rPr>
              <w:t xml:space="preserve">  Substance use disorder</w:t>
            </w:r>
          </w:p>
        </w:tc>
        <w:tc>
          <w:tcPr>
            <w:tcW w:w="1768" w:type="dxa"/>
          </w:tcPr>
          <w:p w14:paraId="76BCD18D" w14:textId="46960872" w:rsidR="00B12DC0" w:rsidRPr="00AC5F7B" w:rsidRDefault="00B12DC0" w:rsidP="00B12DC0">
            <w:pPr>
              <w:jc w:val="right"/>
              <w:rPr>
                <w:rFonts w:eastAsia="Arial" w:cs="Arial"/>
                <w:sz w:val="16"/>
                <w:lang w:val="en-GB"/>
              </w:rPr>
            </w:pPr>
            <w:r w:rsidRPr="00AC5F7B">
              <w:rPr>
                <w:rFonts w:eastAsia="Arial" w:cs="Arial"/>
                <w:sz w:val="16"/>
                <w:lang w:val="en-GB"/>
              </w:rPr>
              <w:t>1.82 (1.42-2.34)</w:t>
            </w:r>
          </w:p>
        </w:tc>
        <w:tc>
          <w:tcPr>
            <w:tcW w:w="283" w:type="dxa"/>
          </w:tcPr>
          <w:p w14:paraId="44C01013" w14:textId="77777777" w:rsidR="00B12DC0" w:rsidRPr="00AC5F7B" w:rsidRDefault="00B12DC0" w:rsidP="00B12DC0">
            <w:pPr>
              <w:jc w:val="right"/>
              <w:rPr>
                <w:rFonts w:eastAsia="Arial" w:cs="Arial"/>
                <w:sz w:val="16"/>
                <w:lang w:val="en-GB"/>
              </w:rPr>
            </w:pPr>
          </w:p>
        </w:tc>
        <w:tc>
          <w:tcPr>
            <w:tcW w:w="1701" w:type="dxa"/>
          </w:tcPr>
          <w:p w14:paraId="17357A81" w14:textId="4697EE65" w:rsidR="00B12DC0" w:rsidRPr="00AC5F7B" w:rsidRDefault="00B12DC0" w:rsidP="00B12DC0">
            <w:pPr>
              <w:jc w:val="right"/>
              <w:rPr>
                <w:rFonts w:eastAsia="Arial" w:cs="Arial"/>
                <w:sz w:val="16"/>
                <w:lang w:val="en-GB"/>
              </w:rPr>
            </w:pPr>
            <w:r w:rsidRPr="00AC5F7B">
              <w:rPr>
                <w:rFonts w:eastAsia="Arial" w:cs="Arial"/>
                <w:sz w:val="16"/>
                <w:lang w:val="en-GB"/>
              </w:rPr>
              <w:t>1.69 (1.37-2.09)</w:t>
            </w:r>
          </w:p>
        </w:tc>
        <w:tc>
          <w:tcPr>
            <w:tcW w:w="1701" w:type="dxa"/>
          </w:tcPr>
          <w:p w14:paraId="79A952EB" w14:textId="4637D721" w:rsidR="00B12DC0" w:rsidRPr="00AC5F7B" w:rsidRDefault="00B12DC0" w:rsidP="00B12DC0">
            <w:pPr>
              <w:jc w:val="right"/>
              <w:rPr>
                <w:rFonts w:eastAsia="Arial" w:cs="Arial"/>
                <w:sz w:val="16"/>
                <w:lang w:val="en-GB"/>
              </w:rPr>
            </w:pPr>
            <w:r w:rsidRPr="00AC5F7B">
              <w:rPr>
                <w:rFonts w:eastAsia="Arial" w:cs="Arial"/>
                <w:sz w:val="16"/>
                <w:lang w:val="en-GB"/>
              </w:rPr>
              <w:t>1.88 (1.44-2.46)</w:t>
            </w:r>
          </w:p>
        </w:tc>
        <w:tc>
          <w:tcPr>
            <w:tcW w:w="2127" w:type="dxa"/>
          </w:tcPr>
          <w:p w14:paraId="6FDEFA14" w14:textId="599D2195" w:rsidR="00B12DC0" w:rsidRPr="00AC5F7B" w:rsidRDefault="00B12DC0" w:rsidP="00B12DC0">
            <w:pPr>
              <w:jc w:val="right"/>
              <w:rPr>
                <w:rFonts w:eastAsia="Arial" w:cs="Arial"/>
                <w:sz w:val="16"/>
                <w:lang w:val="en-GB"/>
              </w:rPr>
            </w:pPr>
            <w:r w:rsidRPr="00AC5F7B">
              <w:rPr>
                <w:rFonts w:eastAsia="Arial" w:cs="Arial"/>
                <w:sz w:val="16"/>
                <w:lang w:val="en-GB"/>
              </w:rPr>
              <w:t>2.06 (1.38-3.08)</w:t>
            </w:r>
          </w:p>
        </w:tc>
      </w:tr>
      <w:tr w:rsidR="00B12DC0" w:rsidRPr="00AC5F7B" w14:paraId="0D947352" w14:textId="77777777" w:rsidTr="00007EA0">
        <w:tc>
          <w:tcPr>
            <w:tcW w:w="0" w:type="auto"/>
          </w:tcPr>
          <w:p w14:paraId="4844D32C" w14:textId="77777777" w:rsidR="00B12DC0" w:rsidRPr="00AC5F7B" w:rsidRDefault="00B12DC0" w:rsidP="00B12DC0">
            <w:pPr>
              <w:rPr>
                <w:rFonts w:eastAsia="Arial" w:cs="Arial"/>
                <w:sz w:val="16"/>
                <w:lang w:val="en-GB"/>
              </w:rPr>
            </w:pPr>
            <w:r w:rsidRPr="00AC5F7B">
              <w:rPr>
                <w:rFonts w:eastAsia="Arial" w:cs="Arial"/>
                <w:sz w:val="16"/>
                <w:lang w:val="en-GB"/>
              </w:rPr>
              <w:t xml:space="preserve">  Serious mental disorder</w:t>
            </w:r>
          </w:p>
        </w:tc>
        <w:tc>
          <w:tcPr>
            <w:tcW w:w="1768" w:type="dxa"/>
          </w:tcPr>
          <w:p w14:paraId="136610F5" w14:textId="0FC57789" w:rsidR="00B12DC0" w:rsidRPr="00AC5F7B" w:rsidRDefault="00B12DC0" w:rsidP="00B12DC0">
            <w:pPr>
              <w:jc w:val="right"/>
              <w:rPr>
                <w:rFonts w:eastAsia="Arial" w:cs="Arial"/>
                <w:sz w:val="16"/>
                <w:lang w:val="en-GB"/>
              </w:rPr>
            </w:pPr>
            <w:r w:rsidRPr="00AC5F7B">
              <w:rPr>
                <w:rFonts w:eastAsia="Arial" w:cs="Arial"/>
                <w:sz w:val="16"/>
                <w:lang w:val="en-GB"/>
              </w:rPr>
              <w:t>1.54 (1.30-1.82)</w:t>
            </w:r>
          </w:p>
        </w:tc>
        <w:tc>
          <w:tcPr>
            <w:tcW w:w="283" w:type="dxa"/>
          </w:tcPr>
          <w:p w14:paraId="4DA555E7" w14:textId="77777777" w:rsidR="00B12DC0" w:rsidRPr="00AC5F7B" w:rsidRDefault="00B12DC0" w:rsidP="00B12DC0">
            <w:pPr>
              <w:jc w:val="right"/>
              <w:rPr>
                <w:rFonts w:eastAsia="Arial" w:cs="Arial"/>
                <w:sz w:val="16"/>
                <w:lang w:val="en-GB"/>
              </w:rPr>
            </w:pPr>
          </w:p>
        </w:tc>
        <w:tc>
          <w:tcPr>
            <w:tcW w:w="1701" w:type="dxa"/>
          </w:tcPr>
          <w:p w14:paraId="5ADD6305" w14:textId="2EBEE29C" w:rsidR="00B12DC0" w:rsidRPr="00AC5F7B" w:rsidRDefault="00B12DC0" w:rsidP="00B12DC0">
            <w:pPr>
              <w:jc w:val="right"/>
              <w:rPr>
                <w:rFonts w:eastAsia="Arial" w:cs="Arial"/>
                <w:sz w:val="16"/>
                <w:lang w:val="en-GB"/>
              </w:rPr>
            </w:pPr>
            <w:r w:rsidRPr="00AC5F7B">
              <w:rPr>
                <w:rFonts w:eastAsia="Arial" w:cs="Arial"/>
                <w:sz w:val="16"/>
                <w:lang w:val="en-GB"/>
              </w:rPr>
              <w:t>1.48 (1.29-1.71)</w:t>
            </w:r>
          </w:p>
        </w:tc>
        <w:tc>
          <w:tcPr>
            <w:tcW w:w="1701" w:type="dxa"/>
          </w:tcPr>
          <w:p w14:paraId="7A2CAA6D" w14:textId="13579D07" w:rsidR="00B12DC0" w:rsidRPr="00AC5F7B" w:rsidRDefault="00B12DC0" w:rsidP="00B12DC0">
            <w:pPr>
              <w:jc w:val="right"/>
              <w:rPr>
                <w:rFonts w:eastAsia="Arial" w:cs="Arial"/>
                <w:sz w:val="16"/>
                <w:lang w:val="en-GB"/>
              </w:rPr>
            </w:pPr>
            <w:r w:rsidRPr="00AC5F7B">
              <w:rPr>
                <w:rFonts w:eastAsia="Arial" w:cs="Arial"/>
                <w:sz w:val="16"/>
                <w:lang w:val="en-GB"/>
              </w:rPr>
              <w:t>1.62 (1.36-1.94)</w:t>
            </w:r>
          </w:p>
        </w:tc>
        <w:tc>
          <w:tcPr>
            <w:tcW w:w="2127" w:type="dxa"/>
          </w:tcPr>
          <w:p w14:paraId="1E932238" w14:textId="7D507EB0" w:rsidR="00B12DC0" w:rsidRPr="00AC5F7B" w:rsidRDefault="00B12DC0" w:rsidP="00B12DC0">
            <w:pPr>
              <w:jc w:val="right"/>
              <w:rPr>
                <w:rFonts w:eastAsia="Arial" w:cs="Arial"/>
                <w:sz w:val="16"/>
                <w:lang w:val="en-GB"/>
              </w:rPr>
            </w:pPr>
            <w:r w:rsidRPr="00AC5F7B">
              <w:rPr>
                <w:rFonts w:eastAsia="Arial" w:cs="Arial"/>
                <w:sz w:val="16"/>
                <w:lang w:val="en-GB"/>
              </w:rPr>
              <w:t>1.53 (1.23-1.90)</w:t>
            </w:r>
          </w:p>
        </w:tc>
      </w:tr>
      <w:tr w:rsidR="00B12DC0" w:rsidRPr="00AC5F7B" w14:paraId="1CBD3DFD" w14:textId="77777777" w:rsidTr="00007EA0">
        <w:tc>
          <w:tcPr>
            <w:tcW w:w="0" w:type="auto"/>
          </w:tcPr>
          <w:p w14:paraId="1318D461" w14:textId="77777777" w:rsidR="00B12DC0" w:rsidRPr="00AC5F7B" w:rsidRDefault="00B12DC0" w:rsidP="00B12DC0">
            <w:pPr>
              <w:rPr>
                <w:rFonts w:eastAsia="Arial" w:cs="Arial"/>
                <w:sz w:val="16"/>
                <w:lang w:val="en-GB"/>
              </w:rPr>
            </w:pPr>
            <w:r w:rsidRPr="00AC5F7B">
              <w:rPr>
                <w:rFonts w:eastAsia="Arial" w:cs="Arial"/>
                <w:sz w:val="16"/>
                <w:lang w:val="en-GB"/>
              </w:rPr>
              <w:t xml:space="preserve">  Depression</w:t>
            </w:r>
          </w:p>
        </w:tc>
        <w:tc>
          <w:tcPr>
            <w:tcW w:w="1768" w:type="dxa"/>
          </w:tcPr>
          <w:p w14:paraId="3A983A92" w14:textId="5B2EA545" w:rsidR="00B12DC0" w:rsidRPr="00AC5F7B" w:rsidRDefault="00B12DC0" w:rsidP="00B12DC0">
            <w:pPr>
              <w:jc w:val="right"/>
              <w:rPr>
                <w:rFonts w:eastAsia="Arial" w:cs="Arial"/>
                <w:sz w:val="16"/>
                <w:lang w:val="en-GB"/>
              </w:rPr>
            </w:pPr>
            <w:r w:rsidRPr="00AC5F7B">
              <w:rPr>
                <w:rFonts w:eastAsia="Arial" w:cs="Arial"/>
                <w:sz w:val="16"/>
                <w:lang w:val="en-GB"/>
              </w:rPr>
              <w:t>1.26 (1.17-1.35)</w:t>
            </w:r>
          </w:p>
        </w:tc>
        <w:tc>
          <w:tcPr>
            <w:tcW w:w="283" w:type="dxa"/>
          </w:tcPr>
          <w:p w14:paraId="7D0BC8C1" w14:textId="77777777" w:rsidR="00B12DC0" w:rsidRPr="00AC5F7B" w:rsidRDefault="00B12DC0" w:rsidP="00B12DC0">
            <w:pPr>
              <w:jc w:val="right"/>
              <w:rPr>
                <w:rFonts w:eastAsia="Arial" w:cs="Arial"/>
                <w:sz w:val="16"/>
                <w:lang w:val="en-GB"/>
              </w:rPr>
            </w:pPr>
          </w:p>
        </w:tc>
        <w:tc>
          <w:tcPr>
            <w:tcW w:w="1701" w:type="dxa"/>
          </w:tcPr>
          <w:p w14:paraId="48218C86" w14:textId="2520B615" w:rsidR="00B12DC0" w:rsidRPr="00AC5F7B" w:rsidRDefault="00B12DC0" w:rsidP="00B12DC0">
            <w:pPr>
              <w:jc w:val="right"/>
              <w:rPr>
                <w:rFonts w:eastAsia="Arial" w:cs="Arial"/>
                <w:sz w:val="16"/>
                <w:lang w:val="en-GB"/>
              </w:rPr>
            </w:pPr>
            <w:r w:rsidRPr="00AC5F7B">
              <w:rPr>
                <w:rFonts w:eastAsia="Arial" w:cs="Arial"/>
                <w:sz w:val="16"/>
                <w:lang w:val="en-GB"/>
              </w:rPr>
              <w:t>1.23 (1.16-1.30)</w:t>
            </w:r>
          </w:p>
        </w:tc>
        <w:tc>
          <w:tcPr>
            <w:tcW w:w="1701" w:type="dxa"/>
          </w:tcPr>
          <w:p w14:paraId="4A18C69F" w14:textId="66653B4F" w:rsidR="00B12DC0" w:rsidRPr="00AC5F7B" w:rsidRDefault="00B12DC0" w:rsidP="00B12DC0">
            <w:pPr>
              <w:jc w:val="right"/>
              <w:rPr>
                <w:rFonts w:eastAsia="Arial" w:cs="Arial"/>
                <w:sz w:val="16"/>
                <w:lang w:val="en-GB"/>
              </w:rPr>
            </w:pPr>
            <w:r w:rsidRPr="00AC5F7B">
              <w:rPr>
                <w:rFonts w:eastAsia="Arial" w:cs="Arial"/>
                <w:sz w:val="16"/>
                <w:lang w:val="en-GB"/>
              </w:rPr>
              <w:t>1.29 (1.20-1.39)</w:t>
            </w:r>
          </w:p>
        </w:tc>
        <w:tc>
          <w:tcPr>
            <w:tcW w:w="2127" w:type="dxa"/>
          </w:tcPr>
          <w:p w14:paraId="3388A8B7" w14:textId="454C36E8" w:rsidR="00B12DC0" w:rsidRPr="00AC5F7B" w:rsidRDefault="00B12DC0" w:rsidP="00B12DC0">
            <w:pPr>
              <w:jc w:val="right"/>
              <w:rPr>
                <w:rFonts w:eastAsia="Arial" w:cs="Arial"/>
                <w:sz w:val="16"/>
                <w:lang w:val="en-GB"/>
              </w:rPr>
            </w:pPr>
            <w:r w:rsidRPr="00AC5F7B">
              <w:rPr>
                <w:rFonts w:eastAsia="Arial" w:cs="Arial"/>
                <w:sz w:val="16"/>
                <w:lang w:val="en-GB"/>
              </w:rPr>
              <w:t>1.30 (1.20-1.41)</w:t>
            </w:r>
          </w:p>
        </w:tc>
      </w:tr>
      <w:tr w:rsidR="00B12DC0" w:rsidRPr="00AC5F7B" w14:paraId="0049A6E6" w14:textId="77777777" w:rsidTr="00007EA0">
        <w:tc>
          <w:tcPr>
            <w:tcW w:w="0" w:type="auto"/>
          </w:tcPr>
          <w:p w14:paraId="22FFCDA8" w14:textId="77777777" w:rsidR="00B12DC0" w:rsidRPr="00AC5F7B" w:rsidRDefault="00B12DC0" w:rsidP="00B12DC0">
            <w:pPr>
              <w:rPr>
                <w:rFonts w:eastAsia="Arial" w:cs="Arial"/>
                <w:sz w:val="16"/>
                <w:lang w:val="en-GB"/>
              </w:rPr>
            </w:pPr>
            <w:r w:rsidRPr="00AC5F7B">
              <w:rPr>
                <w:rFonts w:eastAsia="Arial" w:cs="Arial"/>
                <w:sz w:val="16"/>
                <w:lang w:val="en-GB"/>
              </w:rPr>
              <w:t xml:space="preserve">  Anxiety</w:t>
            </w:r>
          </w:p>
        </w:tc>
        <w:tc>
          <w:tcPr>
            <w:tcW w:w="1768" w:type="dxa"/>
          </w:tcPr>
          <w:p w14:paraId="4A816917" w14:textId="0806DD9E" w:rsidR="00B12DC0" w:rsidRPr="00AC5F7B" w:rsidRDefault="00B12DC0" w:rsidP="00B12DC0">
            <w:pPr>
              <w:jc w:val="right"/>
              <w:rPr>
                <w:rFonts w:eastAsia="Arial" w:cs="Arial"/>
                <w:sz w:val="16"/>
                <w:lang w:val="en-GB"/>
              </w:rPr>
            </w:pPr>
            <w:r w:rsidRPr="00AC5F7B">
              <w:rPr>
                <w:rFonts w:eastAsia="Arial" w:cs="Arial"/>
                <w:sz w:val="16"/>
                <w:lang w:val="en-GB"/>
              </w:rPr>
              <w:t>1.11 (1.04-1.19)</w:t>
            </w:r>
          </w:p>
        </w:tc>
        <w:tc>
          <w:tcPr>
            <w:tcW w:w="283" w:type="dxa"/>
          </w:tcPr>
          <w:p w14:paraId="61A986FF" w14:textId="77777777" w:rsidR="00B12DC0" w:rsidRPr="00AC5F7B" w:rsidRDefault="00B12DC0" w:rsidP="00B12DC0">
            <w:pPr>
              <w:jc w:val="right"/>
              <w:rPr>
                <w:rFonts w:eastAsia="Arial" w:cs="Arial"/>
                <w:sz w:val="16"/>
                <w:lang w:val="en-GB"/>
              </w:rPr>
            </w:pPr>
          </w:p>
        </w:tc>
        <w:tc>
          <w:tcPr>
            <w:tcW w:w="1701" w:type="dxa"/>
          </w:tcPr>
          <w:p w14:paraId="3FACD734" w14:textId="04217BF4" w:rsidR="00B12DC0" w:rsidRPr="00AC5F7B" w:rsidRDefault="00B12DC0" w:rsidP="00B12DC0">
            <w:pPr>
              <w:jc w:val="right"/>
              <w:rPr>
                <w:rFonts w:eastAsia="Arial" w:cs="Arial"/>
                <w:sz w:val="16"/>
                <w:lang w:val="en-GB"/>
              </w:rPr>
            </w:pPr>
            <w:r w:rsidRPr="00AC5F7B">
              <w:rPr>
                <w:rFonts w:eastAsia="Arial" w:cs="Arial"/>
                <w:sz w:val="16"/>
                <w:lang w:val="en-GB"/>
              </w:rPr>
              <w:t>1.08 (1.02-1.14)</w:t>
            </w:r>
          </w:p>
        </w:tc>
        <w:tc>
          <w:tcPr>
            <w:tcW w:w="1701" w:type="dxa"/>
          </w:tcPr>
          <w:p w14:paraId="64C8B550" w14:textId="083B8B29" w:rsidR="00B12DC0" w:rsidRPr="00AC5F7B" w:rsidRDefault="00B12DC0" w:rsidP="00B12DC0">
            <w:pPr>
              <w:jc w:val="right"/>
              <w:rPr>
                <w:rFonts w:eastAsia="Arial" w:cs="Arial"/>
                <w:sz w:val="16"/>
                <w:lang w:val="en-GB"/>
              </w:rPr>
            </w:pPr>
            <w:r w:rsidRPr="00AC5F7B">
              <w:rPr>
                <w:rFonts w:eastAsia="Arial" w:cs="Arial"/>
                <w:sz w:val="16"/>
                <w:lang w:val="en-GB"/>
              </w:rPr>
              <w:t>1.10 (1.03-1.18)</w:t>
            </w:r>
          </w:p>
        </w:tc>
        <w:tc>
          <w:tcPr>
            <w:tcW w:w="2127" w:type="dxa"/>
          </w:tcPr>
          <w:p w14:paraId="02E0AC96" w14:textId="5C857EA6" w:rsidR="00B12DC0" w:rsidRPr="00AC5F7B" w:rsidRDefault="00B12DC0" w:rsidP="00B12DC0">
            <w:pPr>
              <w:jc w:val="right"/>
              <w:rPr>
                <w:rFonts w:eastAsia="Arial" w:cs="Arial"/>
                <w:sz w:val="16"/>
                <w:lang w:val="en-GB"/>
              </w:rPr>
            </w:pPr>
            <w:r w:rsidRPr="00AC5F7B">
              <w:rPr>
                <w:rFonts w:eastAsia="Arial" w:cs="Arial"/>
                <w:sz w:val="16"/>
                <w:lang w:val="en-GB"/>
              </w:rPr>
              <w:t>1.14 (1.05-1.23)</w:t>
            </w:r>
          </w:p>
        </w:tc>
      </w:tr>
      <w:tr w:rsidR="00B12DC0" w:rsidRPr="00AC5F7B" w14:paraId="3FD53563" w14:textId="77777777" w:rsidTr="00007EA0">
        <w:tc>
          <w:tcPr>
            <w:tcW w:w="0" w:type="auto"/>
          </w:tcPr>
          <w:p w14:paraId="24948613" w14:textId="77777777" w:rsidR="00B12DC0" w:rsidRPr="00AC5F7B" w:rsidRDefault="00B12DC0" w:rsidP="00B12DC0">
            <w:pPr>
              <w:rPr>
                <w:rFonts w:eastAsia="Arial" w:cs="Arial"/>
                <w:sz w:val="16"/>
                <w:lang w:val="en-GB"/>
              </w:rPr>
            </w:pPr>
            <w:r w:rsidRPr="00AC5F7B">
              <w:rPr>
                <w:rFonts w:eastAsia="Arial" w:cs="Arial"/>
                <w:sz w:val="16"/>
                <w:lang w:val="en-GB"/>
              </w:rPr>
              <w:t xml:space="preserve">  Other mental health diagnoses</w:t>
            </w:r>
          </w:p>
        </w:tc>
        <w:tc>
          <w:tcPr>
            <w:tcW w:w="1768" w:type="dxa"/>
          </w:tcPr>
          <w:p w14:paraId="70E83A12" w14:textId="20B5D697" w:rsidR="00B12DC0" w:rsidRPr="00AC5F7B" w:rsidRDefault="00B12DC0" w:rsidP="00B12DC0">
            <w:pPr>
              <w:jc w:val="right"/>
              <w:rPr>
                <w:rFonts w:eastAsia="Arial" w:cs="Arial"/>
                <w:sz w:val="16"/>
                <w:lang w:val="en-GB"/>
              </w:rPr>
            </w:pPr>
            <w:r w:rsidRPr="00AC5F7B">
              <w:rPr>
                <w:rFonts w:eastAsia="Arial" w:cs="Arial"/>
                <w:sz w:val="16"/>
                <w:lang w:val="en-GB"/>
              </w:rPr>
              <w:t>1.10 (0.98-1.23)</w:t>
            </w:r>
          </w:p>
        </w:tc>
        <w:tc>
          <w:tcPr>
            <w:tcW w:w="283" w:type="dxa"/>
          </w:tcPr>
          <w:p w14:paraId="1808B6CF" w14:textId="77777777" w:rsidR="00B12DC0" w:rsidRPr="00AC5F7B" w:rsidRDefault="00B12DC0" w:rsidP="00B12DC0">
            <w:pPr>
              <w:jc w:val="right"/>
              <w:rPr>
                <w:rFonts w:eastAsia="Arial" w:cs="Arial"/>
                <w:sz w:val="16"/>
                <w:lang w:val="en-GB"/>
              </w:rPr>
            </w:pPr>
          </w:p>
        </w:tc>
        <w:tc>
          <w:tcPr>
            <w:tcW w:w="1701" w:type="dxa"/>
          </w:tcPr>
          <w:p w14:paraId="2159D6D4" w14:textId="4AF026CC" w:rsidR="00B12DC0" w:rsidRPr="00AC5F7B" w:rsidRDefault="00B12DC0" w:rsidP="00B12DC0">
            <w:pPr>
              <w:jc w:val="right"/>
              <w:rPr>
                <w:rFonts w:eastAsia="Arial" w:cs="Arial"/>
                <w:sz w:val="16"/>
                <w:lang w:val="en-GB"/>
              </w:rPr>
            </w:pPr>
            <w:r w:rsidRPr="00AC5F7B">
              <w:rPr>
                <w:rFonts w:eastAsia="Arial" w:cs="Arial"/>
                <w:sz w:val="16"/>
                <w:lang w:val="en-GB"/>
              </w:rPr>
              <w:t>1.07 (0.98-1.18)</w:t>
            </w:r>
          </w:p>
        </w:tc>
        <w:tc>
          <w:tcPr>
            <w:tcW w:w="1701" w:type="dxa"/>
          </w:tcPr>
          <w:p w14:paraId="0E933C44" w14:textId="67B7397C" w:rsidR="00B12DC0" w:rsidRPr="00AC5F7B" w:rsidRDefault="00B12DC0" w:rsidP="00B12DC0">
            <w:pPr>
              <w:jc w:val="right"/>
              <w:rPr>
                <w:rFonts w:eastAsia="Arial" w:cs="Arial"/>
                <w:sz w:val="16"/>
                <w:lang w:val="en-GB"/>
              </w:rPr>
            </w:pPr>
            <w:r w:rsidRPr="00AC5F7B">
              <w:rPr>
                <w:rFonts w:eastAsia="Arial" w:cs="Arial"/>
                <w:sz w:val="16"/>
                <w:lang w:val="en-GB"/>
              </w:rPr>
              <w:t>1.05 (0.93-1.19)</w:t>
            </w:r>
          </w:p>
        </w:tc>
        <w:tc>
          <w:tcPr>
            <w:tcW w:w="2127" w:type="dxa"/>
          </w:tcPr>
          <w:p w14:paraId="417BA77D" w14:textId="5B5187F6" w:rsidR="00B12DC0" w:rsidRPr="00AC5F7B" w:rsidRDefault="00B12DC0" w:rsidP="00B12DC0">
            <w:pPr>
              <w:jc w:val="right"/>
              <w:rPr>
                <w:rFonts w:eastAsia="Arial" w:cs="Arial"/>
                <w:sz w:val="16"/>
                <w:lang w:val="en-GB"/>
              </w:rPr>
            </w:pPr>
            <w:r w:rsidRPr="00AC5F7B">
              <w:rPr>
                <w:rFonts w:eastAsia="Arial" w:cs="Arial"/>
                <w:sz w:val="16"/>
                <w:lang w:val="en-GB"/>
              </w:rPr>
              <w:t>1.01 (0.84-1.21)</w:t>
            </w:r>
          </w:p>
        </w:tc>
      </w:tr>
      <w:tr w:rsidR="00B12DC0" w:rsidRPr="00AC5F7B" w14:paraId="416420C0" w14:textId="77777777" w:rsidTr="00007EA0">
        <w:tc>
          <w:tcPr>
            <w:tcW w:w="0" w:type="auto"/>
            <w:tcBorders>
              <w:bottom w:val="single" w:sz="4" w:space="0" w:color="auto"/>
            </w:tcBorders>
          </w:tcPr>
          <w:p w14:paraId="716DDBAC" w14:textId="77777777" w:rsidR="00B12DC0" w:rsidRPr="00AC5F7B" w:rsidRDefault="00B12DC0" w:rsidP="00B12DC0">
            <w:pPr>
              <w:rPr>
                <w:rFonts w:eastAsia="Arial" w:cs="Arial"/>
                <w:sz w:val="16"/>
                <w:lang w:val="en-GB"/>
              </w:rPr>
            </w:pPr>
            <w:r w:rsidRPr="00AC5F7B">
              <w:rPr>
                <w:rFonts w:eastAsia="Arial" w:cs="Arial"/>
                <w:sz w:val="16"/>
                <w:lang w:val="en-GB"/>
              </w:rPr>
              <w:t xml:space="preserve">  Any mental health diagnosis</w:t>
            </w:r>
          </w:p>
        </w:tc>
        <w:tc>
          <w:tcPr>
            <w:tcW w:w="1768" w:type="dxa"/>
            <w:tcBorders>
              <w:bottom w:val="single" w:sz="4" w:space="0" w:color="auto"/>
            </w:tcBorders>
          </w:tcPr>
          <w:p w14:paraId="1E9144FB" w14:textId="4FF5D859" w:rsidR="00B12DC0" w:rsidRPr="00AC5F7B" w:rsidRDefault="00B12DC0" w:rsidP="00B12DC0">
            <w:pPr>
              <w:jc w:val="right"/>
              <w:rPr>
                <w:rFonts w:eastAsia="Arial" w:cs="Arial"/>
                <w:sz w:val="16"/>
                <w:lang w:val="en-GB"/>
              </w:rPr>
            </w:pPr>
            <w:r w:rsidRPr="00AC5F7B">
              <w:rPr>
                <w:rFonts w:eastAsia="Arial" w:cs="Arial"/>
                <w:sz w:val="16"/>
                <w:lang w:val="en-GB"/>
              </w:rPr>
              <w:t>1.16 (1.09-1.24)</w:t>
            </w:r>
          </w:p>
        </w:tc>
        <w:tc>
          <w:tcPr>
            <w:tcW w:w="283" w:type="dxa"/>
            <w:tcBorders>
              <w:bottom w:val="single" w:sz="4" w:space="0" w:color="auto"/>
            </w:tcBorders>
          </w:tcPr>
          <w:p w14:paraId="46100F73" w14:textId="77777777" w:rsidR="00B12DC0" w:rsidRPr="00AC5F7B" w:rsidRDefault="00B12DC0" w:rsidP="00B12DC0">
            <w:pPr>
              <w:jc w:val="right"/>
              <w:rPr>
                <w:rFonts w:eastAsia="Arial" w:cs="Arial"/>
                <w:sz w:val="16"/>
                <w:lang w:val="en-GB"/>
              </w:rPr>
            </w:pPr>
          </w:p>
        </w:tc>
        <w:tc>
          <w:tcPr>
            <w:tcW w:w="1701" w:type="dxa"/>
            <w:tcBorders>
              <w:bottom w:val="single" w:sz="4" w:space="0" w:color="auto"/>
            </w:tcBorders>
          </w:tcPr>
          <w:p w14:paraId="712D8671" w14:textId="7DFB8EE2" w:rsidR="00B12DC0" w:rsidRPr="00AC5F7B" w:rsidRDefault="00B12DC0" w:rsidP="00B12DC0">
            <w:pPr>
              <w:jc w:val="right"/>
              <w:rPr>
                <w:rFonts w:eastAsia="Arial" w:cs="Arial"/>
                <w:sz w:val="16"/>
                <w:lang w:val="en-GB"/>
              </w:rPr>
            </w:pPr>
            <w:r w:rsidRPr="00AC5F7B">
              <w:rPr>
                <w:rFonts w:eastAsia="Arial" w:cs="Arial"/>
                <w:sz w:val="16"/>
                <w:lang w:val="en-GB"/>
              </w:rPr>
              <w:t>1.14 (1.08-1.20)</w:t>
            </w:r>
          </w:p>
        </w:tc>
        <w:tc>
          <w:tcPr>
            <w:tcW w:w="1701" w:type="dxa"/>
            <w:tcBorders>
              <w:bottom w:val="single" w:sz="4" w:space="0" w:color="auto"/>
            </w:tcBorders>
          </w:tcPr>
          <w:p w14:paraId="7A8B8AD1" w14:textId="02F5F6E6" w:rsidR="00B12DC0" w:rsidRPr="00AC5F7B" w:rsidRDefault="00B12DC0" w:rsidP="00B12DC0">
            <w:pPr>
              <w:jc w:val="right"/>
              <w:rPr>
                <w:rFonts w:eastAsia="Arial" w:cs="Arial"/>
                <w:sz w:val="16"/>
                <w:lang w:val="en-GB"/>
              </w:rPr>
            </w:pPr>
            <w:r w:rsidRPr="00AC5F7B">
              <w:rPr>
                <w:rFonts w:eastAsia="Arial" w:cs="Arial"/>
                <w:sz w:val="16"/>
                <w:lang w:val="en-GB"/>
              </w:rPr>
              <w:t>1.17 (1.09-1.24)</w:t>
            </w:r>
          </w:p>
        </w:tc>
        <w:tc>
          <w:tcPr>
            <w:tcW w:w="2127" w:type="dxa"/>
            <w:tcBorders>
              <w:bottom w:val="single" w:sz="4" w:space="0" w:color="auto"/>
            </w:tcBorders>
          </w:tcPr>
          <w:p w14:paraId="5659782C" w14:textId="701520A8" w:rsidR="00B12DC0" w:rsidRPr="00AC5F7B" w:rsidRDefault="00B12DC0" w:rsidP="00B12DC0">
            <w:pPr>
              <w:jc w:val="right"/>
              <w:rPr>
                <w:rFonts w:eastAsia="Arial" w:cs="Arial"/>
                <w:sz w:val="16"/>
                <w:lang w:val="en-GB"/>
              </w:rPr>
            </w:pPr>
            <w:r w:rsidRPr="00AC5F7B">
              <w:rPr>
                <w:rFonts w:eastAsia="Arial" w:cs="Arial"/>
                <w:sz w:val="16"/>
                <w:lang w:val="en-GB"/>
              </w:rPr>
              <w:t>1.21 (1.13-1.30)</w:t>
            </w:r>
          </w:p>
        </w:tc>
      </w:tr>
    </w:tbl>
    <w:p w14:paraId="39494DC0" w14:textId="30881F8B" w:rsidR="00C73FA8" w:rsidRPr="00AC5F7B" w:rsidRDefault="00C73FA8" w:rsidP="00C73FA8">
      <w:pPr>
        <w:rPr>
          <w:rFonts w:eastAsia="Arial" w:cs="Arial"/>
          <w:sz w:val="16"/>
          <w:lang w:val="en-GB"/>
        </w:rPr>
      </w:pPr>
      <w:r w:rsidRPr="00AC5F7B">
        <w:rPr>
          <w:rFonts w:eastAsia="Arial" w:cs="Arial"/>
          <w:sz w:val="16"/>
          <w:lang w:val="en-GB"/>
        </w:rPr>
        <w:t xml:space="preserve">RRs were adjusted </w:t>
      </w:r>
      <w:r w:rsidR="00514952" w:rsidRPr="00AC5F7B">
        <w:rPr>
          <w:rFonts w:eastAsia="Arial" w:cs="Arial"/>
          <w:sz w:val="16"/>
          <w:lang w:val="en-GB"/>
        </w:rPr>
        <w:t>for years since baseline, age</w:t>
      </w:r>
      <w:r w:rsidR="006C79EA" w:rsidRPr="00AC5F7B">
        <w:rPr>
          <w:rFonts w:eastAsia="Arial" w:cs="Arial"/>
          <w:sz w:val="16"/>
          <w:lang w:val="en-GB"/>
        </w:rPr>
        <w:t xml:space="preserve"> group</w:t>
      </w:r>
      <w:r w:rsidR="00514952" w:rsidRPr="00AC5F7B">
        <w:rPr>
          <w:rFonts w:eastAsia="Arial" w:cs="Arial"/>
          <w:sz w:val="16"/>
          <w:lang w:val="en-GB"/>
        </w:rPr>
        <w:t xml:space="preserve"> and sex</w:t>
      </w:r>
      <w:r w:rsidR="006C79EA" w:rsidRPr="00AC5F7B">
        <w:rPr>
          <w:rFonts w:eastAsia="Arial" w:cs="Arial"/>
          <w:sz w:val="16"/>
          <w:lang w:val="en-GB"/>
        </w:rPr>
        <w:t>.</w:t>
      </w:r>
      <w:r w:rsidR="00514952" w:rsidRPr="00AC5F7B">
        <w:rPr>
          <w:rFonts w:eastAsia="Arial" w:cs="Arial"/>
          <w:sz w:val="16"/>
          <w:lang w:val="en-GB"/>
        </w:rPr>
        <w:t xml:space="preserve"> </w:t>
      </w:r>
      <w:r w:rsidRPr="00AC5F7B">
        <w:rPr>
          <w:rFonts w:eastAsia="Arial" w:cs="Arial"/>
          <w:sz w:val="16"/>
          <w:lang w:val="en-GB"/>
        </w:rPr>
        <w:t xml:space="preserve"> </w:t>
      </w:r>
    </w:p>
    <w:p w14:paraId="4C389D16" w14:textId="17AE8DEC" w:rsidR="00C73FA8" w:rsidRPr="00AC5F7B" w:rsidRDefault="00C73FA8" w:rsidP="00C73FA8">
      <w:pPr>
        <w:rPr>
          <w:rFonts w:eastAsia="Arial" w:cs="Arial"/>
          <w:sz w:val="16"/>
          <w:lang w:val="en-GB"/>
        </w:rPr>
      </w:pPr>
      <w:r w:rsidRPr="00AC5F7B">
        <w:rPr>
          <w:rFonts w:eastAsia="Arial" w:cs="Arial"/>
          <w:sz w:val="16"/>
          <w:lang w:val="en-GB"/>
        </w:rPr>
        <w:t xml:space="preserve">Abbreviations: </w:t>
      </w:r>
      <w:proofErr w:type="spellStart"/>
      <w:r w:rsidRPr="00AC5F7B">
        <w:rPr>
          <w:rFonts w:eastAsia="Arial" w:cs="Arial"/>
          <w:sz w:val="16"/>
          <w:lang w:val="en-GB"/>
        </w:rPr>
        <w:t>aRR</w:t>
      </w:r>
      <w:proofErr w:type="spellEnd"/>
      <w:r w:rsidRPr="00AC5F7B">
        <w:rPr>
          <w:rFonts w:eastAsia="Arial" w:cs="Arial"/>
          <w:sz w:val="16"/>
          <w:lang w:val="en-GB"/>
        </w:rPr>
        <w:t>=adjusted risk ratio, CI=confidence interval</w:t>
      </w:r>
    </w:p>
    <w:p w14:paraId="7CA6911D" w14:textId="77777777" w:rsidR="00062CD0" w:rsidRPr="00AC5F7B" w:rsidRDefault="00062CD0" w:rsidP="007C5736">
      <w:pPr>
        <w:spacing w:after="0"/>
        <w:rPr>
          <w:rFonts w:ascii="Times New Roman" w:hAnsi="Times New Roman" w:cs="Arial"/>
          <w:b/>
          <w:bCs/>
          <w:sz w:val="24"/>
          <w:szCs w:val="24"/>
          <w:lang w:val="en-GB"/>
        </w:rPr>
        <w:sectPr w:rsidR="00062CD0" w:rsidRPr="00AC5F7B" w:rsidSect="00C32C64">
          <w:pgSz w:w="16838" w:h="11906" w:orient="landscape"/>
          <w:pgMar w:top="1440" w:right="1440" w:bottom="1440" w:left="1440" w:header="708" w:footer="708" w:gutter="0"/>
          <w:cols w:space="708"/>
          <w:docGrid w:linePitch="360"/>
        </w:sectPr>
      </w:pPr>
    </w:p>
    <w:p w14:paraId="705B36A4" w14:textId="6FB2F3DA" w:rsidR="00455BFA" w:rsidRPr="00411D44" w:rsidRDefault="00062CD0" w:rsidP="007C5736">
      <w:pPr>
        <w:spacing w:after="0"/>
        <w:rPr>
          <w:rFonts w:eastAsia="Arial" w:cs="Arial"/>
          <w:b/>
          <w:color w:val="000000"/>
          <w:sz w:val="18"/>
          <w:lang w:val="en-GB"/>
        </w:rPr>
      </w:pPr>
      <w:r w:rsidRPr="00AC5F7B">
        <w:rPr>
          <w:rFonts w:eastAsia="Arial" w:cs="Arial"/>
          <w:b/>
          <w:color w:val="000000"/>
          <w:sz w:val="18"/>
          <w:lang w:val="en-GB"/>
        </w:rPr>
        <w:lastRenderedPageBreak/>
        <w:t>T</w:t>
      </w:r>
      <w:r w:rsidR="007E2213" w:rsidRPr="00AC5F7B">
        <w:rPr>
          <w:rFonts w:eastAsia="Arial" w:cs="Arial"/>
          <w:b/>
          <w:color w:val="000000"/>
          <w:sz w:val="18"/>
          <w:lang w:val="en-GB"/>
        </w:rPr>
        <w:t>ext</w:t>
      </w:r>
      <w:r w:rsidRPr="00AC5F7B">
        <w:rPr>
          <w:rFonts w:eastAsia="Arial" w:cs="Arial"/>
          <w:b/>
          <w:color w:val="000000"/>
          <w:sz w:val="18"/>
          <w:lang w:val="en-GB"/>
        </w:rPr>
        <w:t xml:space="preserve"> S1: </w:t>
      </w:r>
      <w:r w:rsidR="00EE66CC" w:rsidRPr="00AC5F7B">
        <w:rPr>
          <w:rFonts w:eastAsia="Arial" w:cs="Arial"/>
          <w:b/>
          <w:color w:val="000000"/>
          <w:sz w:val="18"/>
          <w:lang w:val="en-GB"/>
        </w:rPr>
        <w:t xml:space="preserve">Detailed </w:t>
      </w:r>
      <w:r w:rsidR="00EE66CC" w:rsidRPr="00411D44">
        <w:rPr>
          <w:rFonts w:eastAsia="Arial" w:cs="Arial"/>
          <w:b/>
          <w:color w:val="000000"/>
          <w:sz w:val="18"/>
          <w:lang w:val="en-GB"/>
        </w:rPr>
        <w:t xml:space="preserve">description of </w:t>
      </w:r>
      <w:r w:rsidR="00041474" w:rsidRPr="00411D44">
        <w:rPr>
          <w:rFonts w:eastAsia="Arial" w:cs="Arial"/>
          <w:b/>
          <w:color w:val="000000"/>
          <w:sz w:val="18"/>
          <w:lang w:val="en-GB"/>
        </w:rPr>
        <w:t xml:space="preserve">statistical </w:t>
      </w:r>
      <w:r w:rsidR="00741E08" w:rsidRPr="00411D44">
        <w:rPr>
          <w:rFonts w:eastAsia="Arial" w:cs="Arial"/>
          <w:b/>
          <w:color w:val="000000"/>
          <w:sz w:val="18"/>
          <w:lang w:val="en-GB"/>
        </w:rPr>
        <w:t xml:space="preserve">methods to model </w:t>
      </w:r>
      <w:r w:rsidR="00EE66CC" w:rsidRPr="00411D44">
        <w:rPr>
          <w:rFonts w:eastAsia="Arial" w:cs="Arial"/>
          <w:b/>
          <w:color w:val="000000"/>
          <w:sz w:val="18"/>
          <w:lang w:val="en-GB"/>
        </w:rPr>
        <w:t xml:space="preserve">non-adherence and </w:t>
      </w:r>
      <w:r w:rsidR="00741E08" w:rsidRPr="00411D44">
        <w:rPr>
          <w:rFonts w:eastAsia="Arial" w:cs="Arial"/>
          <w:b/>
          <w:color w:val="000000"/>
          <w:sz w:val="18"/>
          <w:lang w:val="en-GB"/>
        </w:rPr>
        <w:t>viral non-suppression</w:t>
      </w:r>
    </w:p>
    <w:p w14:paraId="191A7CE3" w14:textId="2C10B27E" w:rsidR="00741E08" w:rsidRPr="00411D44" w:rsidRDefault="00E72FD1" w:rsidP="00EE66CC">
      <w:pPr>
        <w:spacing w:before="60" w:after="60"/>
        <w:rPr>
          <w:bCs/>
          <w:iCs/>
          <w:sz w:val="18"/>
          <w:szCs w:val="18"/>
          <w:lang w:val="en-GB"/>
        </w:rPr>
      </w:pPr>
      <w:r w:rsidRPr="00411D44">
        <w:rPr>
          <w:bCs/>
          <w:iCs/>
          <w:sz w:val="18"/>
          <w:szCs w:val="18"/>
          <w:lang w:val="en-GB"/>
        </w:rPr>
        <w:t xml:space="preserve">To model non-adherence, we split patients’ follow-up time into consecutive 12-month intervals, estimated the mean adherence during each interval, and </w:t>
      </w:r>
      <w:r w:rsidR="00EE2D28" w:rsidRPr="00411D44">
        <w:rPr>
          <w:bCs/>
          <w:iCs/>
          <w:sz w:val="18"/>
          <w:szCs w:val="18"/>
          <w:lang w:val="en-GB"/>
        </w:rPr>
        <w:t>dichotomised</w:t>
      </w:r>
      <w:r w:rsidRPr="00411D44">
        <w:rPr>
          <w:bCs/>
          <w:iCs/>
          <w:sz w:val="18"/>
          <w:szCs w:val="18"/>
          <w:lang w:val="en-GB"/>
        </w:rPr>
        <w:t xml:space="preserve"> continuous adherence values at the </w:t>
      </w:r>
      <w:proofErr w:type="spellStart"/>
      <w:r w:rsidRPr="00411D44">
        <w:rPr>
          <w:bCs/>
          <w:iCs/>
          <w:sz w:val="18"/>
          <w:szCs w:val="18"/>
          <w:lang w:val="en-GB"/>
        </w:rPr>
        <w:t>prespecified</w:t>
      </w:r>
      <w:proofErr w:type="spellEnd"/>
      <w:r w:rsidRPr="00411D44">
        <w:rPr>
          <w:bCs/>
          <w:iCs/>
          <w:sz w:val="18"/>
          <w:szCs w:val="18"/>
          <w:lang w:val="en-GB"/>
        </w:rPr>
        <w:t xml:space="preserve"> non-adherence thresholds (e.g. 80%). The analysis dataset contained one binary outcome for non-adherence for each patient and each completed year of follow-up. Using this dataset, w</w:t>
      </w:r>
      <w:r w:rsidR="00EE66CC" w:rsidRPr="00411D44">
        <w:rPr>
          <w:bCs/>
          <w:iCs/>
          <w:sz w:val="18"/>
          <w:szCs w:val="18"/>
          <w:lang w:val="en-GB"/>
        </w:rPr>
        <w:t xml:space="preserve">e estimated adjusted risk ratios for factors associated with non-adherence using </w:t>
      </w:r>
      <w:r w:rsidR="00C94CCC" w:rsidRPr="00411D44">
        <w:rPr>
          <w:bCs/>
          <w:iCs/>
          <w:sz w:val="18"/>
          <w:szCs w:val="18"/>
          <w:lang w:val="en-GB"/>
        </w:rPr>
        <w:t xml:space="preserve">modified </w:t>
      </w:r>
      <w:r w:rsidR="00EE66CC" w:rsidRPr="00411D44">
        <w:rPr>
          <w:bCs/>
          <w:iCs/>
          <w:sz w:val="18"/>
          <w:szCs w:val="18"/>
          <w:lang w:val="en-GB"/>
        </w:rPr>
        <w:t>mixed-effects</w:t>
      </w:r>
      <w:r w:rsidR="00741E08" w:rsidRPr="00411D44">
        <w:rPr>
          <w:bCs/>
          <w:iCs/>
          <w:sz w:val="18"/>
          <w:szCs w:val="18"/>
          <w:lang w:val="en-GB"/>
        </w:rPr>
        <w:t xml:space="preserve"> Poisson regression models with robust standard errors and a random intercept at patient level.</w:t>
      </w:r>
      <w:r w:rsidR="0082145A" w:rsidRPr="00411D44">
        <w:rPr>
          <w:bCs/>
          <w:iCs/>
          <w:sz w:val="18"/>
          <w:szCs w:val="18"/>
          <w:lang w:val="en-GB"/>
        </w:rPr>
        <w:t xml:space="preserve"> </w:t>
      </w:r>
      <w:r w:rsidR="00741E08" w:rsidRPr="00411D44">
        <w:rPr>
          <w:bCs/>
          <w:iCs/>
          <w:sz w:val="18"/>
          <w:szCs w:val="18"/>
          <w:lang w:val="en-GB"/>
        </w:rPr>
        <w:t>First, we</w:t>
      </w:r>
      <w:r w:rsidR="0014254C" w:rsidRPr="00411D44">
        <w:rPr>
          <w:bCs/>
          <w:iCs/>
          <w:sz w:val="18"/>
          <w:szCs w:val="18"/>
          <w:lang w:val="en-GB"/>
        </w:rPr>
        <w:t xml:space="preserve"> fitted seven </w:t>
      </w:r>
      <w:r w:rsidR="00741E08" w:rsidRPr="00411D44">
        <w:rPr>
          <w:bCs/>
          <w:iCs/>
          <w:sz w:val="18"/>
          <w:szCs w:val="18"/>
          <w:lang w:val="en-GB"/>
        </w:rPr>
        <w:t xml:space="preserve">adjusted </w:t>
      </w:r>
      <w:r w:rsidR="0014254C" w:rsidRPr="00411D44">
        <w:rPr>
          <w:bCs/>
          <w:iCs/>
          <w:sz w:val="18"/>
          <w:szCs w:val="18"/>
          <w:lang w:val="en-GB"/>
        </w:rPr>
        <w:t>models to</w:t>
      </w:r>
      <w:r w:rsidR="007E2213" w:rsidRPr="00411D44">
        <w:rPr>
          <w:bCs/>
          <w:iCs/>
          <w:sz w:val="18"/>
          <w:szCs w:val="18"/>
          <w:lang w:val="en-GB"/>
        </w:rPr>
        <w:t xml:space="preserve"> </w:t>
      </w:r>
      <w:r w:rsidR="00741E08" w:rsidRPr="00411D44">
        <w:rPr>
          <w:bCs/>
          <w:iCs/>
          <w:sz w:val="18"/>
          <w:szCs w:val="18"/>
          <w:lang w:val="en-GB"/>
        </w:rPr>
        <w:t>estimate</w:t>
      </w:r>
      <w:r w:rsidR="007E2213" w:rsidRPr="00411D44">
        <w:rPr>
          <w:bCs/>
          <w:iCs/>
          <w:sz w:val="18"/>
          <w:szCs w:val="18"/>
          <w:lang w:val="en-GB"/>
        </w:rPr>
        <w:t xml:space="preserve"> risk ratios for each </w:t>
      </w:r>
      <w:r w:rsidR="0014254C" w:rsidRPr="00411D44">
        <w:rPr>
          <w:bCs/>
          <w:iCs/>
          <w:sz w:val="18"/>
          <w:szCs w:val="18"/>
          <w:lang w:val="en-GB"/>
        </w:rPr>
        <w:t xml:space="preserve">of the six </w:t>
      </w:r>
      <w:r w:rsidR="007E2213" w:rsidRPr="00411D44">
        <w:rPr>
          <w:bCs/>
          <w:iCs/>
          <w:sz w:val="18"/>
          <w:szCs w:val="18"/>
          <w:lang w:val="en-GB"/>
        </w:rPr>
        <w:t>group</w:t>
      </w:r>
      <w:r w:rsidR="00741E08" w:rsidRPr="00411D44">
        <w:rPr>
          <w:bCs/>
          <w:iCs/>
          <w:sz w:val="18"/>
          <w:szCs w:val="18"/>
          <w:lang w:val="en-GB"/>
        </w:rPr>
        <w:t>s</w:t>
      </w:r>
      <w:r w:rsidR="007E2213" w:rsidRPr="00411D44">
        <w:rPr>
          <w:bCs/>
          <w:iCs/>
          <w:sz w:val="18"/>
          <w:szCs w:val="18"/>
          <w:lang w:val="en-GB"/>
        </w:rPr>
        <w:t xml:space="preserve"> of mental health diagnoses </w:t>
      </w:r>
      <w:r w:rsidR="006B3DDE" w:rsidRPr="00411D44">
        <w:rPr>
          <w:bCs/>
          <w:iCs/>
          <w:sz w:val="18"/>
          <w:szCs w:val="18"/>
          <w:lang w:val="en-GB"/>
        </w:rPr>
        <w:t>and</w:t>
      </w:r>
      <w:r w:rsidR="0014254C" w:rsidRPr="00411D44">
        <w:rPr>
          <w:bCs/>
          <w:iCs/>
          <w:sz w:val="18"/>
          <w:szCs w:val="18"/>
          <w:lang w:val="en-GB"/>
        </w:rPr>
        <w:t xml:space="preserve"> </w:t>
      </w:r>
      <w:r w:rsidR="006B3DDE" w:rsidRPr="00411D44">
        <w:rPr>
          <w:bCs/>
          <w:iCs/>
          <w:sz w:val="18"/>
          <w:szCs w:val="18"/>
          <w:lang w:val="en-GB"/>
        </w:rPr>
        <w:t>any mental disorder</w:t>
      </w:r>
      <w:r w:rsidR="007E2213" w:rsidRPr="00411D44">
        <w:rPr>
          <w:bCs/>
          <w:iCs/>
          <w:sz w:val="18"/>
          <w:szCs w:val="18"/>
          <w:lang w:val="en-GB"/>
        </w:rPr>
        <w:t xml:space="preserve"> </w:t>
      </w:r>
      <w:r w:rsidR="0014254C" w:rsidRPr="00411D44">
        <w:rPr>
          <w:bCs/>
          <w:iCs/>
          <w:sz w:val="18"/>
          <w:szCs w:val="18"/>
          <w:lang w:val="en-GB"/>
        </w:rPr>
        <w:t>adjusting</w:t>
      </w:r>
      <w:r w:rsidR="007E2213" w:rsidRPr="00411D44">
        <w:rPr>
          <w:bCs/>
          <w:iCs/>
          <w:sz w:val="18"/>
          <w:szCs w:val="18"/>
          <w:lang w:val="en-GB"/>
        </w:rPr>
        <w:t xml:space="preserve"> for</w:t>
      </w:r>
      <w:r w:rsidR="000678E0" w:rsidRPr="00411D44">
        <w:rPr>
          <w:bCs/>
          <w:iCs/>
          <w:sz w:val="18"/>
          <w:szCs w:val="18"/>
          <w:lang w:val="en-GB"/>
        </w:rPr>
        <w:t xml:space="preserve"> years since baseline, age</w:t>
      </w:r>
      <w:r w:rsidR="007E2213" w:rsidRPr="00411D44">
        <w:rPr>
          <w:bCs/>
          <w:iCs/>
          <w:sz w:val="18"/>
          <w:szCs w:val="18"/>
          <w:lang w:val="en-GB"/>
        </w:rPr>
        <w:t>, sex, and an interaction term between age and sex. Next, w</w:t>
      </w:r>
      <w:r w:rsidR="00612668" w:rsidRPr="00411D44">
        <w:rPr>
          <w:bCs/>
          <w:iCs/>
          <w:sz w:val="18"/>
          <w:szCs w:val="18"/>
          <w:lang w:val="en-GB"/>
        </w:rPr>
        <w:t xml:space="preserve">e fitted a model including </w:t>
      </w:r>
      <w:r w:rsidR="00723ED1" w:rsidRPr="00411D44">
        <w:rPr>
          <w:bCs/>
          <w:iCs/>
          <w:sz w:val="18"/>
          <w:szCs w:val="18"/>
          <w:lang w:val="en-GB"/>
        </w:rPr>
        <w:t>an indicator for each of the six group</w:t>
      </w:r>
      <w:r w:rsidR="00741E08" w:rsidRPr="00411D44">
        <w:rPr>
          <w:bCs/>
          <w:iCs/>
          <w:sz w:val="18"/>
          <w:szCs w:val="18"/>
          <w:lang w:val="en-GB"/>
        </w:rPr>
        <w:t>s</w:t>
      </w:r>
      <w:r w:rsidR="00723ED1" w:rsidRPr="00411D44">
        <w:rPr>
          <w:bCs/>
          <w:iCs/>
          <w:sz w:val="18"/>
          <w:szCs w:val="18"/>
          <w:lang w:val="en-GB"/>
        </w:rPr>
        <w:t xml:space="preserve"> of mental health diagnoses, </w:t>
      </w:r>
      <w:r w:rsidR="0014254C" w:rsidRPr="00411D44">
        <w:rPr>
          <w:bCs/>
          <w:iCs/>
          <w:sz w:val="18"/>
          <w:szCs w:val="18"/>
          <w:lang w:val="en-GB"/>
        </w:rPr>
        <w:t xml:space="preserve">years since baseline, </w:t>
      </w:r>
      <w:r w:rsidR="000678E0" w:rsidRPr="00411D44">
        <w:rPr>
          <w:bCs/>
          <w:iCs/>
          <w:sz w:val="18"/>
          <w:szCs w:val="18"/>
          <w:lang w:val="en-GB"/>
        </w:rPr>
        <w:t>age</w:t>
      </w:r>
      <w:r w:rsidR="0014254C" w:rsidRPr="00411D44">
        <w:rPr>
          <w:bCs/>
          <w:iCs/>
          <w:sz w:val="18"/>
          <w:szCs w:val="18"/>
          <w:lang w:val="en-GB"/>
        </w:rPr>
        <w:t>, sex, an</w:t>
      </w:r>
      <w:r w:rsidR="00723ED1" w:rsidRPr="00411D44">
        <w:rPr>
          <w:bCs/>
          <w:iCs/>
          <w:sz w:val="18"/>
          <w:szCs w:val="18"/>
          <w:lang w:val="en-GB"/>
        </w:rPr>
        <w:t>d an</w:t>
      </w:r>
      <w:r w:rsidR="0014254C" w:rsidRPr="00411D44">
        <w:rPr>
          <w:bCs/>
          <w:iCs/>
          <w:sz w:val="18"/>
          <w:szCs w:val="18"/>
          <w:lang w:val="en-GB"/>
        </w:rPr>
        <w:t xml:space="preserve"> interaction term between age and sex</w:t>
      </w:r>
      <w:r w:rsidR="00723ED1" w:rsidRPr="00411D44">
        <w:rPr>
          <w:bCs/>
          <w:iCs/>
          <w:sz w:val="18"/>
          <w:szCs w:val="18"/>
          <w:lang w:val="en-GB"/>
        </w:rPr>
        <w:t xml:space="preserve">. </w:t>
      </w:r>
      <w:r w:rsidR="00EE66CC" w:rsidRPr="00411D44">
        <w:rPr>
          <w:sz w:val="18"/>
          <w:szCs w:val="18"/>
          <w:lang w:val="en-GB"/>
        </w:rPr>
        <w:t xml:space="preserve">We </w:t>
      </w:r>
      <w:r w:rsidR="00741E08" w:rsidRPr="00411D44">
        <w:rPr>
          <w:sz w:val="18"/>
          <w:szCs w:val="18"/>
          <w:lang w:val="en-GB"/>
        </w:rPr>
        <w:t>used contrasts to estimate differences in the risk of non-adherence between age groups, men and women, and patients with and without mental health diagnose</w:t>
      </w:r>
      <w:r w:rsidR="00EE66CC" w:rsidRPr="00411D44">
        <w:rPr>
          <w:sz w:val="18"/>
          <w:szCs w:val="18"/>
          <w:lang w:val="en-GB"/>
        </w:rPr>
        <w:t xml:space="preserve">s. </w:t>
      </w:r>
      <w:r w:rsidR="00741E08" w:rsidRPr="00411D44">
        <w:rPr>
          <w:bCs/>
          <w:iCs/>
          <w:sz w:val="18"/>
          <w:szCs w:val="18"/>
          <w:lang w:val="en-GB"/>
        </w:rPr>
        <w:t xml:space="preserve">Poisson regression models were used to overcome issues with the convergence of log-binomial models. </w:t>
      </w:r>
      <w:r w:rsidR="00725D14" w:rsidRPr="00411D44">
        <w:rPr>
          <w:bCs/>
          <w:iCs/>
          <w:sz w:val="18"/>
          <w:szCs w:val="18"/>
          <w:lang w:val="en-GB"/>
        </w:rPr>
        <w:t xml:space="preserve">We </w:t>
      </w:r>
      <w:r w:rsidR="00EE2D28" w:rsidRPr="00411D44">
        <w:rPr>
          <w:bCs/>
          <w:iCs/>
          <w:sz w:val="18"/>
          <w:szCs w:val="18"/>
          <w:lang w:val="en-GB"/>
        </w:rPr>
        <w:t>dichotomised</w:t>
      </w:r>
      <w:r w:rsidR="00725D14" w:rsidRPr="00411D44">
        <w:rPr>
          <w:bCs/>
          <w:iCs/>
          <w:sz w:val="18"/>
          <w:szCs w:val="18"/>
          <w:lang w:val="en-GB"/>
        </w:rPr>
        <w:t xml:space="preserve"> adherence scores because data were heavily left-skewed.</w:t>
      </w:r>
    </w:p>
    <w:p w14:paraId="14C33715" w14:textId="2AF7159B" w:rsidR="00135BD7" w:rsidRPr="00AC5F7B" w:rsidRDefault="00B01A3E" w:rsidP="00741E08">
      <w:pPr>
        <w:spacing w:before="60" w:after="60"/>
        <w:rPr>
          <w:sz w:val="18"/>
          <w:szCs w:val="18"/>
          <w:lang w:val="en-GB"/>
        </w:rPr>
      </w:pPr>
      <w:r w:rsidRPr="00411D44">
        <w:rPr>
          <w:bCs/>
          <w:iCs/>
          <w:sz w:val="18"/>
          <w:szCs w:val="18"/>
          <w:lang w:val="en-GB"/>
        </w:rPr>
        <w:t xml:space="preserve">In analysis of factors associated with viral non-suppression, the dataset contained one binary outcome for each patient and viral load test result. </w:t>
      </w:r>
      <w:r w:rsidR="00741E08" w:rsidRPr="00411D44">
        <w:rPr>
          <w:bCs/>
          <w:iCs/>
          <w:sz w:val="18"/>
          <w:szCs w:val="18"/>
          <w:lang w:val="en-GB"/>
        </w:rPr>
        <w:t>We fitted the</w:t>
      </w:r>
      <w:r w:rsidRPr="00411D44">
        <w:rPr>
          <w:bCs/>
          <w:iCs/>
          <w:sz w:val="18"/>
          <w:szCs w:val="18"/>
          <w:lang w:val="en-GB"/>
        </w:rPr>
        <w:t xml:space="preserve"> models described above </w:t>
      </w:r>
      <w:r w:rsidR="00741E08" w:rsidRPr="00411D44">
        <w:rPr>
          <w:bCs/>
          <w:iCs/>
          <w:sz w:val="18"/>
          <w:szCs w:val="18"/>
          <w:lang w:val="en-GB"/>
        </w:rPr>
        <w:t>to estimate adjusted risk ratios for factors associated with viral non-suppression.</w:t>
      </w:r>
      <w:r w:rsidR="00725D14" w:rsidRPr="00411D44">
        <w:rPr>
          <w:bCs/>
          <w:iCs/>
          <w:sz w:val="18"/>
          <w:szCs w:val="18"/>
          <w:lang w:val="en-GB"/>
        </w:rPr>
        <w:t xml:space="preserve"> </w:t>
      </w:r>
      <w:r w:rsidR="00741E08" w:rsidRPr="00411D44">
        <w:rPr>
          <w:bCs/>
          <w:iCs/>
          <w:sz w:val="18"/>
          <w:szCs w:val="18"/>
          <w:lang w:val="en-GB"/>
        </w:rPr>
        <w:t xml:space="preserve">In addition, we fitted seven models adjusting risk ratios for each group of mental health diagnoses for cumulative medication availability, age, sex, and year since baseline. </w:t>
      </w:r>
      <w:r w:rsidR="00741E08" w:rsidRPr="00411D44">
        <w:rPr>
          <w:sz w:val="18"/>
          <w:szCs w:val="18"/>
          <w:lang w:val="en-GB"/>
        </w:rPr>
        <w:t xml:space="preserve">We estimated differences in the risk of viral non-suppression between age groups, men and women, and patients with and without mental health diagnoses using contrasts. Finally, we estimated and plotted the probability of viral suppression (viral load &lt;400 copies) at 2 years after baseline for people with and without mental health diagnoses by </w:t>
      </w:r>
      <w:r w:rsidR="000678E0" w:rsidRPr="00411D44">
        <w:rPr>
          <w:sz w:val="18"/>
          <w:szCs w:val="18"/>
          <w:lang w:val="en-GB"/>
        </w:rPr>
        <w:t>age</w:t>
      </w:r>
      <w:r w:rsidR="00741E08" w:rsidRPr="00411D44">
        <w:rPr>
          <w:sz w:val="18"/>
          <w:szCs w:val="18"/>
          <w:lang w:val="en-GB"/>
        </w:rPr>
        <w:t xml:space="preserve"> and sex using predictive margins and a model including binary indicators for any mental disorder and </w:t>
      </w:r>
      <w:r w:rsidR="00741E08" w:rsidRPr="00411D44">
        <w:rPr>
          <w:bCs/>
          <w:iCs/>
          <w:sz w:val="18"/>
          <w:szCs w:val="18"/>
          <w:lang w:val="en-GB"/>
        </w:rPr>
        <w:t xml:space="preserve">sex, categorical variables for years since baseline, </w:t>
      </w:r>
      <w:r w:rsidR="000678E0" w:rsidRPr="00411D44">
        <w:rPr>
          <w:bCs/>
          <w:iCs/>
          <w:sz w:val="18"/>
          <w:szCs w:val="18"/>
          <w:lang w:val="en-GB"/>
        </w:rPr>
        <w:t>age</w:t>
      </w:r>
      <w:r w:rsidR="00741E08" w:rsidRPr="00411D44">
        <w:rPr>
          <w:bCs/>
          <w:iCs/>
          <w:sz w:val="18"/>
          <w:szCs w:val="18"/>
          <w:lang w:val="en-GB"/>
        </w:rPr>
        <w:t xml:space="preserve">, and interaction terms between age and sex, </w:t>
      </w:r>
      <w:r w:rsidR="00741E08" w:rsidRPr="00411D44">
        <w:rPr>
          <w:sz w:val="18"/>
          <w:szCs w:val="18"/>
          <w:lang w:val="en-GB"/>
        </w:rPr>
        <w:t xml:space="preserve">any mental disorder and sex and any mental disorder and </w:t>
      </w:r>
      <w:r w:rsidR="000678E0" w:rsidRPr="00411D44">
        <w:rPr>
          <w:sz w:val="18"/>
          <w:szCs w:val="18"/>
          <w:lang w:val="en-GB"/>
        </w:rPr>
        <w:t>age</w:t>
      </w:r>
      <w:r w:rsidR="00741E08" w:rsidRPr="00411D44">
        <w:rPr>
          <w:sz w:val="18"/>
          <w:szCs w:val="18"/>
          <w:lang w:val="en-GB"/>
        </w:rPr>
        <w:t>.</w:t>
      </w:r>
      <w:r w:rsidR="00D00648" w:rsidRPr="00AC5F7B">
        <w:rPr>
          <w:sz w:val="18"/>
          <w:szCs w:val="18"/>
          <w:lang w:val="en-GB"/>
        </w:rPr>
        <w:t xml:space="preserve"> </w:t>
      </w:r>
    </w:p>
    <w:sectPr w:rsidR="00135BD7" w:rsidRPr="00AC5F7B" w:rsidSect="00062CD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Egger, Matthias (ISPM)" w:date="2022-05-16T15:11:00Z" w:initials="EM(">
    <w:p w14:paraId="51B47CF7" w14:textId="59F6658E" w:rsidR="00F10E2A" w:rsidRDefault="00F10E2A">
      <w:pPr>
        <w:pStyle w:val="CommentText"/>
      </w:pPr>
      <w:r>
        <w:rPr>
          <w:rStyle w:val="CommentReference"/>
        </w:rPr>
        <w:annotationRef/>
      </w:r>
      <w:r>
        <w:t xml:space="preserve">Shortened the title a bit </w:t>
      </w:r>
    </w:p>
  </w:comment>
  <w:comment w:id="15" w:author="Egger, Matthias (ISPM)" w:date="2022-05-16T18:42:00Z" w:initials="EM(">
    <w:p w14:paraId="653064AC" w14:textId="76FF8A3A" w:rsidR="00005D02" w:rsidRDefault="00005D02">
      <w:pPr>
        <w:pStyle w:val="CommentText"/>
      </w:pPr>
      <w:r>
        <w:rPr>
          <w:rStyle w:val="CommentReference"/>
        </w:rPr>
        <w:annotationRef/>
      </w:r>
      <w:r>
        <w:t>See comment on this label above</w:t>
      </w:r>
    </w:p>
  </w:comment>
  <w:comment w:id="54" w:author="Egger, Matthias (ISPM)" w:date="2022-05-16T18:16:00Z" w:initials="EM(">
    <w:p w14:paraId="21C8A97B" w14:textId="4D16ACBA" w:rsidR="00196962" w:rsidRDefault="00196962">
      <w:pPr>
        <w:pStyle w:val="CommentText"/>
      </w:pPr>
      <w:r>
        <w:rPr>
          <w:rStyle w:val="CommentReference"/>
        </w:rPr>
        <w:annotationRef/>
      </w:r>
      <w:r>
        <w:t xml:space="preserve">Correct? Otherwise adolescents would not be included, I think. </w:t>
      </w:r>
    </w:p>
  </w:comment>
  <w:comment w:id="58" w:author="Egger, Matthias (ISPM)" w:date="2022-05-16T15:29:00Z" w:initials="EM(">
    <w:p w14:paraId="5DB34A59" w14:textId="7122DBD0" w:rsidR="00F10E2A" w:rsidRDefault="00F10E2A">
      <w:pPr>
        <w:pStyle w:val="CommentText"/>
      </w:pPr>
      <w:r>
        <w:rPr>
          <w:rStyle w:val="CommentReference"/>
        </w:rPr>
        <w:annotationRef/>
      </w:r>
      <w:r>
        <w:t>What is your definition of adolescents?</w:t>
      </w:r>
    </w:p>
  </w:comment>
  <w:comment w:id="69" w:author="Egger, Matthias (ISPM)" w:date="2022-05-16T15:33:00Z" w:initials="EM(">
    <w:p w14:paraId="028726B2" w14:textId="2004DF92" w:rsidR="00310FC1" w:rsidRDefault="00310FC1">
      <w:pPr>
        <w:pStyle w:val="CommentText"/>
      </w:pPr>
      <w:r>
        <w:rPr>
          <w:rStyle w:val="CommentReference"/>
        </w:rPr>
        <w:annotationRef/>
      </w:r>
      <w:r>
        <w:t>I think the category “serious mental disorders” is problematic – depression can also be serious, and so can anxiety. Suggest you rephrased, for example to “psychotic and bipolar disorders”</w:t>
      </w:r>
      <w:r w:rsidR="00005D02">
        <w:t>. In other places I would replace the word serious with severe.</w:t>
      </w:r>
      <w:bookmarkStart w:id="70" w:name="_GoBack"/>
      <w:bookmarkEnd w:id="70"/>
    </w:p>
  </w:comment>
  <w:comment w:id="82" w:author="Egger, Matthias (ISPM)" w:date="2022-05-16T16:12:00Z" w:initials="EM(">
    <w:p w14:paraId="14B5E8A9" w14:textId="43BF733F" w:rsidR="00A93958" w:rsidRDefault="00A93958">
      <w:pPr>
        <w:pStyle w:val="CommentText"/>
      </w:pPr>
      <w:r>
        <w:rPr>
          <w:rStyle w:val="CommentReference"/>
        </w:rPr>
        <w:annotationRef/>
      </w:r>
      <w:r>
        <w:t xml:space="preserve">How many had a mental disorder at baseline – according to figure S1 these people were not excluded. </w:t>
      </w:r>
      <w:r w:rsidR="00053887">
        <w:t xml:space="preserve">Are you </w:t>
      </w:r>
      <w:proofErr w:type="spellStart"/>
      <w:r w:rsidR="00053887">
        <w:t>infact</w:t>
      </w:r>
      <w:proofErr w:type="spellEnd"/>
      <w:r w:rsidR="00053887">
        <w:t xml:space="preserve"> analysing the cumulative incidence of mental disorders, and not the prevalence?</w:t>
      </w:r>
    </w:p>
  </w:comment>
  <w:comment w:id="95" w:author="Egger, Matthias (ISPM)" w:date="2022-05-16T18:23:00Z" w:initials="EM(">
    <w:p w14:paraId="6A11A35C" w14:textId="7AD89A95" w:rsidR="00053887" w:rsidRDefault="00053887">
      <w:pPr>
        <w:pStyle w:val="CommentText"/>
      </w:pPr>
      <w:r>
        <w:rPr>
          <w:rStyle w:val="CommentReference"/>
        </w:rPr>
        <w:annotationRef/>
      </w:r>
      <w:r>
        <w:t>Again, what about prevalent mental disease at baseline?</w:t>
      </w:r>
    </w:p>
  </w:comment>
  <w:comment w:id="105" w:author="Egger, Matthias (ISPM)" w:date="2022-05-16T18:03:00Z" w:initials="EM(">
    <w:p w14:paraId="4F6F27FF" w14:textId="31CFE761" w:rsidR="00287D7E" w:rsidRDefault="00287D7E">
      <w:pPr>
        <w:pStyle w:val="CommentText"/>
      </w:pPr>
      <w:r>
        <w:rPr>
          <w:rStyle w:val="CommentReference"/>
        </w:rPr>
        <w:annotationRef/>
      </w:r>
      <w:r>
        <w:t>Please check this sentence. Do the 15% come with a confidence interval?</w:t>
      </w:r>
    </w:p>
  </w:comment>
  <w:comment w:id="121" w:author="Egger, Matthias (ISPM)" w:date="2022-05-16T18:19:00Z" w:initials="EM(">
    <w:p w14:paraId="625FD36A" w14:textId="39A9A836" w:rsidR="00053887" w:rsidRDefault="00053887">
      <w:pPr>
        <w:pStyle w:val="CommentText"/>
      </w:pPr>
      <w:r>
        <w:rPr>
          <w:rStyle w:val="CommentReference"/>
        </w:rPr>
        <w:annotationRef/>
      </w:r>
      <w:r>
        <w:t>Severe better than serious…</w:t>
      </w:r>
    </w:p>
  </w:comment>
  <w:comment w:id="133" w:author="Egger, Matthias (ISPM)" w:date="2022-05-16T18:10:00Z" w:initials="EM(">
    <w:p w14:paraId="3940E0F9" w14:textId="4A48E17D" w:rsidR="00196962" w:rsidRDefault="00196962">
      <w:pPr>
        <w:pStyle w:val="CommentText"/>
      </w:pPr>
      <w:r>
        <w:rPr>
          <w:rStyle w:val="CommentReference"/>
        </w:rPr>
        <w:annotationRef/>
      </w:r>
      <w:r>
        <w:t xml:space="preserve">Is that what you mean? </w:t>
      </w:r>
    </w:p>
  </w:comment>
  <w:comment w:id="172" w:author="Egger, Matthias (ISPM)" w:date="2022-05-16T18:42:00Z" w:initials="EM(">
    <w:p w14:paraId="11536C4F" w14:textId="707CB912" w:rsidR="00005D02" w:rsidRDefault="00005D02">
      <w:pPr>
        <w:pStyle w:val="CommentText"/>
      </w:pPr>
      <w:r>
        <w:rPr>
          <w:rStyle w:val="CommentReference"/>
        </w:rPr>
        <w:annotationRef/>
      </w:r>
      <w:r>
        <w:t>See comment above, would rephrase</w:t>
      </w:r>
    </w:p>
  </w:comment>
  <w:comment w:id="180" w:author="Egger, Matthias (ISPM)" w:date="2022-05-16T16:54:00Z" w:initials="EM(">
    <w:p w14:paraId="2AFE43B2" w14:textId="0EE56CE0" w:rsidR="00D41710" w:rsidRDefault="00D41710">
      <w:pPr>
        <w:pStyle w:val="CommentText"/>
      </w:pPr>
      <w:r>
        <w:rPr>
          <w:rStyle w:val="CommentReference"/>
        </w:rPr>
        <w:annotationRef/>
      </w:r>
      <w:r>
        <w:t>The continuous non-adherence is also showing decreasing</w:t>
      </w:r>
      <w:r w:rsidR="00287D7E">
        <w:t xml:space="preserve"> adherence – “decreasing from low level” </w:t>
      </w:r>
      <w:proofErr w:type="spellStart"/>
      <w:r w:rsidR="00287D7E">
        <w:t>wäre</w:t>
      </w:r>
      <w:proofErr w:type="spellEnd"/>
      <w:r w:rsidR="00287D7E">
        <w:t xml:space="preserve"> </w:t>
      </w:r>
      <w:proofErr w:type="spellStart"/>
      <w:r w:rsidR="00287D7E">
        <w:t>vielleicht</w:t>
      </w:r>
      <w:proofErr w:type="spellEnd"/>
      <w:r w:rsidR="00287D7E">
        <w:t xml:space="preserve"> die </w:t>
      </w:r>
      <w:proofErr w:type="spellStart"/>
      <w:r w:rsidR="00287D7E">
        <w:t>bessere</w:t>
      </w:r>
      <w:proofErr w:type="spellEnd"/>
      <w:r w:rsidR="00287D7E">
        <w:t xml:space="preserve"> </w:t>
      </w:r>
      <w:proofErr w:type="spellStart"/>
      <w:r w:rsidR="00287D7E">
        <w:t>Beschreibung</w:t>
      </w:r>
      <w:proofErr w:type="spellEnd"/>
      <w:r w:rsidR="00287D7E">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1B47CF7" w15:done="0"/>
  <w15:commentEx w15:paraId="653064AC" w15:done="0"/>
  <w15:commentEx w15:paraId="21C8A97B" w15:done="0"/>
  <w15:commentEx w15:paraId="5DB34A59" w15:done="0"/>
  <w15:commentEx w15:paraId="028726B2" w15:done="0"/>
  <w15:commentEx w15:paraId="14B5E8A9" w15:done="0"/>
  <w15:commentEx w15:paraId="6A11A35C" w15:done="0"/>
  <w15:commentEx w15:paraId="4F6F27FF" w15:done="0"/>
  <w15:commentEx w15:paraId="625FD36A" w15:done="0"/>
  <w15:commentEx w15:paraId="3940E0F9" w15:done="0"/>
  <w15:commentEx w15:paraId="11536C4F" w15:done="0"/>
  <w15:commentEx w15:paraId="2AFE43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950C5" w16cex:dateUtc="2022-04-19T13:16:00Z"/>
  <w16cex:commentExtensible w16cex:durableId="260A94E0" w16cex:dateUtc="2022-04-20T09:43:00Z"/>
  <w16cex:commentExtensible w16cex:durableId="26095103" w16cex:dateUtc="2022-04-19T13:17:00Z"/>
  <w16cex:commentExtensible w16cex:durableId="26095152" w16cex:dateUtc="2022-04-19T13:18:00Z"/>
  <w16cex:commentExtensible w16cex:durableId="260A94E3" w16cex:dateUtc="2022-04-20T09:46:00Z"/>
  <w16cex:commentExtensible w16cex:durableId="260909A9" w16cex:dateUtc="2022-04-19T08:12:00Z"/>
  <w16cex:commentExtensible w16cex:durableId="260A94E5" w16cex:dateUtc="2022-04-20T09:50:00Z"/>
  <w16cex:commentExtensible w16cex:durableId="260909E3" w16cex:dateUtc="2022-04-19T08:13:00Z"/>
  <w16cex:commentExtensible w16cex:durableId="260951C2" w16cex:dateUtc="2022-04-19T13:20:00Z"/>
  <w16cex:commentExtensible w16cex:durableId="260A94E8" w16cex:dateUtc="2022-04-20T09:48:00Z"/>
  <w16cex:commentExtensible w16cex:durableId="26095212" w16cex:dateUtc="2022-04-19T13:21:00Z"/>
  <w16cex:commentExtensible w16cex:durableId="260951DC" w16cex:dateUtc="2022-04-19T13:21:00Z"/>
  <w16cex:commentExtensible w16cex:durableId="260A94EB" w16cex:dateUtc="2022-04-20T09:49:00Z"/>
  <w16cex:commentExtensible w16cex:durableId="26090AE3" w16cex:dateUtc="2022-04-19T08:18:00Z"/>
  <w16cex:commentExtensible w16cex:durableId="26095239" w16cex:dateUtc="2022-04-19T13:22:00Z"/>
  <w16cex:commentExtensible w16cex:durableId="260A94EE" w16cex:dateUtc="2022-04-20T09:51:00Z"/>
  <w16cex:commentExtensible w16cex:durableId="26090AC8" w16cex:dateUtc="2022-04-19T08:17:00Z"/>
  <w16cex:commentExtensible w16cex:durableId="260952DD" w16cex:dateUtc="2022-04-19T13:25:00Z"/>
  <w16cex:commentExtensible w16cex:durableId="260952F3" w16cex:dateUtc="2022-04-19T13:25:00Z"/>
  <w16cex:commentExtensible w16cex:durableId="26090BA6" w16cex:dateUtc="2022-04-19T08:21:00Z"/>
  <w16cex:commentExtensible w16cex:durableId="26095344" w16cex:dateUtc="2022-04-19T13:27:00Z"/>
  <w16cex:commentExtensible w16cex:durableId="26095382" w16cex:dateUtc="2022-04-19T13:28:00Z"/>
  <w16cex:commentExtensible w16cex:durableId="260A94F5" w16cex:dateUtc="2022-04-20T09:54:00Z"/>
  <w16cex:commentExtensible w16cex:durableId="2609539B" w16cex:dateUtc="2022-04-19T13:28:00Z"/>
  <w16cex:commentExtensible w16cex:durableId="260953BA" w16cex:dateUtc="2022-04-19T13:28:00Z"/>
  <w16cex:commentExtensible w16cex:durableId="2609100C" w16cex:dateUtc="2022-04-19T08:40:00Z"/>
  <w16cex:commentExtensible w16cex:durableId="2609103E" w16cex:dateUtc="2022-04-19T08:41:00Z"/>
  <w16cex:commentExtensible w16cex:durableId="260AB5C2" w16cex:dateUtc="2022-04-20T14:39:00Z"/>
  <w16cex:commentExtensible w16cex:durableId="260ABCFE" w16cex:dateUtc="2022-04-20T15:10:00Z"/>
  <w16cex:commentExtensible w16cex:durableId="2609546E" w16cex:dateUtc="2022-04-19T13:31:00Z"/>
  <w16cex:commentExtensible w16cex:durableId="260AB61C" w16cex:dateUtc="2022-04-20T14:41:00Z"/>
  <w16cex:commentExtensible w16cex:durableId="26091A33" w16cex:dateUtc="2022-04-19T09:23:00Z"/>
  <w16cex:commentExtensible w16cex:durableId="260ABAE2" w16cex:dateUtc="2022-04-20T15:01:00Z"/>
  <w16cex:commentExtensible w16cex:durableId="26091A9F" w16cex:dateUtc="2022-04-19T09:25:00Z"/>
  <w16cex:commentExtensible w16cex:durableId="2609551B" w16cex:dateUtc="2022-04-19T13:34:00Z"/>
  <w16cex:commentExtensible w16cex:durableId="260AA394" w16cex:dateUtc="2022-04-20T13:21:00Z"/>
  <w16cex:commentExtensible w16cex:durableId="26095531" w16cex:dateUtc="2022-04-19T13:35:00Z"/>
  <w16cex:commentExtensible w16cex:durableId="260A94FF" w16cex:dateUtc="2022-04-20T09:57:00Z"/>
  <w16cex:commentExtensible w16cex:durableId="2609565D" w16cex:dateUtc="2022-04-19T13:40:00Z"/>
  <w16cex:commentExtensible w16cex:durableId="260956AB" w16cex:dateUtc="2022-04-19T13:41:00Z"/>
  <w16cex:commentExtensible w16cex:durableId="26091C80" w16cex:dateUtc="2022-04-19T09:33:00Z"/>
  <w16cex:commentExtensible w16cex:durableId="260956F3" w16cex:dateUtc="2022-04-19T13:42:00Z"/>
  <w16cex:commentExtensible w16cex:durableId="260A9504" w16cex:dateUtc="2022-04-20T10:00:00Z"/>
  <w16cex:commentExtensible w16cex:durableId="260A9F2A" w16cex:dateUtc="2022-04-20T13:03:00Z"/>
  <w16cex:commentExtensible w16cex:durableId="26091CFE" w16cex:dateUtc="2022-04-19T09:35:00Z"/>
  <w16cex:commentExtensible w16cex:durableId="2609585C" w16cex:dateUtc="2022-04-19T13:48:00Z"/>
  <w16cex:commentExtensible w16cex:durableId="260A9507" w16cex:dateUtc="2022-04-20T10:02:00Z"/>
  <w16cex:commentExtensible w16cex:durableId="26091FB2" w16cex:dateUtc="2022-04-19T09:46:00Z"/>
  <w16cex:commentExtensible w16cex:durableId="26095B21" w16cex:dateUtc="2022-04-19T14: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E6D0F5" w16cid:durableId="260950C5"/>
  <w16cid:commentId w16cid:paraId="1684689A" w16cid:durableId="260A94E0"/>
  <w16cid:commentId w16cid:paraId="6ADD6D35" w16cid:durableId="26095103"/>
  <w16cid:commentId w16cid:paraId="68708384" w16cid:durableId="26095152"/>
  <w16cid:commentId w16cid:paraId="26465EFF" w16cid:durableId="260A94E3"/>
  <w16cid:commentId w16cid:paraId="415A9B52" w16cid:durableId="260909A9"/>
  <w16cid:commentId w16cid:paraId="770E0236" w16cid:durableId="260A94E5"/>
  <w16cid:commentId w16cid:paraId="06B9CFB3" w16cid:durableId="260909E3"/>
  <w16cid:commentId w16cid:paraId="6FE26CD8" w16cid:durableId="260951C2"/>
  <w16cid:commentId w16cid:paraId="7D64ABA8" w16cid:durableId="260A94E8"/>
  <w16cid:commentId w16cid:paraId="43E2AFA5" w16cid:durableId="26095212"/>
  <w16cid:commentId w16cid:paraId="274A740C" w16cid:durableId="260951DC"/>
  <w16cid:commentId w16cid:paraId="70769991" w16cid:durableId="260A94EB"/>
  <w16cid:commentId w16cid:paraId="1C5957DF" w16cid:durableId="26090AE3"/>
  <w16cid:commentId w16cid:paraId="7D55D20C" w16cid:durableId="26095239"/>
  <w16cid:commentId w16cid:paraId="30253417" w16cid:durableId="260A94EE"/>
  <w16cid:commentId w16cid:paraId="1D5B0A2F" w16cid:durableId="26090AC8"/>
  <w16cid:commentId w16cid:paraId="1EDA9B3A" w16cid:durableId="260952DD"/>
  <w16cid:commentId w16cid:paraId="7D219D75" w16cid:durableId="260952F3"/>
  <w16cid:commentId w16cid:paraId="39E4A724" w16cid:durableId="26090BA6"/>
  <w16cid:commentId w16cid:paraId="218F5468" w16cid:durableId="26095344"/>
  <w16cid:commentId w16cid:paraId="54EA61CA" w16cid:durableId="26095382"/>
  <w16cid:commentId w16cid:paraId="37A9056A" w16cid:durableId="260A94F5"/>
  <w16cid:commentId w16cid:paraId="1B0FF3DC" w16cid:durableId="2609539B"/>
  <w16cid:commentId w16cid:paraId="24A92591" w16cid:durableId="260953BA"/>
  <w16cid:commentId w16cid:paraId="43E64138" w16cid:durableId="2609100C"/>
  <w16cid:commentId w16cid:paraId="569D538C" w16cid:durableId="2609103E"/>
  <w16cid:commentId w16cid:paraId="590BF055" w16cid:durableId="260AB5C2"/>
  <w16cid:commentId w16cid:paraId="049E505D" w16cid:durableId="260ABCFE"/>
  <w16cid:commentId w16cid:paraId="70008656" w16cid:durableId="2609546E"/>
  <w16cid:commentId w16cid:paraId="6A746C06" w16cid:durableId="260AB61C"/>
  <w16cid:commentId w16cid:paraId="69713C0C" w16cid:durableId="26091A33"/>
  <w16cid:commentId w16cid:paraId="6A4267C7" w16cid:durableId="260ABAE2"/>
  <w16cid:commentId w16cid:paraId="2C86C79E" w16cid:durableId="26091A9F"/>
  <w16cid:commentId w16cid:paraId="44B92440" w16cid:durableId="2609551B"/>
  <w16cid:commentId w16cid:paraId="0028E94A" w16cid:durableId="260AA394"/>
  <w16cid:commentId w16cid:paraId="119D876C" w16cid:durableId="26095531"/>
  <w16cid:commentId w16cid:paraId="73C97D61" w16cid:durableId="260A94FF"/>
  <w16cid:commentId w16cid:paraId="19130771" w16cid:durableId="2609565D"/>
  <w16cid:commentId w16cid:paraId="611AAF28" w16cid:durableId="260956AB"/>
  <w16cid:commentId w16cid:paraId="37DCCB05" w16cid:durableId="26091C80"/>
  <w16cid:commentId w16cid:paraId="044337CB" w16cid:durableId="260956F3"/>
  <w16cid:commentId w16cid:paraId="08E1CFA1" w16cid:durableId="260A9504"/>
  <w16cid:commentId w16cid:paraId="6C820D84" w16cid:durableId="260A9F2A"/>
  <w16cid:commentId w16cid:paraId="4B94778D" w16cid:durableId="26091CFE"/>
  <w16cid:commentId w16cid:paraId="0DA03638" w16cid:durableId="2609585C"/>
  <w16cid:commentId w16cid:paraId="29ED0A4C" w16cid:durableId="260A9507"/>
  <w16cid:commentId w16cid:paraId="13EA9687" w16cid:durableId="26091FB2"/>
  <w16cid:commentId w16cid:paraId="6CC7F019" w16cid:durableId="26095B2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E05FA3" w14:textId="77777777" w:rsidR="002A4519" w:rsidRDefault="002A4519" w:rsidP="009A5106">
      <w:pPr>
        <w:spacing w:after="0" w:line="240" w:lineRule="auto"/>
      </w:pPr>
      <w:r>
        <w:separator/>
      </w:r>
    </w:p>
  </w:endnote>
  <w:endnote w:type="continuationSeparator" w:id="0">
    <w:p w14:paraId="55CB16CA" w14:textId="77777777" w:rsidR="002A4519" w:rsidRDefault="002A4519" w:rsidP="009A51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2856786"/>
      <w:docPartObj>
        <w:docPartGallery w:val="Page Numbers (Bottom of Page)"/>
        <w:docPartUnique/>
      </w:docPartObj>
    </w:sdtPr>
    <w:sdtEndPr>
      <w:rPr>
        <w:noProof/>
      </w:rPr>
    </w:sdtEndPr>
    <w:sdtContent>
      <w:p w14:paraId="1D52C672" w14:textId="5AEAE599" w:rsidR="00924373" w:rsidRDefault="00924373">
        <w:pPr>
          <w:pStyle w:val="Footer"/>
          <w:jc w:val="right"/>
        </w:pPr>
        <w:r>
          <w:fldChar w:fldCharType="begin"/>
        </w:r>
        <w:r>
          <w:instrText xml:space="preserve"> PAGE   \* MERGEFORMAT </w:instrText>
        </w:r>
        <w:r>
          <w:fldChar w:fldCharType="separate"/>
        </w:r>
        <w:r w:rsidR="00005D02">
          <w:rPr>
            <w:noProof/>
          </w:rPr>
          <w:t>6</w:t>
        </w:r>
        <w:r>
          <w:rPr>
            <w:noProof/>
          </w:rPr>
          <w:fldChar w:fldCharType="end"/>
        </w:r>
      </w:p>
    </w:sdtContent>
  </w:sdt>
  <w:p w14:paraId="08A6092A" w14:textId="77777777" w:rsidR="00924373" w:rsidRDefault="009243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B445BD" w14:textId="77777777" w:rsidR="002A4519" w:rsidRDefault="002A4519" w:rsidP="009A5106">
      <w:pPr>
        <w:spacing w:after="0" w:line="240" w:lineRule="auto"/>
      </w:pPr>
      <w:r>
        <w:separator/>
      </w:r>
    </w:p>
  </w:footnote>
  <w:footnote w:type="continuationSeparator" w:id="0">
    <w:p w14:paraId="0B9471A8" w14:textId="77777777" w:rsidR="002A4519" w:rsidRDefault="002A4519" w:rsidP="009A51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94CAC"/>
    <w:multiLevelType w:val="hybridMultilevel"/>
    <w:tmpl w:val="47F29EBA"/>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1D90FEF"/>
    <w:multiLevelType w:val="hybridMultilevel"/>
    <w:tmpl w:val="0A247EFC"/>
    <w:lvl w:ilvl="0" w:tplc="5764237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14CA4A4F"/>
    <w:multiLevelType w:val="hybridMultilevel"/>
    <w:tmpl w:val="10AE2C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7C31C5"/>
    <w:multiLevelType w:val="hybridMultilevel"/>
    <w:tmpl w:val="12B4E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9D10F3"/>
    <w:multiLevelType w:val="hybridMultilevel"/>
    <w:tmpl w:val="D91239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2513108"/>
    <w:multiLevelType w:val="hybridMultilevel"/>
    <w:tmpl w:val="89D4E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226A41"/>
    <w:multiLevelType w:val="hybridMultilevel"/>
    <w:tmpl w:val="2BEC6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FD57CE"/>
    <w:multiLevelType w:val="hybridMultilevel"/>
    <w:tmpl w:val="A5B24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0A60B55"/>
    <w:multiLevelType w:val="hybridMultilevel"/>
    <w:tmpl w:val="EF22A9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C56CDF"/>
    <w:multiLevelType w:val="hybridMultilevel"/>
    <w:tmpl w:val="D64016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C83B7C"/>
    <w:multiLevelType w:val="hybridMultilevel"/>
    <w:tmpl w:val="874604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6627134"/>
    <w:multiLevelType w:val="hybridMultilevel"/>
    <w:tmpl w:val="5BA2E19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51B425AA"/>
    <w:multiLevelType w:val="hybridMultilevel"/>
    <w:tmpl w:val="670CB29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 w15:restartNumberingAfterBreak="0">
    <w:nsid w:val="5B13389C"/>
    <w:multiLevelType w:val="hybridMultilevel"/>
    <w:tmpl w:val="D27208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607379D8"/>
    <w:multiLevelType w:val="hybridMultilevel"/>
    <w:tmpl w:val="2D4C2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0F2528"/>
    <w:multiLevelType w:val="hybridMultilevel"/>
    <w:tmpl w:val="5CC44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61133F"/>
    <w:multiLevelType w:val="hybridMultilevel"/>
    <w:tmpl w:val="3AECE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AE0CC3"/>
    <w:multiLevelType w:val="hybridMultilevel"/>
    <w:tmpl w:val="723A7B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D4F46B9"/>
    <w:multiLevelType w:val="hybridMultilevel"/>
    <w:tmpl w:val="317019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F4E5220"/>
    <w:multiLevelType w:val="hybridMultilevel"/>
    <w:tmpl w:val="DCCAC98C"/>
    <w:lvl w:ilvl="0" w:tplc="0C0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0506EEE"/>
    <w:multiLevelType w:val="hybridMultilevel"/>
    <w:tmpl w:val="F886C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7D75F3"/>
    <w:multiLevelType w:val="hybridMultilevel"/>
    <w:tmpl w:val="5E602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E48575F"/>
    <w:multiLevelType w:val="hybridMultilevel"/>
    <w:tmpl w:val="58202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875D1E"/>
    <w:multiLevelType w:val="hybridMultilevel"/>
    <w:tmpl w:val="381856D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1"/>
  </w:num>
  <w:num w:numId="2">
    <w:abstractNumId w:val="19"/>
  </w:num>
  <w:num w:numId="3">
    <w:abstractNumId w:val="17"/>
  </w:num>
  <w:num w:numId="4">
    <w:abstractNumId w:val="1"/>
  </w:num>
  <w:num w:numId="5">
    <w:abstractNumId w:val="18"/>
  </w:num>
  <w:num w:numId="6">
    <w:abstractNumId w:val="6"/>
  </w:num>
  <w:num w:numId="7">
    <w:abstractNumId w:val="9"/>
  </w:num>
  <w:num w:numId="8">
    <w:abstractNumId w:val="15"/>
  </w:num>
  <w:num w:numId="9">
    <w:abstractNumId w:val="5"/>
  </w:num>
  <w:num w:numId="10">
    <w:abstractNumId w:val="2"/>
  </w:num>
  <w:num w:numId="11">
    <w:abstractNumId w:val="22"/>
  </w:num>
  <w:num w:numId="12">
    <w:abstractNumId w:val="12"/>
  </w:num>
  <w:num w:numId="13">
    <w:abstractNumId w:val="3"/>
  </w:num>
  <w:num w:numId="14">
    <w:abstractNumId w:val="14"/>
  </w:num>
  <w:num w:numId="15">
    <w:abstractNumId w:val="23"/>
  </w:num>
  <w:num w:numId="16">
    <w:abstractNumId w:val="4"/>
  </w:num>
  <w:num w:numId="17">
    <w:abstractNumId w:val="8"/>
  </w:num>
  <w:num w:numId="18">
    <w:abstractNumId w:val="10"/>
  </w:num>
  <w:num w:numId="19">
    <w:abstractNumId w:val="20"/>
  </w:num>
  <w:num w:numId="20">
    <w:abstractNumId w:val="7"/>
  </w:num>
  <w:num w:numId="21">
    <w:abstractNumId w:val="16"/>
  </w:num>
  <w:num w:numId="22">
    <w:abstractNumId w:val="21"/>
  </w:num>
  <w:num w:numId="23">
    <w:abstractNumId w:val="13"/>
  </w:num>
  <w:num w:numId="2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gger, Matthias (ISPM)">
    <w15:presenceInfo w15:providerId="AD" w15:userId="S-1-5-21-1442852101-4018948630-3783845812-104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activeWritingStyle w:appName="MSWord" w:lang="de-CH" w:vendorID="64" w:dllVersion="131078" w:nlCheck="1" w:checkStyle="0"/>
  <w:activeWritingStyle w:appName="MSWord" w:lang="en-GB" w:vendorID="64" w:dllVersion="131078" w:nlCheck="1" w:checkStyle="1"/>
  <w:activeWritingStyle w:appName="MSWord" w:lang="en-ZA" w:vendorID="64" w:dllVersion="131078" w:nlCheck="1" w:checkStyle="1"/>
  <w:activeWritingStyle w:appName="MSWord" w:lang="en-US" w:vendorID="64" w:dllVersion="131078" w:nlCheck="1" w:checkStyle="1"/>
  <w:activeWritingStyle w:appName="MSWord" w:lang="fr-FR"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M1NjcysDAxMTA0MDRW0lEKTi0uzszPAykwNq0FAJUZteMtAAAA"/>
  </w:docVars>
  <w:rsids>
    <w:rsidRoot w:val="00AE4CFE"/>
    <w:rsid w:val="00000A6C"/>
    <w:rsid w:val="000034FE"/>
    <w:rsid w:val="00003DFB"/>
    <w:rsid w:val="0000496E"/>
    <w:rsid w:val="00005D02"/>
    <w:rsid w:val="00007EA0"/>
    <w:rsid w:val="0001128A"/>
    <w:rsid w:val="00012A73"/>
    <w:rsid w:val="00013327"/>
    <w:rsid w:val="000139CD"/>
    <w:rsid w:val="00013BCF"/>
    <w:rsid w:val="00013D37"/>
    <w:rsid w:val="00014E70"/>
    <w:rsid w:val="00027049"/>
    <w:rsid w:val="00027CE0"/>
    <w:rsid w:val="00032F91"/>
    <w:rsid w:val="000348FF"/>
    <w:rsid w:val="00034C95"/>
    <w:rsid w:val="00041474"/>
    <w:rsid w:val="00042F9E"/>
    <w:rsid w:val="000434F4"/>
    <w:rsid w:val="00051D1D"/>
    <w:rsid w:val="0005382F"/>
    <w:rsid w:val="00053887"/>
    <w:rsid w:val="00054706"/>
    <w:rsid w:val="0005493A"/>
    <w:rsid w:val="0005540C"/>
    <w:rsid w:val="000561A7"/>
    <w:rsid w:val="00060539"/>
    <w:rsid w:val="0006066D"/>
    <w:rsid w:val="00061016"/>
    <w:rsid w:val="00062CD0"/>
    <w:rsid w:val="00065DA5"/>
    <w:rsid w:val="000678E0"/>
    <w:rsid w:val="0007087F"/>
    <w:rsid w:val="0008428F"/>
    <w:rsid w:val="00084DBC"/>
    <w:rsid w:val="00090062"/>
    <w:rsid w:val="000916BA"/>
    <w:rsid w:val="00095941"/>
    <w:rsid w:val="00097EB0"/>
    <w:rsid w:val="000A1D46"/>
    <w:rsid w:val="000A35B4"/>
    <w:rsid w:val="000A452F"/>
    <w:rsid w:val="000A5B4B"/>
    <w:rsid w:val="000A73AD"/>
    <w:rsid w:val="000B2697"/>
    <w:rsid w:val="000B28FC"/>
    <w:rsid w:val="000B685D"/>
    <w:rsid w:val="000C11D8"/>
    <w:rsid w:val="000C1C25"/>
    <w:rsid w:val="000C2445"/>
    <w:rsid w:val="000C3774"/>
    <w:rsid w:val="000C7129"/>
    <w:rsid w:val="000C7FD0"/>
    <w:rsid w:val="000D2E32"/>
    <w:rsid w:val="000D7331"/>
    <w:rsid w:val="000D7F8B"/>
    <w:rsid w:val="000E0FF8"/>
    <w:rsid w:val="000E14AB"/>
    <w:rsid w:val="000E3746"/>
    <w:rsid w:val="000E43B6"/>
    <w:rsid w:val="000E4759"/>
    <w:rsid w:val="000E48A8"/>
    <w:rsid w:val="000E7E51"/>
    <w:rsid w:val="000F35F3"/>
    <w:rsid w:val="000F3C1B"/>
    <w:rsid w:val="000F3E99"/>
    <w:rsid w:val="00103D61"/>
    <w:rsid w:val="00104B82"/>
    <w:rsid w:val="001152A3"/>
    <w:rsid w:val="00116602"/>
    <w:rsid w:val="0011665B"/>
    <w:rsid w:val="00116EA2"/>
    <w:rsid w:val="0012077A"/>
    <w:rsid w:val="0012115E"/>
    <w:rsid w:val="00125D5A"/>
    <w:rsid w:val="001261C3"/>
    <w:rsid w:val="00127501"/>
    <w:rsid w:val="00134537"/>
    <w:rsid w:val="00135236"/>
    <w:rsid w:val="00135BD7"/>
    <w:rsid w:val="00136224"/>
    <w:rsid w:val="00140A0D"/>
    <w:rsid w:val="00141842"/>
    <w:rsid w:val="00141AE6"/>
    <w:rsid w:val="0014221B"/>
    <w:rsid w:val="0014254C"/>
    <w:rsid w:val="00151B91"/>
    <w:rsid w:val="001534BC"/>
    <w:rsid w:val="00155518"/>
    <w:rsid w:val="00156135"/>
    <w:rsid w:val="001569DD"/>
    <w:rsid w:val="00160F67"/>
    <w:rsid w:val="00164522"/>
    <w:rsid w:val="00170D4B"/>
    <w:rsid w:val="001735CC"/>
    <w:rsid w:val="00174A20"/>
    <w:rsid w:val="00176073"/>
    <w:rsid w:val="001778E2"/>
    <w:rsid w:val="00177918"/>
    <w:rsid w:val="0018468D"/>
    <w:rsid w:val="001866E3"/>
    <w:rsid w:val="001878A0"/>
    <w:rsid w:val="00191103"/>
    <w:rsid w:val="001916BC"/>
    <w:rsid w:val="001919B4"/>
    <w:rsid w:val="00191A7D"/>
    <w:rsid w:val="001920D3"/>
    <w:rsid w:val="00192E92"/>
    <w:rsid w:val="0019372A"/>
    <w:rsid w:val="00194020"/>
    <w:rsid w:val="00194674"/>
    <w:rsid w:val="0019476B"/>
    <w:rsid w:val="00195E77"/>
    <w:rsid w:val="00196962"/>
    <w:rsid w:val="00197613"/>
    <w:rsid w:val="001A0F5F"/>
    <w:rsid w:val="001A20AF"/>
    <w:rsid w:val="001A3173"/>
    <w:rsid w:val="001A49D2"/>
    <w:rsid w:val="001A69F3"/>
    <w:rsid w:val="001A6E61"/>
    <w:rsid w:val="001B1310"/>
    <w:rsid w:val="001B2CBD"/>
    <w:rsid w:val="001B32C7"/>
    <w:rsid w:val="001B4C3B"/>
    <w:rsid w:val="001B50EB"/>
    <w:rsid w:val="001B6E25"/>
    <w:rsid w:val="001B72E7"/>
    <w:rsid w:val="001C3838"/>
    <w:rsid w:val="001C48AF"/>
    <w:rsid w:val="001C4BF5"/>
    <w:rsid w:val="001C5667"/>
    <w:rsid w:val="001C626E"/>
    <w:rsid w:val="001C6A32"/>
    <w:rsid w:val="001C7C8E"/>
    <w:rsid w:val="001D7566"/>
    <w:rsid w:val="001E0745"/>
    <w:rsid w:val="001E21D7"/>
    <w:rsid w:val="001E4C08"/>
    <w:rsid w:val="001E7CCD"/>
    <w:rsid w:val="001F0918"/>
    <w:rsid w:val="001F1E23"/>
    <w:rsid w:val="001F22FF"/>
    <w:rsid w:val="001F2782"/>
    <w:rsid w:val="001F393E"/>
    <w:rsid w:val="001F4291"/>
    <w:rsid w:val="001F505A"/>
    <w:rsid w:val="001F561E"/>
    <w:rsid w:val="001F5AC1"/>
    <w:rsid w:val="001F753F"/>
    <w:rsid w:val="00204108"/>
    <w:rsid w:val="002101FB"/>
    <w:rsid w:val="00211BA9"/>
    <w:rsid w:val="00214B6C"/>
    <w:rsid w:val="00215F9A"/>
    <w:rsid w:val="00216258"/>
    <w:rsid w:val="0021677D"/>
    <w:rsid w:val="00216E24"/>
    <w:rsid w:val="00217737"/>
    <w:rsid w:val="00222672"/>
    <w:rsid w:val="00223209"/>
    <w:rsid w:val="002236BB"/>
    <w:rsid w:val="0022396A"/>
    <w:rsid w:val="00226170"/>
    <w:rsid w:val="0023041E"/>
    <w:rsid w:val="002304D5"/>
    <w:rsid w:val="00232646"/>
    <w:rsid w:val="00232D38"/>
    <w:rsid w:val="00232F1D"/>
    <w:rsid w:val="00234995"/>
    <w:rsid w:val="002374E2"/>
    <w:rsid w:val="00241249"/>
    <w:rsid w:val="00242869"/>
    <w:rsid w:val="002441C5"/>
    <w:rsid w:val="002465DF"/>
    <w:rsid w:val="00246A91"/>
    <w:rsid w:val="00247C81"/>
    <w:rsid w:val="0025039C"/>
    <w:rsid w:val="0025201A"/>
    <w:rsid w:val="00252F9B"/>
    <w:rsid w:val="00255016"/>
    <w:rsid w:val="00255662"/>
    <w:rsid w:val="00256413"/>
    <w:rsid w:val="00256823"/>
    <w:rsid w:val="00261809"/>
    <w:rsid w:val="002621F1"/>
    <w:rsid w:val="00262BA0"/>
    <w:rsid w:val="00262ECC"/>
    <w:rsid w:val="002700C7"/>
    <w:rsid w:val="00270815"/>
    <w:rsid w:val="002732AB"/>
    <w:rsid w:val="002745EF"/>
    <w:rsid w:val="00277C54"/>
    <w:rsid w:val="00280745"/>
    <w:rsid w:val="00281EEB"/>
    <w:rsid w:val="002829DA"/>
    <w:rsid w:val="00282A1B"/>
    <w:rsid w:val="00283642"/>
    <w:rsid w:val="00283FA6"/>
    <w:rsid w:val="00287D7E"/>
    <w:rsid w:val="00290B12"/>
    <w:rsid w:val="00291D69"/>
    <w:rsid w:val="00291FD1"/>
    <w:rsid w:val="00294D1B"/>
    <w:rsid w:val="002A1485"/>
    <w:rsid w:val="002A22C1"/>
    <w:rsid w:val="002A386D"/>
    <w:rsid w:val="002A4367"/>
    <w:rsid w:val="002A4519"/>
    <w:rsid w:val="002A5374"/>
    <w:rsid w:val="002A5567"/>
    <w:rsid w:val="002A6A72"/>
    <w:rsid w:val="002A71F0"/>
    <w:rsid w:val="002B1BC0"/>
    <w:rsid w:val="002B683F"/>
    <w:rsid w:val="002C02BD"/>
    <w:rsid w:val="002C0968"/>
    <w:rsid w:val="002C1687"/>
    <w:rsid w:val="002C42EE"/>
    <w:rsid w:val="002C438A"/>
    <w:rsid w:val="002C646B"/>
    <w:rsid w:val="002C7E32"/>
    <w:rsid w:val="002D0F53"/>
    <w:rsid w:val="002D0FF5"/>
    <w:rsid w:val="002D1C8D"/>
    <w:rsid w:val="002D2A81"/>
    <w:rsid w:val="002D3E16"/>
    <w:rsid w:val="002D4921"/>
    <w:rsid w:val="002D5275"/>
    <w:rsid w:val="002E1BC8"/>
    <w:rsid w:val="002E3A08"/>
    <w:rsid w:val="002E7B4E"/>
    <w:rsid w:val="002E7F44"/>
    <w:rsid w:val="002F3BE3"/>
    <w:rsid w:val="002F553B"/>
    <w:rsid w:val="00301403"/>
    <w:rsid w:val="0030382A"/>
    <w:rsid w:val="00304044"/>
    <w:rsid w:val="00306B82"/>
    <w:rsid w:val="00310FC1"/>
    <w:rsid w:val="00312316"/>
    <w:rsid w:val="00312B85"/>
    <w:rsid w:val="00314A2F"/>
    <w:rsid w:val="0031567B"/>
    <w:rsid w:val="00320DB7"/>
    <w:rsid w:val="003220CD"/>
    <w:rsid w:val="00323FBD"/>
    <w:rsid w:val="0033031C"/>
    <w:rsid w:val="00335089"/>
    <w:rsid w:val="0034066C"/>
    <w:rsid w:val="0034184B"/>
    <w:rsid w:val="00343FBF"/>
    <w:rsid w:val="00346BB1"/>
    <w:rsid w:val="0035258A"/>
    <w:rsid w:val="003543B3"/>
    <w:rsid w:val="00355260"/>
    <w:rsid w:val="00355AD5"/>
    <w:rsid w:val="00355F73"/>
    <w:rsid w:val="00360734"/>
    <w:rsid w:val="00360C5E"/>
    <w:rsid w:val="00364CB7"/>
    <w:rsid w:val="003672A4"/>
    <w:rsid w:val="0036779B"/>
    <w:rsid w:val="00371516"/>
    <w:rsid w:val="00374492"/>
    <w:rsid w:val="00374B7B"/>
    <w:rsid w:val="00375FE6"/>
    <w:rsid w:val="0037775E"/>
    <w:rsid w:val="00382A0B"/>
    <w:rsid w:val="003879B6"/>
    <w:rsid w:val="00387B1D"/>
    <w:rsid w:val="003916AD"/>
    <w:rsid w:val="003A16E4"/>
    <w:rsid w:val="003A353A"/>
    <w:rsid w:val="003A4117"/>
    <w:rsid w:val="003A484F"/>
    <w:rsid w:val="003A4D6C"/>
    <w:rsid w:val="003A5358"/>
    <w:rsid w:val="003A79F3"/>
    <w:rsid w:val="003B4286"/>
    <w:rsid w:val="003B7094"/>
    <w:rsid w:val="003C108D"/>
    <w:rsid w:val="003C15B3"/>
    <w:rsid w:val="003C37D5"/>
    <w:rsid w:val="003C565B"/>
    <w:rsid w:val="003C7390"/>
    <w:rsid w:val="003C7928"/>
    <w:rsid w:val="003D1354"/>
    <w:rsid w:val="003D3C27"/>
    <w:rsid w:val="003D5479"/>
    <w:rsid w:val="003D6301"/>
    <w:rsid w:val="003E0A92"/>
    <w:rsid w:val="003E0F27"/>
    <w:rsid w:val="003E2B66"/>
    <w:rsid w:val="003E6510"/>
    <w:rsid w:val="003E6FF0"/>
    <w:rsid w:val="003F29A3"/>
    <w:rsid w:val="003F2DC0"/>
    <w:rsid w:val="003F429D"/>
    <w:rsid w:val="003F4645"/>
    <w:rsid w:val="003F6B30"/>
    <w:rsid w:val="003F792C"/>
    <w:rsid w:val="0040070F"/>
    <w:rsid w:val="004009F6"/>
    <w:rsid w:val="004012BB"/>
    <w:rsid w:val="004060E4"/>
    <w:rsid w:val="00410A91"/>
    <w:rsid w:val="00410D93"/>
    <w:rsid w:val="00411D44"/>
    <w:rsid w:val="00416408"/>
    <w:rsid w:val="0041695C"/>
    <w:rsid w:val="00421576"/>
    <w:rsid w:val="00422C28"/>
    <w:rsid w:val="00422ECB"/>
    <w:rsid w:val="00426217"/>
    <w:rsid w:val="00431174"/>
    <w:rsid w:val="00441CEE"/>
    <w:rsid w:val="00445666"/>
    <w:rsid w:val="004514E7"/>
    <w:rsid w:val="004523CB"/>
    <w:rsid w:val="004548E8"/>
    <w:rsid w:val="00455BFA"/>
    <w:rsid w:val="004573C3"/>
    <w:rsid w:val="00460AB1"/>
    <w:rsid w:val="0046193D"/>
    <w:rsid w:val="00461E39"/>
    <w:rsid w:val="00463DC2"/>
    <w:rsid w:val="004642EB"/>
    <w:rsid w:val="00472132"/>
    <w:rsid w:val="00475F20"/>
    <w:rsid w:val="00482853"/>
    <w:rsid w:val="00484A24"/>
    <w:rsid w:val="00492C84"/>
    <w:rsid w:val="00492FB5"/>
    <w:rsid w:val="00494C06"/>
    <w:rsid w:val="00495C32"/>
    <w:rsid w:val="00496472"/>
    <w:rsid w:val="004A062D"/>
    <w:rsid w:val="004A1195"/>
    <w:rsid w:val="004A1273"/>
    <w:rsid w:val="004A3654"/>
    <w:rsid w:val="004A461F"/>
    <w:rsid w:val="004A5D9B"/>
    <w:rsid w:val="004B4335"/>
    <w:rsid w:val="004B5C1C"/>
    <w:rsid w:val="004B7E79"/>
    <w:rsid w:val="004C48BA"/>
    <w:rsid w:val="004C72D2"/>
    <w:rsid w:val="004C7532"/>
    <w:rsid w:val="004C7E96"/>
    <w:rsid w:val="004D1C50"/>
    <w:rsid w:val="004D4115"/>
    <w:rsid w:val="004D57F8"/>
    <w:rsid w:val="004E07C7"/>
    <w:rsid w:val="004E120B"/>
    <w:rsid w:val="004E1289"/>
    <w:rsid w:val="004E16E0"/>
    <w:rsid w:val="004E29EA"/>
    <w:rsid w:val="004E3A71"/>
    <w:rsid w:val="004E3E0B"/>
    <w:rsid w:val="004E430B"/>
    <w:rsid w:val="004E4ABE"/>
    <w:rsid w:val="004E7262"/>
    <w:rsid w:val="004F057D"/>
    <w:rsid w:val="004F24F2"/>
    <w:rsid w:val="004F2648"/>
    <w:rsid w:val="004F28FB"/>
    <w:rsid w:val="004F5008"/>
    <w:rsid w:val="004F5EE6"/>
    <w:rsid w:val="0050031D"/>
    <w:rsid w:val="005003C9"/>
    <w:rsid w:val="005020BB"/>
    <w:rsid w:val="005036F1"/>
    <w:rsid w:val="00505396"/>
    <w:rsid w:val="005105C9"/>
    <w:rsid w:val="00512273"/>
    <w:rsid w:val="00514164"/>
    <w:rsid w:val="00514952"/>
    <w:rsid w:val="00515329"/>
    <w:rsid w:val="00515937"/>
    <w:rsid w:val="00521193"/>
    <w:rsid w:val="00524FA1"/>
    <w:rsid w:val="00526234"/>
    <w:rsid w:val="00530747"/>
    <w:rsid w:val="005339E4"/>
    <w:rsid w:val="0053790E"/>
    <w:rsid w:val="0054289E"/>
    <w:rsid w:val="00543E11"/>
    <w:rsid w:val="00545E25"/>
    <w:rsid w:val="00546938"/>
    <w:rsid w:val="00546C20"/>
    <w:rsid w:val="005521B2"/>
    <w:rsid w:val="005568F1"/>
    <w:rsid w:val="00557650"/>
    <w:rsid w:val="0056349B"/>
    <w:rsid w:val="00567804"/>
    <w:rsid w:val="00567B14"/>
    <w:rsid w:val="00576871"/>
    <w:rsid w:val="005774E5"/>
    <w:rsid w:val="00580A53"/>
    <w:rsid w:val="005810B4"/>
    <w:rsid w:val="00582568"/>
    <w:rsid w:val="00582AB0"/>
    <w:rsid w:val="005869B5"/>
    <w:rsid w:val="00586B6A"/>
    <w:rsid w:val="00590932"/>
    <w:rsid w:val="00591C71"/>
    <w:rsid w:val="00592216"/>
    <w:rsid w:val="0059232C"/>
    <w:rsid w:val="0059333F"/>
    <w:rsid w:val="005967B1"/>
    <w:rsid w:val="00596EC9"/>
    <w:rsid w:val="005972A3"/>
    <w:rsid w:val="005A0DA8"/>
    <w:rsid w:val="005A1857"/>
    <w:rsid w:val="005A2ECC"/>
    <w:rsid w:val="005A4F5E"/>
    <w:rsid w:val="005A76BB"/>
    <w:rsid w:val="005B1E7E"/>
    <w:rsid w:val="005B2F58"/>
    <w:rsid w:val="005B50A3"/>
    <w:rsid w:val="005B515C"/>
    <w:rsid w:val="005B6520"/>
    <w:rsid w:val="005B6F64"/>
    <w:rsid w:val="005C2494"/>
    <w:rsid w:val="005C2CF4"/>
    <w:rsid w:val="005C3649"/>
    <w:rsid w:val="005C3E03"/>
    <w:rsid w:val="005D5322"/>
    <w:rsid w:val="005E0090"/>
    <w:rsid w:val="005E1633"/>
    <w:rsid w:val="005E1D38"/>
    <w:rsid w:val="005E723E"/>
    <w:rsid w:val="005E7A57"/>
    <w:rsid w:val="005F21B0"/>
    <w:rsid w:val="005F2BE4"/>
    <w:rsid w:val="005F33BE"/>
    <w:rsid w:val="005F53FC"/>
    <w:rsid w:val="00602DB0"/>
    <w:rsid w:val="00604C54"/>
    <w:rsid w:val="00606238"/>
    <w:rsid w:val="0060778C"/>
    <w:rsid w:val="006116A8"/>
    <w:rsid w:val="00612668"/>
    <w:rsid w:val="00614B44"/>
    <w:rsid w:val="00615AE9"/>
    <w:rsid w:val="006201B2"/>
    <w:rsid w:val="006201E6"/>
    <w:rsid w:val="0062098D"/>
    <w:rsid w:val="006235A3"/>
    <w:rsid w:val="0062512B"/>
    <w:rsid w:val="006259C5"/>
    <w:rsid w:val="00626D10"/>
    <w:rsid w:val="0063088D"/>
    <w:rsid w:val="00631197"/>
    <w:rsid w:val="00635C25"/>
    <w:rsid w:val="00636991"/>
    <w:rsid w:val="0064231F"/>
    <w:rsid w:val="006426D2"/>
    <w:rsid w:val="006509FB"/>
    <w:rsid w:val="00652639"/>
    <w:rsid w:val="0065362B"/>
    <w:rsid w:val="0065769A"/>
    <w:rsid w:val="0066396C"/>
    <w:rsid w:val="00665AB3"/>
    <w:rsid w:val="00670B7B"/>
    <w:rsid w:val="00672A29"/>
    <w:rsid w:val="0067359C"/>
    <w:rsid w:val="00673B3C"/>
    <w:rsid w:val="00674992"/>
    <w:rsid w:val="006766E6"/>
    <w:rsid w:val="00676C9C"/>
    <w:rsid w:val="00682A16"/>
    <w:rsid w:val="00684D81"/>
    <w:rsid w:val="00686A62"/>
    <w:rsid w:val="00695446"/>
    <w:rsid w:val="006962E8"/>
    <w:rsid w:val="006975B4"/>
    <w:rsid w:val="0069786C"/>
    <w:rsid w:val="006A17F7"/>
    <w:rsid w:val="006A5180"/>
    <w:rsid w:val="006B3120"/>
    <w:rsid w:val="006B355B"/>
    <w:rsid w:val="006B3DDE"/>
    <w:rsid w:val="006B4F46"/>
    <w:rsid w:val="006B6F8F"/>
    <w:rsid w:val="006B73F9"/>
    <w:rsid w:val="006C070F"/>
    <w:rsid w:val="006C0A76"/>
    <w:rsid w:val="006C6774"/>
    <w:rsid w:val="006C79EA"/>
    <w:rsid w:val="006D1188"/>
    <w:rsid w:val="006D2CED"/>
    <w:rsid w:val="006D4E4D"/>
    <w:rsid w:val="006E63C5"/>
    <w:rsid w:val="006E7D90"/>
    <w:rsid w:val="006F3EC6"/>
    <w:rsid w:val="006F4B46"/>
    <w:rsid w:val="00700130"/>
    <w:rsid w:val="0070122E"/>
    <w:rsid w:val="00704507"/>
    <w:rsid w:val="007051F8"/>
    <w:rsid w:val="00706032"/>
    <w:rsid w:val="00710B2D"/>
    <w:rsid w:val="00711068"/>
    <w:rsid w:val="0071299F"/>
    <w:rsid w:val="0071624F"/>
    <w:rsid w:val="00716254"/>
    <w:rsid w:val="007173A2"/>
    <w:rsid w:val="00717570"/>
    <w:rsid w:val="00720CD0"/>
    <w:rsid w:val="007232BA"/>
    <w:rsid w:val="00723964"/>
    <w:rsid w:val="00723ED1"/>
    <w:rsid w:val="00725AA7"/>
    <w:rsid w:val="00725D14"/>
    <w:rsid w:val="00727137"/>
    <w:rsid w:val="0073029D"/>
    <w:rsid w:val="007337D0"/>
    <w:rsid w:val="00733D59"/>
    <w:rsid w:val="007341B4"/>
    <w:rsid w:val="007341F5"/>
    <w:rsid w:val="00741E08"/>
    <w:rsid w:val="007427D8"/>
    <w:rsid w:val="00750789"/>
    <w:rsid w:val="00751298"/>
    <w:rsid w:val="00753BB9"/>
    <w:rsid w:val="0075439E"/>
    <w:rsid w:val="007563A5"/>
    <w:rsid w:val="00756684"/>
    <w:rsid w:val="007609F7"/>
    <w:rsid w:val="007613AA"/>
    <w:rsid w:val="007620E3"/>
    <w:rsid w:val="00765CF7"/>
    <w:rsid w:val="00767221"/>
    <w:rsid w:val="00770650"/>
    <w:rsid w:val="00770795"/>
    <w:rsid w:val="0077135C"/>
    <w:rsid w:val="00773391"/>
    <w:rsid w:val="007743F3"/>
    <w:rsid w:val="00774656"/>
    <w:rsid w:val="00776761"/>
    <w:rsid w:val="00776F92"/>
    <w:rsid w:val="007770AA"/>
    <w:rsid w:val="00791997"/>
    <w:rsid w:val="00795B9A"/>
    <w:rsid w:val="007963D4"/>
    <w:rsid w:val="007965BF"/>
    <w:rsid w:val="007A174A"/>
    <w:rsid w:val="007A6AA7"/>
    <w:rsid w:val="007B14F4"/>
    <w:rsid w:val="007B16AF"/>
    <w:rsid w:val="007B22C3"/>
    <w:rsid w:val="007B4AEF"/>
    <w:rsid w:val="007B6D15"/>
    <w:rsid w:val="007B6EEA"/>
    <w:rsid w:val="007B6EFC"/>
    <w:rsid w:val="007B748B"/>
    <w:rsid w:val="007B7B4F"/>
    <w:rsid w:val="007C00FA"/>
    <w:rsid w:val="007C01FA"/>
    <w:rsid w:val="007C14EE"/>
    <w:rsid w:val="007C441D"/>
    <w:rsid w:val="007C5736"/>
    <w:rsid w:val="007D3C26"/>
    <w:rsid w:val="007D7647"/>
    <w:rsid w:val="007E1F2D"/>
    <w:rsid w:val="007E2213"/>
    <w:rsid w:val="007E3CB3"/>
    <w:rsid w:val="007E4501"/>
    <w:rsid w:val="007E46A1"/>
    <w:rsid w:val="007E5142"/>
    <w:rsid w:val="007E5370"/>
    <w:rsid w:val="007E67D5"/>
    <w:rsid w:val="007F1CC2"/>
    <w:rsid w:val="007F3649"/>
    <w:rsid w:val="007F4EE8"/>
    <w:rsid w:val="007F5432"/>
    <w:rsid w:val="007F54FE"/>
    <w:rsid w:val="007F611E"/>
    <w:rsid w:val="007F6532"/>
    <w:rsid w:val="00800766"/>
    <w:rsid w:val="00802BCB"/>
    <w:rsid w:val="00804E56"/>
    <w:rsid w:val="008061DC"/>
    <w:rsid w:val="00807993"/>
    <w:rsid w:val="008108EA"/>
    <w:rsid w:val="00813620"/>
    <w:rsid w:val="00813FCF"/>
    <w:rsid w:val="00814592"/>
    <w:rsid w:val="008156AE"/>
    <w:rsid w:val="00817EC8"/>
    <w:rsid w:val="008203E8"/>
    <w:rsid w:val="0082145A"/>
    <w:rsid w:val="00824A50"/>
    <w:rsid w:val="008275C3"/>
    <w:rsid w:val="00831586"/>
    <w:rsid w:val="0083266E"/>
    <w:rsid w:val="00833655"/>
    <w:rsid w:val="00842573"/>
    <w:rsid w:val="008455DA"/>
    <w:rsid w:val="008477C6"/>
    <w:rsid w:val="0085187A"/>
    <w:rsid w:val="00851B8F"/>
    <w:rsid w:val="00853156"/>
    <w:rsid w:val="00854005"/>
    <w:rsid w:val="008578C5"/>
    <w:rsid w:val="0086053B"/>
    <w:rsid w:val="0086108B"/>
    <w:rsid w:val="0086362D"/>
    <w:rsid w:val="0086460F"/>
    <w:rsid w:val="0087119A"/>
    <w:rsid w:val="00873A0D"/>
    <w:rsid w:val="00875810"/>
    <w:rsid w:val="00876BCE"/>
    <w:rsid w:val="00876F5C"/>
    <w:rsid w:val="00881B0F"/>
    <w:rsid w:val="00883AF5"/>
    <w:rsid w:val="00884A68"/>
    <w:rsid w:val="0088572F"/>
    <w:rsid w:val="00892B2A"/>
    <w:rsid w:val="00893940"/>
    <w:rsid w:val="00896BE6"/>
    <w:rsid w:val="008A04C1"/>
    <w:rsid w:val="008A0867"/>
    <w:rsid w:val="008A2156"/>
    <w:rsid w:val="008A26A2"/>
    <w:rsid w:val="008A27C1"/>
    <w:rsid w:val="008A2CAF"/>
    <w:rsid w:val="008A2D55"/>
    <w:rsid w:val="008A7EEE"/>
    <w:rsid w:val="008B0258"/>
    <w:rsid w:val="008B0995"/>
    <w:rsid w:val="008B1ACA"/>
    <w:rsid w:val="008B474D"/>
    <w:rsid w:val="008B52B1"/>
    <w:rsid w:val="008B65EA"/>
    <w:rsid w:val="008B68BC"/>
    <w:rsid w:val="008C1E82"/>
    <w:rsid w:val="008C5063"/>
    <w:rsid w:val="008C6D97"/>
    <w:rsid w:val="008D09B0"/>
    <w:rsid w:val="008D1F56"/>
    <w:rsid w:val="008D2B7B"/>
    <w:rsid w:val="008E1A8D"/>
    <w:rsid w:val="008E3E97"/>
    <w:rsid w:val="008F1205"/>
    <w:rsid w:val="008F1899"/>
    <w:rsid w:val="008F2DE7"/>
    <w:rsid w:val="008F781E"/>
    <w:rsid w:val="008F7BF1"/>
    <w:rsid w:val="00900E3E"/>
    <w:rsid w:val="009033D2"/>
    <w:rsid w:val="009058A0"/>
    <w:rsid w:val="0090732C"/>
    <w:rsid w:val="009073B5"/>
    <w:rsid w:val="00907AF5"/>
    <w:rsid w:val="009151CB"/>
    <w:rsid w:val="00916E60"/>
    <w:rsid w:val="00917FEC"/>
    <w:rsid w:val="00921E3C"/>
    <w:rsid w:val="009226B0"/>
    <w:rsid w:val="00922E5D"/>
    <w:rsid w:val="009234F6"/>
    <w:rsid w:val="009236DE"/>
    <w:rsid w:val="00924373"/>
    <w:rsid w:val="009264A0"/>
    <w:rsid w:val="009269F2"/>
    <w:rsid w:val="0092772E"/>
    <w:rsid w:val="0093252A"/>
    <w:rsid w:val="0093346A"/>
    <w:rsid w:val="009347D0"/>
    <w:rsid w:val="0093714A"/>
    <w:rsid w:val="00941F2B"/>
    <w:rsid w:val="0094226D"/>
    <w:rsid w:val="00944CCC"/>
    <w:rsid w:val="00944D3E"/>
    <w:rsid w:val="00947183"/>
    <w:rsid w:val="00950259"/>
    <w:rsid w:val="009515F9"/>
    <w:rsid w:val="00953F6A"/>
    <w:rsid w:val="0095504B"/>
    <w:rsid w:val="009605AA"/>
    <w:rsid w:val="00965BC6"/>
    <w:rsid w:val="00970B89"/>
    <w:rsid w:val="00970F4D"/>
    <w:rsid w:val="009740C3"/>
    <w:rsid w:val="00974B03"/>
    <w:rsid w:val="009759A4"/>
    <w:rsid w:val="0097762C"/>
    <w:rsid w:val="00977AAD"/>
    <w:rsid w:val="0098407A"/>
    <w:rsid w:val="0098485E"/>
    <w:rsid w:val="00985CAA"/>
    <w:rsid w:val="00985EB7"/>
    <w:rsid w:val="00986C72"/>
    <w:rsid w:val="00987307"/>
    <w:rsid w:val="00987AE7"/>
    <w:rsid w:val="00987C6A"/>
    <w:rsid w:val="00992F9D"/>
    <w:rsid w:val="00993378"/>
    <w:rsid w:val="00995775"/>
    <w:rsid w:val="00995BC8"/>
    <w:rsid w:val="00996343"/>
    <w:rsid w:val="00996739"/>
    <w:rsid w:val="00997FA6"/>
    <w:rsid w:val="009A1AAB"/>
    <w:rsid w:val="009A3FD5"/>
    <w:rsid w:val="009A404C"/>
    <w:rsid w:val="009A5106"/>
    <w:rsid w:val="009A7C99"/>
    <w:rsid w:val="009B0222"/>
    <w:rsid w:val="009B0BF0"/>
    <w:rsid w:val="009B0C3A"/>
    <w:rsid w:val="009B1AEB"/>
    <w:rsid w:val="009B6DBD"/>
    <w:rsid w:val="009B73DF"/>
    <w:rsid w:val="009B7893"/>
    <w:rsid w:val="009C031C"/>
    <w:rsid w:val="009C121A"/>
    <w:rsid w:val="009C2413"/>
    <w:rsid w:val="009D1E4C"/>
    <w:rsid w:val="009D2242"/>
    <w:rsid w:val="009D45D7"/>
    <w:rsid w:val="009D75D5"/>
    <w:rsid w:val="009E1529"/>
    <w:rsid w:val="009E20F3"/>
    <w:rsid w:val="009E2CB1"/>
    <w:rsid w:val="009E39E9"/>
    <w:rsid w:val="009F492D"/>
    <w:rsid w:val="009F4FEE"/>
    <w:rsid w:val="009F58ED"/>
    <w:rsid w:val="00A01EFD"/>
    <w:rsid w:val="00A05DAB"/>
    <w:rsid w:val="00A10FD3"/>
    <w:rsid w:val="00A146B6"/>
    <w:rsid w:val="00A14820"/>
    <w:rsid w:val="00A15183"/>
    <w:rsid w:val="00A1554D"/>
    <w:rsid w:val="00A16168"/>
    <w:rsid w:val="00A165AB"/>
    <w:rsid w:val="00A212B2"/>
    <w:rsid w:val="00A215C4"/>
    <w:rsid w:val="00A2241F"/>
    <w:rsid w:val="00A22E3B"/>
    <w:rsid w:val="00A23738"/>
    <w:rsid w:val="00A24311"/>
    <w:rsid w:val="00A33759"/>
    <w:rsid w:val="00A3441F"/>
    <w:rsid w:val="00A34F94"/>
    <w:rsid w:val="00A35981"/>
    <w:rsid w:val="00A413C6"/>
    <w:rsid w:val="00A415B6"/>
    <w:rsid w:val="00A43159"/>
    <w:rsid w:val="00A51733"/>
    <w:rsid w:val="00A54385"/>
    <w:rsid w:val="00A554C8"/>
    <w:rsid w:val="00A6249C"/>
    <w:rsid w:val="00A62A43"/>
    <w:rsid w:val="00A653B8"/>
    <w:rsid w:val="00A756C3"/>
    <w:rsid w:val="00A76212"/>
    <w:rsid w:val="00A76F0C"/>
    <w:rsid w:val="00A83377"/>
    <w:rsid w:val="00A84827"/>
    <w:rsid w:val="00A84ACC"/>
    <w:rsid w:val="00A853E3"/>
    <w:rsid w:val="00A91D10"/>
    <w:rsid w:val="00A91E85"/>
    <w:rsid w:val="00A93958"/>
    <w:rsid w:val="00A93E13"/>
    <w:rsid w:val="00A95D72"/>
    <w:rsid w:val="00A96FE0"/>
    <w:rsid w:val="00AA0FA0"/>
    <w:rsid w:val="00AA3289"/>
    <w:rsid w:val="00AA32FE"/>
    <w:rsid w:val="00AA3E05"/>
    <w:rsid w:val="00AA57BB"/>
    <w:rsid w:val="00AA65FD"/>
    <w:rsid w:val="00AA7262"/>
    <w:rsid w:val="00AB0DE7"/>
    <w:rsid w:val="00AB239F"/>
    <w:rsid w:val="00AB4C54"/>
    <w:rsid w:val="00AB5220"/>
    <w:rsid w:val="00AB5E11"/>
    <w:rsid w:val="00AB6BB2"/>
    <w:rsid w:val="00AC382D"/>
    <w:rsid w:val="00AC4504"/>
    <w:rsid w:val="00AC5F7B"/>
    <w:rsid w:val="00AC6487"/>
    <w:rsid w:val="00AD1596"/>
    <w:rsid w:val="00AD2D48"/>
    <w:rsid w:val="00AD3287"/>
    <w:rsid w:val="00AD5EBA"/>
    <w:rsid w:val="00AD7FAF"/>
    <w:rsid w:val="00AE25CF"/>
    <w:rsid w:val="00AE3136"/>
    <w:rsid w:val="00AE4CFE"/>
    <w:rsid w:val="00AE568B"/>
    <w:rsid w:val="00AE6D9D"/>
    <w:rsid w:val="00AE76BB"/>
    <w:rsid w:val="00AF03BC"/>
    <w:rsid w:val="00AF068F"/>
    <w:rsid w:val="00AF2DDB"/>
    <w:rsid w:val="00AF307B"/>
    <w:rsid w:val="00AF3E81"/>
    <w:rsid w:val="00AF4811"/>
    <w:rsid w:val="00AF6CD9"/>
    <w:rsid w:val="00AF74DF"/>
    <w:rsid w:val="00B01A3E"/>
    <w:rsid w:val="00B053E3"/>
    <w:rsid w:val="00B07769"/>
    <w:rsid w:val="00B10612"/>
    <w:rsid w:val="00B10B67"/>
    <w:rsid w:val="00B11246"/>
    <w:rsid w:val="00B1166E"/>
    <w:rsid w:val="00B11CAD"/>
    <w:rsid w:val="00B12DC0"/>
    <w:rsid w:val="00B153FB"/>
    <w:rsid w:val="00B176A8"/>
    <w:rsid w:val="00B20C91"/>
    <w:rsid w:val="00B217CF"/>
    <w:rsid w:val="00B23238"/>
    <w:rsid w:val="00B2425F"/>
    <w:rsid w:val="00B24671"/>
    <w:rsid w:val="00B24AB0"/>
    <w:rsid w:val="00B304B2"/>
    <w:rsid w:val="00B3293B"/>
    <w:rsid w:val="00B337D6"/>
    <w:rsid w:val="00B36865"/>
    <w:rsid w:val="00B50072"/>
    <w:rsid w:val="00B5285B"/>
    <w:rsid w:val="00B5521B"/>
    <w:rsid w:val="00B558BA"/>
    <w:rsid w:val="00B60891"/>
    <w:rsid w:val="00B627B3"/>
    <w:rsid w:val="00B62D2D"/>
    <w:rsid w:val="00B65C9C"/>
    <w:rsid w:val="00B65D1D"/>
    <w:rsid w:val="00B6689E"/>
    <w:rsid w:val="00B67FC9"/>
    <w:rsid w:val="00B71A96"/>
    <w:rsid w:val="00B7241C"/>
    <w:rsid w:val="00B72C16"/>
    <w:rsid w:val="00B757CA"/>
    <w:rsid w:val="00B77FA2"/>
    <w:rsid w:val="00B81322"/>
    <w:rsid w:val="00B82E0E"/>
    <w:rsid w:val="00B83770"/>
    <w:rsid w:val="00B855E5"/>
    <w:rsid w:val="00B858A3"/>
    <w:rsid w:val="00B86235"/>
    <w:rsid w:val="00B903E9"/>
    <w:rsid w:val="00B97500"/>
    <w:rsid w:val="00BA0C67"/>
    <w:rsid w:val="00BA12C6"/>
    <w:rsid w:val="00BA2140"/>
    <w:rsid w:val="00BA5716"/>
    <w:rsid w:val="00BA7C9D"/>
    <w:rsid w:val="00BB3F0C"/>
    <w:rsid w:val="00BB539A"/>
    <w:rsid w:val="00BC17AD"/>
    <w:rsid w:val="00BC318D"/>
    <w:rsid w:val="00BC32D1"/>
    <w:rsid w:val="00BC334A"/>
    <w:rsid w:val="00BC5451"/>
    <w:rsid w:val="00BC5570"/>
    <w:rsid w:val="00BC7993"/>
    <w:rsid w:val="00BD0DE8"/>
    <w:rsid w:val="00BD0EDB"/>
    <w:rsid w:val="00BD242F"/>
    <w:rsid w:val="00BD37B3"/>
    <w:rsid w:val="00BD4ED4"/>
    <w:rsid w:val="00BD5F76"/>
    <w:rsid w:val="00BD7AB5"/>
    <w:rsid w:val="00BD7AC5"/>
    <w:rsid w:val="00BD7E0B"/>
    <w:rsid w:val="00BE115E"/>
    <w:rsid w:val="00BE3A0D"/>
    <w:rsid w:val="00BE687C"/>
    <w:rsid w:val="00BF01C6"/>
    <w:rsid w:val="00BF5048"/>
    <w:rsid w:val="00BF5B37"/>
    <w:rsid w:val="00BF60CA"/>
    <w:rsid w:val="00BF6417"/>
    <w:rsid w:val="00C03850"/>
    <w:rsid w:val="00C0424F"/>
    <w:rsid w:val="00C04CEB"/>
    <w:rsid w:val="00C05434"/>
    <w:rsid w:val="00C1086C"/>
    <w:rsid w:val="00C10CA4"/>
    <w:rsid w:val="00C116AA"/>
    <w:rsid w:val="00C12844"/>
    <w:rsid w:val="00C14EF4"/>
    <w:rsid w:val="00C15522"/>
    <w:rsid w:val="00C1635D"/>
    <w:rsid w:val="00C202BA"/>
    <w:rsid w:val="00C20ED1"/>
    <w:rsid w:val="00C21323"/>
    <w:rsid w:val="00C22D06"/>
    <w:rsid w:val="00C2750B"/>
    <w:rsid w:val="00C31C85"/>
    <w:rsid w:val="00C328B4"/>
    <w:rsid w:val="00C32C64"/>
    <w:rsid w:val="00C33AED"/>
    <w:rsid w:val="00C346AF"/>
    <w:rsid w:val="00C35F08"/>
    <w:rsid w:val="00C362BF"/>
    <w:rsid w:val="00C37E89"/>
    <w:rsid w:val="00C4016E"/>
    <w:rsid w:val="00C417D2"/>
    <w:rsid w:val="00C429FC"/>
    <w:rsid w:val="00C4481B"/>
    <w:rsid w:val="00C464A7"/>
    <w:rsid w:val="00C4652E"/>
    <w:rsid w:val="00C511B4"/>
    <w:rsid w:val="00C52133"/>
    <w:rsid w:val="00C54C83"/>
    <w:rsid w:val="00C569FB"/>
    <w:rsid w:val="00C60FFA"/>
    <w:rsid w:val="00C61733"/>
    <w:rsid w:val="00C65BB9"/>
    <w:rsid w:val="00C65EB8"/>
    <w:rsid w:val="00C67F70"/>
    <w:rsid w:val="00C70478"/>
    <w:rsid w:val="00C704DE"/>
    <w:rsid w:val="00C729DA"/>
    <w:rsid w:val="00C72D3E"/>
    <w:rsid w:val="00C73FA8"/>
    <w:rsid w:val="00C81069"/>
    <w:rsid w:val="00C840D3"/>
    <w:rsid w:val="00C852E7"/>
    <w:rsid w:val="00C869C4"/>
    <w:rsid w:val="00C86BFA"/>
    <w:rsid w:val="00C9024F"/>
    <w:rsid w:val="00C91E3F"/>
    <w:rsid w:val="00C932FB"/>
    <w:rsid w:val="00C94CCC"/>
    <w:rsid w:val="00C9521F"/>
    <w:rsid w:val="00C9772B"/>
    <w:rsid w:val="00CA0782"/>
    <w:rsid w:val="00CA2244"/>
    <w:rsid w:val="00CA4266"/>
    <w:rsid w:val="00CA457B"/>
    <w:rsid w:val="00CA587D"/>
    <w:rsid w:val="00CA745D"/>
    <w:rsid w:val="00CB2574"/>
    <w:rsid w:val="00CB4E0C"/>
    <w:rsid w:val="00CB520C"/>
    <w:rsid w:val="00CB684A"/>
    <w:rsid w:val="00CC31C0"/>
    <w:rsid w:val="00CC37D2"/>
    <w:rsid w:val="00CC42F7"/>
    <w:rsid w:val="00CC4C7D"/>
    <w:rsid w:val="00CC6305"/>
    <w:rsid w:val="00CC73BD"/>
    <w:rsid w:val="00CD076A"/>
    <w:rsid w:val="00CD2AD3"/>
    <w:rsid w:val="00CD3932"/>
    <w:rsid w:val="00CD74EE"/>
    <w:rsid w:val="00CE0B45"/>
    <w:rsid w:val="00CE1CBC"/>
    <w:rsid w:val="00CE5D28"/>
    <w:rsid w:val="00CE7C86"/>
    <w:rsid w:val="00CF01F1"/>
    <w:rsid w:val="00CF7801"/>
    <w:rsid w:val="00D000CB"/>
    <w:rsid w:val="00D00648"/>
    <w:rsid w:val="00D0216E"/>
    <w:rsid w:val="00D037EF"/>
    <w:rsid w:val="00D03AC8"/>
    <w:rsid w:val="00D05B1F"/>
    <w:rsid w:val="00D06D3E"/>
    <w:rsid w:val="00D10080"/>
    <w:rsid w:val="00D113FD"/>
    <w:rsid w:val="00D11A85"/>
    <w:rsid w:val="00D13A59"/>
    <w:rsid w:val="00D1565C"/>
    <w:rsid w:val="00D202FF"/>
    <w:rsid w:val="00D20407"/>
    <w:rsid w:val="00D20D17"/>
    <w:rsid w:val="00D2220A"/>
    <w:rsid w:val="00D2416E"/>
    <w:rsid w:val="00D251EB"/>
    <w:rsid w:val="00D27025"/>
    <w:rsid w:val="00D31C08"/>
    <w:rsid w:val="00D31EDF"/>
    <w:rsid w:val="00D365BD"/>
    <w:rsid w:val="00D3736B"/>
    <w:rsid w:val="00D37430"/>
    <w:rsid w:val="00D40E08"/>
    <w:rsid w:val="00D41710"/>
    <w:rsid w:val="00D422F1"/>
    <w:rsid w:val="00D4309B"/>
    <w:rsid w:val="00D44C74"/>
    <w:rsid w:val="00D50927"/>
    <w:rsid w:val="00D51935"/>
    <w:rsid w:val="00D51942"/>
    <w:rsid w:val="00D54874"/>
    <w:rsid w:val="00D55C8C"/>
    <w:rsid w:val="00D60C3B"/>
    <w:rsid w:val="00D61E4E"/>
    <w:rsid w:val="00D63BFA"/>
    <w:rsid w:val="00D64473"/>
    <w:rsid w:val="00D64816"/>
    <w:rsid w:val="00D655CA"/>
    <w:rsid w:val="00D66EA7"/>
    <w:rsid w:val="00D703B2"/>
    <w:rsid w:val="00D70720"/>
    <w:rsid w:val="00D71AAF"/>
    <w:rsid w:val="00D730E2"/>
    <w:rsid w:val="00D763A3"/>
    <w:rsid w:val="00D764C3"/>
    <w:rsid w:val="00D769C5"/>
    <w:rsid w:val="00D76C1F"/>
    <w:rsid w:val="00D80761"/>
    <w:rsid w:val="00D81819"/>
    <w:rsid w:val="00D845B8"/>
    <w:rsid w:val="00D84ED7"/>
    <w:rsid w:val="00D95533"/>
    <w:rsid w:val="00D965B0"/>
    <w:rsid w:val="00D967A1"/>
    <w:rsid w:val="00DA0B3E"/>
    <w:rsid w:val="00DA2C8B"/>
    <w:rsid w:val="00DA3C93"/>
    <w:rsid w:val="00DA6AE2"/>
    <w:rsid w:val="00DA7785"/>
    <w:rsid w:val="00DA77A5"/>
    <w:rsid w:val="00DB0E2A"/>
    <w:rsid w:val="00DB147F"/>
    <w:rsid w:val="00DB691D"/>
    <w:rsid w:val="00DB6F1C"/>
    <w:rsid w:val="00DC078A"/>
    <w:rsid w:val="00DC29F1"/>
    <w:rsid w:val="00DC366B"/>
    <w:rsid w:val="00DD30CB"/>
    <w:rsid w:val="00DD31BA"/>
    <w:rsid w:val="00DD32A7"/>
    <w:rsid w:val="00DD3619"/>
    <w:rsid w:val="00DD4B04"/>
    <w:rsid w:val="00DD5491"/>
    <w:rsid w:val="00DE1798"/>
    <w:rsid w:val="00DE3B40"/>
    <w:rsid w:val="00DE4E78"/>
    <w:rsid w:val="00DE59F8"/>
    <w:rsid w:val="00DF02DC"/>
    <w:rsid w:val="00DF1812"/>
    <w:rsid w:val="00DF1D6F"/>
    <w:rsid w:val="00DF3FB6"/>
    <w:rsid w:val="00DF7B4F"/>
    <w:rsid w:val="00DF7C0B"/>
    <w:rsid w:val="00E03610"/>
    <w:rsid w:val="00E03640"/>
    <w:rsid w:val="00E03C34"/>
    <w:rsid w:val="00E04579"/>
    <w:rsid w:val="00E06CE5"/>
    <w:rsid w:val="00E101A5"/>
    <w:rsid w:val="00E110F4"/>
    <w:rsid w:val="00E11912"/>
    <w:rsid w:val="00E12121"/>
    <w:rsid w:val="00E12C23"/>
    <w:rsid w:val="00E159AD"/>
    <w:rsid w:val="00E17247"/>
    <w:rsid w:val="00E20CEF"/>
    <w:rsid w:val="00E24B90"/>
    <w:rsid w:val="00E27F90"/>
    <w:rsid w:val="00E31DF8"/>
    <w:rsid w:val="00E41D30"/>
    <w:rsid w:val="00E430BB"/>
    <w:rsid w:val="00E468C9"/>
    <w:rsid w:val="00E5288F"/>
    <w:rsid w:val="00E5359A"/>
    <w:rsid w:val="00E53E0B"/>
    <w:rsid w:val="00E54964"/>
    <w:rsid w:val="00E56198"/>
    <w:rsid w:val="00E5694C"/>
    <w:rsid w:val="00E5715B"/>
    <w:rsid w:val="00E575B4"/>
    <w:rsid w:val="00E6324A"/>
    <w:rsid w:val="00E65E4E"/>
    <w:rsid w:val="00E672AE"/>
    <w:rsid w:val="00E67744"/>
    <w:rsid w:val="00E67F14"/>
    <w:rsid w:val="00E70E48"/>
    <w:rsid w:val="00E72FD1"/>
    <w:rsid w:val="00E73A65"/>
    <w:rsid w:val="00E74135"/>
    <w:rsid w:val="00E7466C"/>
    <w:rsid w:val="00E75E37"/>
    <w:rsid w:val="00E7763A"/>
    <w:rsid w:val="00E80156"/>
    <w:rsid w:val="00E81FAC"/>
    <w:rsid w:val="00E851F6"/>
    <w:rsid w:val="00E857C1"/>
    <w:rsid w:val="00E91C1C"/>
    <w:rsid w:val="00E961B1"/>
    <w:rsid w:val="00E96E04"/>
    <w:rsid w:val="00EA0C05"/>
    <w:rsid w:val="00EA11B3"/>
    <w:rsid w:val="00EA2BB0"/>
    <w:rsid w:val="00EA7D02"/>
    <w:rsid w:val="00EB051B"/>
    <w:rsid w:val="00EB2273"/>
    <w:rsid w:val="00EB46D5"/>
    <w:rsid w:val="00EB4B6C"/>
    <w:rsid w:val="00EB5F3C"/>
    <w:rsid w:val="00EB75BB"/>
    <w:rsid w:val="00EC5FF8"/>
    <w:rsid w:val="00ED2113"/>
    <w:rsid w:val="00ED22A5"/>
    <w:rsid w:val="00ED4BB3"/>
    <w:rsid w:val="00ED4CB4"/>
    <w:rsid w:val="00EE08E1"/>
    <w:rsid w:val="00EE0F15"/>
    <w:rsid w:val="00EE2D28"/>
    <w:rsid w:val="00EE66CC"/>
    <w:rsid w:val="00EF0FE3"/>
    <w:rsid w:val="00EF150D"/>
    <w:rsid w:val="00EF5C16"/>
    <w:rsid w:val="00F00539"/>
    <w:rsid w:val="00F00805"/>
    <w:rsid w:val="00F00C24"/>
    <w:rsid w:val="00F07CA1"/>
    <w:rsid w:val="00F104D5"/>
    <w:rsid w:val="00F109FC"/>
    <w:rsid w:val="00F10E2A"/>
    <w:rsid w:val="00F114E0"/>
    <w:rsid w:val="00F11F7F"/>
    <w:rsid w:val="00F13B85"/>
    <w:rsid w:val="00F14058"/>
    <w:rsid w:val="00F14FD3"/>
    <w:rsid w:val="00F15541"/>
    <w:rsid w:val="00F17C67"/>
    <w:rsid w:val="00F252AF"/>
    <w:rsid w:val="00F27385"/>
    <w:rsid w:val="00F319E7"/>
    <w:rsid w:val="00F31A6D"/>
    <w:rsid w:val="00F34F66"/>
    <w:rsid w:val="00F354DB"/>
    <w:rsid w:val="00F37364"/>
    <w:rsid w:val="00F3750E"/>
    <w:rsid w:val="00F46A2D"/>
    <w:rsid w:val="00F5156D"/>
    <w:rsid w:val="00F53126"/>
    <w:rsid w:val="00F54154"/>
    <w:rsid w:val="00F55CCE"/>
    <w:rsid w:val="00F60A10"/>
    <w:rsid w:val="00F61183"/>
    <w:rsid w:val="00F640DB"/>
    <w:rsid w:val="00F64557"/>
    <w:rsid w:val="00F66266"/>
    <w:rsid w:val="00F66642"/>
    <w:rsid w:val="00F726E1"/>
    <w:rsid w:val="00F72866"/>
    <w:rsid w:val="00F73370"/>
    <w:rsid w:val="00F734DB"/>
    <w:rsid w:val="00F758B8"/>
    <w:rsid w:val="00F75E81"/>
    <w:rsid w:val="00F75FF3"/>
    <w:rsid w:val="00F76A40"/>
    <w:rsid w:val="00F77CC7"/>
    <w:rsid w:val="00F81562"/>
    <w:rsid w:val="00F82F6D"/>
    <w:rsid w:val="00F8647B"/>
    <w:rsid w:val="00F91273"/>
    <w:rsid w:val="00F933A2"/>
    <w:rsid w:val="00F93769"/>
    <w:rsid w:val="00F9434D"/>
    <w:rsid w:val="00F9465C"/>
    <w:rsid w:val="00F94B29"/>
    <w:rsid w:val="00F9549D"/>
    <w:rsid w:val="00FA5419"/>
    <w:rsid w:val="00FA78E2"/>
    <w:rsid w:val="00FB1536"/>
    <w:rsid w:val="00FB359E"/>
    <w:rsid w:val="00FB39D6"/>
    <w:rsid w:val="00FC08EA"/>
    <w:rsid w:val="00FC15F2"/>
    <w:rsid w:val="00FC3146"/>
    <w:rsid w:val="00FC367E"/>
    <w:rsid w:val="00FC3D5C"/>
    <w:rsid w:val="00FC498F"/>
    <w:rsid w:val="00FC5371"/>
    <w:rsid w:val="00FC63B6"/>
    <w:rsid w:val="00FC6AD1"/>
    <w:rsid w:val="00FD369D"/>
    <w:rsid w:val="00FD3ABC"/>
    <w:rsid w:val="00FE0F9B"/>
    <w:rsid w:val="00FE110B"/>
    <w:rsid w:val="00FE1676"/>
    <w:rsid w:val="00FE51B0"/>
    <w:rsid w:val="00FE5D66"/>
    <w:rsid w:val="00FF0C00"/>
    <w:rsid w:val="00FF201A"/>
    <w:rsid w:val="00FF298C"/>
    <w:rsid w:val="00FF5687"/>
    <w:rsid w:val="00FF698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7A34AA"/>
  <w15:docId w15:val="{71B4B8DB-81C6-457B-A5AA-C56E2447D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0A53"/>
    <w:rPr>
      <w:rFonts w:ascii="Arial" w:hAnsi="Arial"/>
    </w:rPr>
  </w:style>
  <w:style w:type="paragraph" w:styleId="Heading1">
    <w:name w:val="heading 1"/>
    <w:basedOn w:val="Normal"/>
    <w:next w:val="Normal"/>
    <w:link w:val="Heading1Char"/>
    <w:uiPriority w:val="9"/>
    <w:qFormat/>
    <w:rsid w:val="001735CC"/>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1735CC"/>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3441F"/>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AE4CFE"/>
    <w:pPr>
      <w:spacing w:after="0" w:line="240" w:lineRule="auto"/>
    </w:pPr>
  </w:style>
  <w:style w:type="character" w:customStyle="1" w:styleId="Heading1Char">
    <w:name w:val="Heading 1 Char"/>
    <w:basedOn w:val="DefaultParagraphFont"/>
    <w:link w:val="Heading1"/>
    <w:uiPriority w:val="9"/>
    <w:rsid w:val="001735CC"/>
    <w:rPr>
      <w:rFonts w:ascii="Arial" w:eastAsiaTheme="majorEastAsia" w:hAnsi="Arial" w:cstheme="majorBidi"/>
      <w:b/>
      <w:sz w:val="24"/>
      <w:szCs w:val="32"/>
    </w:rPr>
  </w:style>
  <w:style w:type="paragraph" w:styleId="TOCHeading">
    <w:name w:val="TOC Heading"/>
    <w:basedOn w:val="Heading1"/>
    <w:next w:val="Normal"/>
    <w:uiPriority w:val="39"/>
    <w:unhideWhenUsed/>
    <w:qFormat/>
    <w:rsid w:val="00AE4CFE"/>
    <w:pPr>
      <w:outlineLvl w:val="9"/>
    </w:pPr>
    <w:rPr>
      <w:lang w:val="en-US"/>
    </w:rPr>
  </w:style>
  <w:style w:type="paragraph" w:styleId="NoSpacing">
    <w:name w:val="No Spacing"/>
    <w:link w:val="NoSpacingChar"/>
    <w:uiPriority w:val="1"/>
    <w:qFormat/>
    <w:rsid w:val="00AE4CFE"/>
    <w:pPr>
      <w:spacing w:after="0" w:line="240" w:lineRule="auto"/>
    </w:pPr>
    <w:rPr>
      <w:rFonts w:ascii="Arial" w:hAnsi="Arial"/>
    </w:rPr>
  </w:style>
  <w:style w:type="character" w:customStyle="1" w:styleId="Heading2Char">
    <w:name w:val="Heading 2 Char"/>
    <w:basedOn w:val="DefaultParagraphFont"/>
    <w:link w:val="Heading2"/>
    <w:uiPriority w:val="9"/>
    <w:rsid w:val="001735CC"/>
    <w:rPr>
      <w:rFonts w:ascii="Arial" w:eastAsiaTheme="majorEastAsia" w:hAnsi="Arial" w:cstheme="majorBidi"/>
      <w:b/>
      <w:szCs w:val="26"/>
    </w:rPr>
  </w:style>
  <w:style w:type="character" w:customStyle="1" w:styleId="Heading3Char">
    <w:name w:val="Heading 3 Char"/>
    <w:basedOn w:val="DefaultParagraphFont"/>
    <w:link w:val="Heading3"/>
    <w:uiPriority w:val="9"/>
    <w:rsid w:val="00A3441F"/>
    <w:rPr>
      <w:rFonts w:ascii="Arial" w:eastAsiaTheme="majorEastAsia" w:hAnsi="Arial" w:cstheme="majorBidi"/>
      <w:color w:val="000000" w:themeColor="text1"/>
      <w:szCs w:val="24"/>
    </w:rPr>
  </w:style>
  <w:style w:type="paragraph" w:styleId="Title">
    <w:name w:val="Title"/>
    <w:basedOn w:val="Normal"/>
    <w:next w:val="Normal"/>
    <w:link w:val="TitleChar"/>
    <w:uiPriority w:val="10"/>
    <w:qFormat/>
    <w:rsid w:val="001735CC"/>
    <w:pPr>
      <w:spacing w:after="0" w:line="240" w:lineRule="auto"/>
      <w:contextualSpacing/>
    </w:pPr>
    <w:rPr>
      <w:rFonts w:eastAsiaTheme="majorEastAsia" w:cstheme="majorBidi"/>
      <w:b/>
      <w:spacing w:val="-10"/>
      <w:kern w:val="28"/>
      <w:sz w:val="26"/>
      <w:szCs w:val="56"/>
    </w:rPr>
  </w:style>
  <w:style w:type="character" w:customStyle="1" w:styleId="TitleChar">
    <w:name w:val="Title Char"/>
    <w:basedOn w:val="DefaultParagraphFont"/>
    <w:link w:val="Title"/>
    <w:uiPriority w:val="10"/>
    <w:rsid w:val="001735CC"/>
    <w:rPr>
      <w:rFonts w:ascii="Arial" w:eastAsiaTheme="majorEastAsia" w:hAnsi="Arial" w:cstheme="majorBidi"/>
      <w:b/>
      <w:spacing w:val="-10"/>
      <w:kern w:val="28"/>
      <w:sz w:val="26"/>
      <w:szCs w:val="56"/>
    </w:rPr>
  </w:style>
  <w:style w:type="paragraph" w:styleId="ListParagraph">
    <w:name w:val="List Paragraph"/>
    <w:basedOn w:val="Normal"/>
    <w:uiPriority w:val="34"/>
    <w:qFormat/>
    <w:rsid w:val="001A69F3"/>
    <w:pPr>
      <w:spacing w:after="0" w:line="240" w:lineRule="auto"/>
      <w:ind w:left="720"/>
      <w:contextualSpacing/>
    </w:pPr>
    <w:rPr>
      <w:rFonts w:eastAsia="Times New Roman" w:cs="Arial"/>
    </w:rPr>
  </w:style>
  <w:style w:type="table" w:styleId="TableGrid">
    <w:name w:val="Table Grid"/>
    <w:basedOn w:val="TableNormal"/>
    <w:uiPriority w:val="59"/>
    <w:rsid w:val="00312316"/>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DA2C8B"/>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D519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1935"/>
    <w:rPr>
      <w:rFonts w:ascii="Segoe UI" w:hAnsi="Segoe UI" w:cs="Segoe UI"/>
      <w:sz w:val="18"/>
      <w:szCs w:val="18"/>
    </w:rPr>
  </w:style>
  <w:style w:type="character" w:styleId="CommentReference">
    <w:name w:val="annotation reference"/>
    <w:basedOn w:val="DefaultParagraphFont"/>
    <w:uiPriority w:val="99"/>
    <w:semiHidden/>
    <w:unhideWhenUsed/>
    <w:rsid w:val="000139CD"/>
    <w:rPr>
      <w:sz w:val="16"/>
      <w:szCs w:val="16"/>
    </w:rPr>
  </w:style>
  <w:style w:type="paragraph" w:styleId="CommentText">
    <w:name w:val="annotation text"/>
    <w:basedOn w:val="Normal"/>
    <w:link w:val="CommentTextChar"/>
    <w:uiPriority w:val="99"/>
    <w:unhideWhenUsed/>
    <w:rsid w:val="000139CD"/>
    <w:pPr>
      <w:spacing w:line="240" w:lineRule="auto"/>
    </w:pPr>
    <w:rPr>
      <w:sz w:val="20"/>
      <w:szCs w:val="20"/>
    </w:rPr>
  </w:style>
  <w:style w:type="character" w:customStyle="1" w:styleId="CommentTextChar">
    <w:name w:val="Comment Text Char"/>
    <w:basedOn w:val="DefaultParagraphFont"/>
    <w:link w:val="CommentText"/>
    <w:uiPriority w:val="99"/>
    <w:rsid w:val="000139C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0139CD"/>
    <w:rPr>
      <w:b/>
      <w:bCs/>
    </w:rPr>
  </w:style>
  <w:style w:type="character" w:customStyle="1" w:styleId="CommentSubjectChar">
    <w:name w:val="Comment Subject Char"/>
    <w:basedOn w:val="CommentTextChar"/>
    <w:link w:val="CommentSubject"/>
    <w:uiPriority w:val="99"/>
    <w:semiHidden/>
    <w:rsid w:val="000139CD"/>
    <w:rPr>
      <w:rFonts w:ascii="Arial" w:hAnsi="Arial"/>
      <w:b/>
      <w:bCs/>
      <w:sz w:val="20"/>
      <w:szCs w:val="20"/>
    </w:rPr>
  </w:style>
  <w:style w:type="character" w:styleId="Hyperlink">
    <w:name w:val="Hyperlink"/>
    <w:basedOn w:val="DefaultParagraphFont"/>
    <w:uiPriority w:val="99"/>
    <w:unhideWhenUsed/>
    <w:rsid w:val="00D84ED7"/>
    <w:rPr>
      <w:color w:val="0563C1" w:themeColor="hyperlink"/>
      <w:u w:val="single"/>
    </w:rPr>
  </w:style>
  <w:style w:type="character" w:styleId="Emphasis">
    <w:name w:val="Emphasis"/>
    <w:basedOn w:val="DefaultParagraphFont"/>
    <w:uiPriority w:val="20"/>
    <w:qFormat/>
    <w:rsid w:val="004F24F2"/>
    <w:rPr>
      <w:i/>
      <w:iCs/>
    </w:rPr>
  </w:style>
  <w:style w:type="character" w:customStyle="1" w:styleId="show-for-sr">
    <w:name w:val="show-for-sr"/>
    <w:basedOn w:val="DefaultParagraphFont"/>
    <w:rsid w:val="0066396C"/>
  </w:style>
  <w:style w:type="character" w:customStyle="1" w:styleId="hgkelc">
    <w:name w:val="hgkelc"/>
    <w:basedOn w:val="DefaultParagraphFont"/>
    <w:rsid w:val="00D64816"/>
  </w:style>
  <w:style w:type="table" w:customStyle="1" w:styleId="TableGrid1">
    <w:name w:val="Table Grid1"/>
    <w:basedOn w:val="TableNormal"/>
    <w:next w:val="TableGrid"/>
    <w:uiPriority w:val="59"/>
    <w:rsid w:val="002D4921"/>
    <w:pPr>
      <w:spacing w:after="0" w:line="240" w:lineRule="auto"/>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arkedcontent">
    <w:name w:val="markedcontent"/>
    <w:basedOn w:val="DefaultParagraphFont"/>
    <w:rsid w:val="00E06CE5"/>
  </w:style>
  <w:style w:type="character" w:styleId="Strong">
    <w:name w:val="Strong"/>
    <w:basedOn w:val="DefaultParagraphFont"/>
    <w:uiPriority w:val="22"/>
    <w:qFormat/>
    <w:rsid w:val="00FF5687"/>
    <w:rPr>
      <w:b/>
      <w:bCs/>
    </w:rPr>
  </w:style>
  <w:style w:type="character" w:customStyle="1" w:styleId="bullet">
    <w:name w:val="bullet"/>
    <w:basedOn w:val="DefaultParagraphFont"/>
    <w:rsid w:val="00EB4B6C"/>
  </w:style>
  <w:style w:type="character" w:styleId="HTMLCite">
    <w:name w:val="HTML Cite"/>
    <w:basedOn w:val="DefaultParagraphFont"/>
    <w:uiPriority w:val="99"/>
    <w:semiHidden/>
    <w:unhideWhenUsed/>
    <w:rsid w:val="00EB4B6C"/>
    <w:rPr>
      <w:i/>
      <w:iCs/>
    </w:rPr>
  </w:style>
  <w:style w:type="character" w:customStyle="1" w:styleId="author">
    <w:name w:val="author"/>
    <w:basedOn w:val="DefaultParagraphFont"/>
    <w:rsid w:val="00EB4B6C"/>
  </w:style>
  <w:style w:type="character" w:customStyle="1" w:styleId="articletitle">
    <w:name w:val="articletitle"/>
    <w:basedOn w:val="DefaultParagraphFont"/>
    <w:rsid w:val="00EB4B6C"/>
  </w:style>
  <w:style w:type="character" w:customStyle="1" w:styleId="journaltitle">
    <w:name w:val="journaltitle"/>
    <w:basedOn w:val="DefaultParagraphFont"/>
    <w:rsid w:val="00EB4B6C"/>
  </w:style>
  <w:style w:type="character" w:customStyle="1" w:styleId="pubyear">
    <w:name w:val="pubyear"/>
    <w:basedOn w:val="DefaultParagraphFont"/>
    <w:rsid w:val="00EB4B6C"/>
  </w:style>
  <w:style w:type="character" w:customStyle="1" w:styleId="vol">
    <w:name w:val="vol"/>
    <w:basedOn w:val="DefaultParagraphFont"/>
    <w:rsid w:val="00EB4B6C"/>
  </w:style>
  <w:style w:type="character" w:customStyle="1" w:styleId="citedissue">
    <w:name w:val="citedissue"/>
    <w:basedOn w:val="DefaultParagraphFont"/>
    <w:rsid w:val="00EB4B6C"/>
  </w:style>
  <w:style w:type="character" w:customStyle="1" w:styleId="groupname">
    <w:name w:val="groupname"/>
    <w:basedOn w:val="DefaultParagraphFont"/>
    <w:rsid w:val="00A212B2"/>
  </w:style>
  <w:style w:type="character" w:customStyle="1" w:styleId="booktitle">
    <w:name w:val="booktitle"/>
    <w:basedOn w:val="DefaultParagraphFont"/>
    <w:rsid w:val="00A212B2"/>
  </w:style>
  <w:style w:type="character" w:customStyle="1" w:styleId="pagefirst">
    <w:name w:val="pagefirst"/>
    <w:basedOn w:val="DefaultParagraphFont"/>
    <w:rsid w:val="00A212B2"/>
  </w:style>
  <w:style w:type="character" w:customStyle="1" w:styleId="pagelast">
    <w:name w:val="pagelast"/>
    <w:basedOn w:val="DefaultParagraphFont"/>
    <w:rsid w:val="00A212B2"/>
  </w:style>
  <w:style w:type="character" w:customStyle="1" w:styleId="NoSpacingChar">
    <w:name w:val="No Spacing Char"/>
    <w:basedOn w:val="DefaultParagraphFont"/>
    <w:link w:val="NoSpacing"/>
    <w:uiPriority w:val="1"/>
    <w:rsid w:val="00B77FA2"/>
    <w:rPr>
      <w:rFonts w:ascii="Arial" w:hAnsi="Arial"/>
    </w:rPr>
  </w:style>
  <w:style w:type="paragraph" w:styleId="Header">
    <w:name w:val="header"/>
    <w:basedOn w:val="Normal"/>
    <w:link w:val="HeaderChar"/>
    <w:uiPriority w:val="99"/>
    <w:unhideWhenUsed/>
    <w:rsid w:val="009A51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106"/>
    <w:rPr>
      <w:rFonts w:ascii="Arial" w:hAnsi="Arial"/>
    </w:rPr>
  </w:style>
  <w:style w:type="paragraph" w:styleId="Footer">
    <w:name w:val="footer"/>
    <w:basedOn w:val="Normal"/>
    <w:link w:val="FooterChar"/>
    <w:uiPriority w:val="99"/>
    <w:unhideWhenUsed/>
    <w:rsid w:val="009A51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106"/>
    <w:rPr>
      <w:rFonts w:ascii="Arial" w:hAnsi="Arial"/>
    </w:rPr>
  </w:style>
  <w:style w:type="character" w:styleId="LineNumber">
    <w:name w:val="line number"/>
    <w:basedOn w:val="DefaultParagraphFont"/>
    <w:uiPriority w:val="99"/>
    <w:semiHidden/>
    <w:unhideWhenUsed/>
    <w:rsid w:val="00D31C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756147">
      <w:bodyDiv w:val="1"/>
      <w:marLeft w:val="0"/>
      <w:marRight w:val="0"/>
      <w:marTop w:val="0"/>
      <w:marBottom w:val="0"/>
      <w:divBdr>
        <w:top w:val="none" w:sz="0" w:space="0" w:color="auto"/>
        <w:left w:val="none" w:sz="0" w:space="0" w:color="auto"/>
        <w:bottom w:val="none" w:sz="0" w:space="0" w:color="auto"/>
        <w:right w:val="none" w:sz="0" w:space="0" w:color="auto"/>
      </w:divBdr>
    </w:div>
    <w:div w:id="233244254">
      <w:bodyDiv w:val="1"/>
      <w:marLeft w:val="0"/>
      <w:marRight w:val="0"/>
      <w:marTop w:val="0"/>
      <w:marBottom w:val="0"/>
      <w:divBdr>
        <w:top w:val="none" w:sz="0" w:space="0" w:color="auto"/>
        <w:left w:val="none" w:sz="0" w:space="0" w:color="auto"/>
        <w:bottom w:val="none" w:sz="0" w:space="0" w:color="auto"/>
        <w:right w:val="none" w:sz="0" w:space="0" w:color="auto"/>
      </w:divBdr>
    </w:div>
    <w:div w:id="537860703">
      <w:bodyDiv w:val="1"/>
      <w:marLeft w:val="0"/>
      <w:marRight w:val="0"/>
      <w:marTop w:val="0"/>
      <w:marBottom w:val="0"/>
      <w:divBdr>
        <w:top w:val="none" w:sz="0" w:space="0" w:color="auto"/>
        <w:left w:val="none" w:sz="0" w:space="0" w:color="auto"/>
        <w:bottom w:val="none" w:sz="0" w:space="0" w:color="auto"/>
        <w:right w:val="none" w:sz="0" w:space="0" w:color="auto"/>
      </w:divBdr>
      <w:divsChild>
        <w:div w:id="848787288">
          <w:marLeft w:val="0"/>
          <w:marRight w:val="0"/>
          <w:marTop w:val="0"/>
          <w:marBottom w:val="0"/>
          <w:divBdr>
            <w:top w:val="none" w:sz="0" w:space="0" w:color="auto"/>
            <w:left w:val="none" w:sz="0" w:space="0" w:color="auto"/>
            <w:bottom w:val="none" w:sz="0" w:space="0" w:color="auto"/>
            <w:right w:val="none" w:sz="0" w:space="0" w:color="auto"/>
          </w:divBdr>
        </w:div>
        <w:div w:id="316228723">
          <w:marLeft w:val="0"/>
          <w:marRight w:val="0"/>
          <w:marTop w:val="0"/>
          <w:marBottom w:val="0"/>
          <w:divBdr>
            <w:top w:val="none" w:sz="0" w:space="0" w:color="auto"/>
            <w:left w:val="none" w:sz="0" w:space="0" w:color="auto"/>
            <w:bottom w:val="none" w:sz="0" w:space="0" w:color="auto"/>
            <w:right w:val="none" w:sz="0" w:space="0" w:color="auto"/>
          </w:divBdr>
        </w:div>
        <w:div w:id="422723669">
          <w:marLeft w:val="0"/>
          <w:marRight w:val="0"/>
          <w:marTop w:val="0"/>
          <w:marBottom w:val="0"/>
          <w:divBdr>
            <w:top w:val="none" w:sz="0" w:space="0" w:color="auto"/>
            <w:left w:val="none" w:sz="0" w:space="0" w:color="auto"/>
            <w:bottom w:val="none" w:sz="0" w:space="0" w:color="auto"/>
            <w:right w:val="none" w:sz="0" w:space="0" w:color="auto"/>
          </w:divBdr>
        </w:div>
      </w:divsChild>
    </w:div>
    <w:div w:id="1163471321">
      <w:bodyDiv w:val="1"/>
      <w:marLeft w:val="0"/>
      <w:marRight w:val="0"/>
      <w:marTop w:val="0"/>
      <w:marBottom w:val="0"/>
      <w:divBdr>
        <w:top w:val="none" w:sz="0" w:space="0" w:color="auto"/>
        <w:left w:val="none" w:sz="0" w:space="0" w:color="auto"/>
        <w:bottom w:val="none" w:sz="0" w:space="0" w:color="auto"/>
        <w:right w:val="none" w:sz="0" w:space="0" w:color="auto"/>
      </w:divBdr>
    </w:div>
    <w:div w:id="1560550453">
      <w:bodyDiv w:val="1"/>
      <w:marLeft w:val="0"/>
      <w:marRight w:val="0"/>
      <w:marTop w:val="0"/>
      <w:marBottom w:val="0"/>
      <w:divBdr>
        <w:top w:val="none" w:sz="0" w:space="0" w:color="auto"/>
        <w:left w:val="none" w:sz="0" w:space="0" w:color="auto"/>
        <w:bottom w:val="none" w:sz="0" w:space="0" w:color="auto"/>
        <w:right w:val="none" w:sz="0" w:space="0" w:color="auto"/>
      </w:divBdr>
    </w:div>
    <w:div w:id="1583028281">
      <w:bodyDiv w:val="1"/>
      <w:marLeft w:val="0"/>
      <w:marRight w:val="0"/>
      <w:marTop w:val="0"/>
      <w:marBottom w:val="0"/>
      <w:divBdr>
        <w:top w:val="none" w:sz="0" w:space="0" w:color="auto"/>
        <w:left w:val="none" w:sz="0" w:space="0" w:color="auto"/>
        <w:bottom w:val="none" w:sz="0" w:space="0" w:color="auto"/>
        <w:right w:val="none" w:sz="0" w:space="0" w:color="auto"/>
      </w:divBdr>
      <w:divsChild>
        <w:div w:id="623314580">
          <w:marLeft w:val="0"/>
          <w:marRight w:val="0"/>
          <w:marTop w:val="0"/>
          <w:marBottom w:val="0"/>
          <w:divBdr>
            <w:top w:val="none" w:sz="0" w:space="0" w:color="auto"/>
            <w:left w:val="none" w:sz="0" w:space="0" w:color="auto"/>
            <w:bottom w:val="none" w:sz="0" w:space="0" w:color="auto"/>
            <w:right w:val="none" w:sz="0" w:space="0" w:color="auto"/>
          </w:divBdr>
        </w:div>
      </w:divsChild>
    </w:div>
    <w:div w:id="2134668164">
      <w:bodyDiv w:val="1"/>
      <w:marLeft w:val="0"/>
      <w:marRight w:val="0"/>
      <w:marTop w:val="0"/>
      <w:marBottom w:val="0"/>
      <w:divBdr>
        <w:top w:val="none" w:sz="0" w:space="0" w:color="auto"/>
        <w:left w:val="none" w:sz="0" w:space="0" w:color="auto"/>
        <w:bottom w:val="none" w:sz="0" w:space="0" w:color="auto"/>
        <w:right w:val="none" w:sz="0" w:space="0" w:color="auto"/>
      </w:divBdr>
      <w:divsChild>
        <w:div w:id="152891192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tif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edea-sa.org/contact-u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6/09/relationships/commentsIds" Target="commentsIds.xml"/><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2187B-1335-4F96-8B0A-335504E29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39021</Words>
  <Characters>245839</Characters>
  <Application>Microsoft Office Word</Application>
  <DocSecurity>0</DocSecurity>
  <Lines>2048</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Lienhard, Raphael Andreas (ISPM)</dc:creator>
  <cp:keywords/>
  <dc:description/>
  <cp:lastModifiedBy>Egger, Matthias (ISPM)</cp:lastModifiedBy>
  <cp:revision>11</cp:revision>
  <cp:lastPrinted>2022-05-16T12:12:00Z</cp:lastPrinted>
  <dcterms:created xsi:type="dcterms:W3CDTF">2022-05-16T13:10:00Z</dcterms:created>
  <dcterms:modified xsi:type="dcterms:W3CDTF">2022-05-16T16:43:00Z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22c06095-589a-3799-9e53-91c226bfb356</vt:lpwstr>
  </property>
  <property fmtid="{D5CDD505-2E9C-101B-9397-08002B2CF9AE}" pid="4" name="Mendeley Citation Style_1">
    <vt:lpwstr>http://csl.mendeley.com/styles/462783741/JIAS-fixed</vt:lpwstr>
  </property>
  <property fmtid="{D5CDD505-2E9C-101B-9397-08002B2CF9AE}" pid="5" name="Mendeley Recent Style Id 0_1">
    <vt:lpwstr>http://www.zotero.org/styles/cambridge-university-press-author-date</vt:lpwstr>
  </property>
  <property fmtid="{D5CDD505-2E9C-101B-9397-08002B2CF9AE}" pid="6" name="Mendeley Recent Style Name 0_1">
    <vt:lpwstr>Cambridge University Press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11th edition - Harvard</vt:lpwstr>
  </property>
  <property fmtid="{D5CDD505-2E9C-101B-9397-08002B2CF9AE}" pid="9" name="Mendeley Recent Style Id 2_1">
    <vt:lpwstr>http://csl.mendeley.com/styles/462783741/EPS-Andreas-Haas</vt:lpwstr>
  </property>
  <property fmtid="{D5CDD505-2E9C-101B-9397-08002B2CF9AE}" pid="10" name="Mendeley Recent Style Name 2_1">
    <vt:lpwstr>Cite Them Right 11th edition - Harvard (no "et al.") - Andreas Haas</vt:lpwstr>
  </property>
  <property fmtid="{D5CDD505-2E9C-101B-9397-08002B2CF9AE}" pid="11" name="Mendeley Recent Style Id 3_1">
    <vt:lpwstr>http://www.zotero.org/styles/elsevier-harvard-without-titles</vt:lpwstr>
  </property>
  <property fmtid="{D5CDD505-2E9C-101B-9397-08002B2CF9AE}" pid="12" name="Mendeley Recent Style Name 3_1">
    <vt:lpwstr>Elsevier - Harvard (without titles)</vt:lpwstr>
  </property>
  <property fmtid="{D5CDD505-2E9C-101B-9397-08002B2CF9AE}" pid="13" name="Mendeley Recent Style Id 4_1">
    <vt:lpwstr>http://www.zotero.org/styles/elsevier-harvard2</vt:lpwstr>
  </property>
  <property fmtid="{D5CDD505-2E9C-101B-9397-08002B2CF9AE}" pid="14" name="Mendeley Recent Style Name 4_1">
    <vt:lpwstr>Elsevier - Harvard 2</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http://www.zotero.org/styles/the-lancet</vt:lpwstr>
  </property>
  <property fmtid="{D5CDD505-2E9C-101B-9397-08002B2CF9AE}" pid="18" name="Mendeley Recent Style Name 6_1">
    <vt:lpwstr>The Lancet</vt:lpwstr>
  </property>
  <property fmtid="{D5CDD505-2E9C-101B-9397-08002B2CF9AE}" pid="19" name="Mendeley Recent Style Id 7_1">
    <vt:lpwstr>http://www.zotero.org/styles/the-lancet-infectious-diseases</vt:lpwstr>
  </property>
  <property fmtid="{D5CDD505-2E9C-101B-9397-08002B2CF9AE}" pid="20" name="Mendeley Recent Style Name 7_1">
    <vt:lpwstr>The Lancet Infectious Diseases</vt:lpwstr>
  </property>
  <property fmtid="{D5CDD505-2E9C-101B-9397-08002B2CF9AE}" pid="21" name="Mendeley Recent Style Id 8_1">
    <vt:lpwstr>http://www.zotero.org/styles/vancouver</vt:lpwstr>
  </property>
  <property fmtid="{D5CDD505-2E9C-101B-9397-08002B2CF9AE}" pid="22" name="Mendeley Recent Style Name 8_1">
    <vt:lpwstr>Vancouver</vt:lpwstr>
  </property>
  <property fmtid="{D5CDD505-2E9C-101B-9397-08002B2CF9AE}" pid="23" name="Mendeley Recent Style Id 9_1">
    <vt:lpwstr>http://csl.mendeley.com/styles/462783741/JIAS-fixed</vt:lpwstr>
  </property>
  <property fmtid="{D5CDD505-2E9C-101B-9397-08002B2CF9AE}" pid="24" name="Mendeley Recent Style Name 9_1">
    <vt:lpwstr>Vancouver (brackets) - Andreas Haas</vt:lpwstr>
  </property>
</Properties>
</file>